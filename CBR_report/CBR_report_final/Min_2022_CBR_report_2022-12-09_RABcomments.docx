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A1DF6B" w14:textId="77777777" w:rsidR="00785886" w:rsidRDefault="00C5045B">
      <w:pPr>
        <w:pStyle w:val="Title"/>
      </w:pPr>
      <w:r>
        <w:t>Columbia Basin Research</w:t>
      </w:r>
    </w:p>
    <w:p w14:paraId="52050494" w14:textId="39965F08" w:rsidR="00785886" w:rsidRDefault="00C5045B">
      <w:pPr>
        <w:pStyle w:val="Subtitle"/>
      </w:pPr>
      <w:r>
        <w:t>Progress Report: A Bayesian multidirectional, multistate model to resolve the migration pathways of adult Steelhead within the Columbia River Basin</w:t>
      </w:r>
      <w:ins w:id="0" w:author="MARKUS MIN" w:date="2022-12-12T14:30:00Z">
        <w:r w:rsidR="002F194B">
          <w:softHyphen/>
        </w:r>
      </w:ins>
    </w:p>
    <w:p w14:paraId="258D9395" w14:textId="77777777" w:rsidR="00785886" w:rsidRDefault="00C5045B">
      <w:r>
        <w:t>Markus Min</w:t>
      </w:r>
    </w:p>
    <w:p w14:paraId="43639199" w14:textId="77777777" w:rsidR="00785886" w:rsidRDefault="00C5045B">
      <w:r>
        <w:t>09 December 2022</w:t>
      </w:r>
    </w:p>
    <w:sdt>
      <w:sdtPr>
        <w:rPr>
          <w:rFonts w:ascii="Times New Roman" w:eastAsiaTheme="minorHAnsi" w:hAnsi="Times New Roman" w:cs="Times New Roman"/>
          <w:b w:val="0"/>
          <w:bCs w:val="0"/>
          <w:color w:val="000000" w:themeColor="text1"/>
          <w:sz w:val="22"/>
          <w:szCs w:val="22"/>
          <w:lang w:eastAsia="en-US"/>
        </w:rPr>
        <w:id w:val="-851871416"/>
        <w:docPartObj>
          <w:docPartGallery w:val="Table of Contents"/>
          <w:docPartUnique/>
        </w:docPartObj>
      </w:sdtPr>
      <w:sdtContent>
        <w:p w14:paraId="5DD56595" w14:textId="77777777" w:rsidR="00785886" w:rsidRDefault="00C5045B">
          <w:pPr>
            <w:pStyle w:val="TOCHeading"/>
          </w:pPr>
          <w:r>
            <w:t>Table of Contents</w:t>
          </w:r>
        </w:p>
        <w:p w14:paraId="5EA6FE83" w14:textId="77777777" w:rsidR="00BF08BD" w:rsidRDefault="00C5045B">
          <w:pPr>
            <w:pStyle w:val="TOC1"/>
            <w:tabs>
              <w:tab w:val="left" w:pos="440"/>
              <w:tab w:val="right" w:leader="dot" w:pos="10790"/>
            </w:tabs>
            <w:rPr>
              <w:rFonts w:asciiTheme="minorHAnsi" w:eastAsiaTheme="minorEastAsia" w:hAnsiTheme="minorHAnsi" w:cstheme="minorBidi"/>
              <w:noProof/>
              <w:color w:val="auto"/>
              <w:sz w:val="24"/>
              <w:szCs w:val="24"/>
            </w:rPr>
          </w:pPr>
          <w:r>
            <w:fldChar w:fldCharType="begin"/>
          </w:r>
          <w:r>
            <w:instrText>TOC \o "1-3" \h \z \u</w:instrText>
          </w:r>
          <w:r>
            <w:fldChar w:fldCharType="separate"/>
          </w:r>
          <w:hyperlink w:anchor="_Toc121495906" w:history="1">
            <w:r w:rsidR="00BF08BD" w:rsidRPr="00BA2A8B">
              <w:rPr>
                <w:rStyle w:val="Hyperlink"/>
                <w:noProof/>
              </w:rPr>
              <w:t>1</w:t>
            </w:r>
            <w:r w:rsidR="00BF08BD">
              <w:rPr>
                <w:rFonts w:asciiTheme="minorHAnsi" w:eastAsiaTheme="minorEastAsia" w:hAnsiTheme="minorHAnsi" w:cstheme="minorBidi"/>
                <w:noProof/>
                <w:color w:val="auto"/>
                <w:sz w:val="24"/>
                <w:szCs w:val="24"/>
              </w:rPr>
              <w:tab/>
            </w:r>
            <w:r w:rsidR="00BF08BD" w:rsidRPr="00BA2A8B">
              <w:rPr>
                <w:rStyle w:val="Hyperlink"/>
                <w:noProof/>
              </w:rPr>
              <w:t>Executive summary</w:t>
            </w:r>
            <w:r w:rsidR="00BF08BD">
              <w:rPr>
                <w:noProof/>
                <w:webHidden/>
              </w:rPr>
              <w:tab/>
            </w:r>
            <w:r w:rsidR="00BF08BD">
              <w:rPr>
                <w:noProof/>
                <w:webHidden/>
              </w:rPr>
              <w:fldChar w:fldCharType="begin"/>
            </w:r>
            <w:r w:rsidR="00BF08BD">
              <w:rPr>
                <w:noProof/>
                <w:webHidden/>
              </w:rPr>
              <w:instrText xml:space="preserve"> PAGEREF _Toc121495906 \h </w:instrText>
            </w:r>
            <w:r w:rsidR="00BF08BD">
              <w:rPr>
                <w:noProof/>
                <w:webHidden/>
              </w:rPr>
            </w:r>
            <w:r w:rsidR="00BF08BD">
              <w:rPr>
                <w:noProof/>
                <w:webHidden/>
              </w:rPr>
              <w:fldChar w:fldCharType="separate"/>
            </w:r>
            <w:r w:rsidR="00BF08BD">
              <w:rPr>
                <w:noProof/>
                <w:webHidden/>
              </w:rPr>
              <w:t>ii</w:t>
            </w:r>
            <w:r w:rsidR="00BF08BD">
              <w:rPr>
                <w:noProof/>
                <w:webHidden/>
              </w:rPr>
              <w:fldChar w:fldCharType="end"/>
            </w:r>
          </w:hyperlink>
        </w:p>
        <w:p w14:paraId="477ECB52" w14:textId="77777777" w:rsidR="00BF08BD" w:rsidRDefault="002F194B">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07" w:history="1">
            <w:r w:rsidR="00BF08BD" w:rsidRPr="00BA2A8B">
              <w:rPr>
                <w:rStyle w:val="Hyperlink"/>
                <w:noProof/>
              </w:rPr>
              <w:t>2</w:t>
            </w:r>
            <w:r w:rsidR="00BF08BD">
              <w:rPr>
                <w:rFonts w:asciiTheme="minorHAnsi" w:eastAsiaTheme="minorEastAsia" w:hAnsiTheme="minorHAnsi" w:cstheme="minorBidi"/>
                <w:noProof/>
                <w:color w:val="auto"/>
                <w:sz w:val="24"/>
                <w:szCs w:val="24"/>
              </w:rPr>
              <w:tab/>
            </w:r>
            <w:r w:rsidR="00BF08BD" w:rsidRPr="00BA2A8B">
              <w:rPr>
                <w:rStyle w:val="Hyperlink"/>
                <w:noProof/>
              </w:rPr>
              <w:t>Introduction</w:t>
            </w:r>
            <w:r w:rsidR="00BF08BD">
              <w:rPr>
                <w:noProof/>
                <w:webHidden/>
              </w:rPr>
              <w:tab/>
            </w:r>
            <w:r w:rsidR="00BF08BD">
              <w:rPr>
                <w:noProof/>
                <w:webHidden/>
              </w:rPr>
              <w:fldChar w:fldCharType="begin"/>
            </w:r>
            <w:r w:rsidR="00BF08BD">
              <w:rPr>
                <w:noProof/>
                <w:webHidden/>
              </w:rPr>
              <w:instrText xml:space="preserve"> PAGEREF _Toc121495907 \h </w:instrText>
            </w:r>
            <w:r w:rsidR="00BF08BD">
              <w:rPr>
                <w:noProof/>
                <w:webHidden/>
              </w:rPr>
            </w:r>
            <w:r w:rsidR="00BF08BD">
              <w:rPr>
                <w:noProof/>
                <w:webHidden/>
              </w:rPr>
              <w:fldChar w:fldCharType="separate"/>
            </w:r>
            <w:r w:rsidR="00BF08BD">
              <w:rPr>
                <w:noProof/>
                <w:webHidden/>
              </w:rPr>
              <w:t>iii</w:t>
            </w:r>
            <w:r w:rsidR="00BF08BD">
              <w:rPr>
                <w:noProof/>
                <w:webHidden/>
              </w:rPr>
              <w:fldChar w:fldCharType="end"/>
            </w:r>
          </w:hyperlink>
        </w:p>
        <w:p w14:paraId="664AD98F" w14:textId="77777777" w:rsidR="00BF08BD" w:rsidRDefault="002F194B">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08" w:history="1">
            <w:r w:rsidR="00BF08BD" w:rsidRPr="00BA2A8B">
              <w:rPr>
                <w:rStyle w:val="Hyperlink"/>
                <w:noProof/>
              </w:rPr>
              <w:t>3</w:t>
            </w:r>
            <w:r w:rsidR="00BF08BD">
              <w:rPr>
                <w:rFonts w:asciiTheme="minorHAnsi" w:eastAsiaTheme="minorEastAsia" w:hAnsiTheme="minorHAnsi" w:cstheme="minorBidi"/>
                <w:noProof/>
                <w:color w:val="auto"/>
                <w:sz w:val="24"/>
                <w:szCs w:val="24"/>
              </w:rPr>
              <w:tab/>
            </w:r>
            <w:r w:rsidR="00BF08BD" w:rsidRPr="00BA2A8B">
              <w:rPr>
                <w:rStyle w:val="Hyperlink"/>
                <w:noProof/>
              </w:rPr>
              <w:t>Methods</w:t>
            </w:r>
            <w:r w:rsidR="00BF08BD">
              <w:rPr>
                <w:noProof/>
                <w:webHidden/>
              </w:rPr>
              <w:tab/>
            </w:r>
            <w:r w:rsidR="00BF08BD">
              <w:rPr>
                <w:noProof/>
                <w:webHidden/>
              </w:rPr>
              <w:fldChar w:fldCharType="begin"/>
            </w:r>
            <w:r w:rsidR="00BF08BD">
              <w:rPr>
                <w:noProof/>
                <w:webHidden/>
              </w:rPr>
              <w:instrText xml:space="preserve"> PAGEREF _Toc121495908 \h </w:instrText>
            </w:r>
            <w:r w:rsidR="00BF08BD">
              <w:rPr>
                <w:noProof/>
                <w:webHidden/>
              </w:rPr>
            </w:r>
            <w:r w:rsidR="00BF08BD">
              <w:rPr>
                <w:noProof/>
                <w:webHidden/>
              </w:rPr>
              <w:fldChar w:fldCharType="separate"/>
            </w:r>
            <w:r w:rsidR="00BF08BD">
              <w:rPr>
                <w:noProof/>
                <w:webHidden/>
              </w:rPr>
              <w:t>v</w:t>
            </w:r>
            <w:r w:rsidR="00BF08BD">
              <w:rPr>
                <w:noProof/>
                <w:webHidden/>
              </w:rPr>
              <w:fldChar w:fldCharType="end"/>
            </w:r>
          </w:hyperlink>
        </w:p>
        <w:p w14:paraId="60893BCF"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09" w:history="1">
            <w:r w:rsidR="00BF08BD" w:rsidRPr="00BA2A8B">
              <w:rPr>
                <w:rStyle w:val="Hyperlink"/>
                <w:noProof/>
              </w:rPr>
              <w:t>3.1</w:t>
            </w:r>
            <w:r w:rsidR="00BF08BD">
              <w:rPr>
                <w:rFonts w:asciiTheme="minorHAnsi" w:eastAsiaTheme="minorEastAsia" w:hAnsiTheme="minorHAnsi" w:cstheme="minorBidi"/>
                <w:noProof/>
                <w:color w:val="auto"/>
                <w:sz w:val="24"/>
                <w:szCs w:val="24"/>
              </w:rPr>
              <w:tab/>
            </w:r>
            <w:r w:rsidR="00BF08BD" w:rsidRPr="00BA2A8B">
              <w:rPr>
                <w:rStyle w:val="Hyperlink"/>
                <w:noProof/>
              </w:rPr>
              <w:t>Study area</w:t>
            </w:r>
            <w:r w:rsidR="00BF08BD">
              <w:rPr>
                <w:noProof/>
                <w:webHidden/>
              </w:rPr>
              <w:tab/>
            </w:r>
            <w:r w:rsidR="00BF08BD">
              <w:rPr>
                <w:noProof/>
                <w:webHidden/>
              </w:rPr>
              <w:fldChar w:fldCharType="begin"/>
            </w:r>
            <w:r w:rsidR="00BF08BD">
              <w:rPr>
                <w:noProof/>
                <w:webHidden/>
              </w:rPr>
              <w:instrText xml:space="preserve"> PAGEREF _Toc121495909 \h </w:instrText>
            </w:r>
            <w:r w:rsidR="00BF08BD">
              <w:rPr>
                <w:noProof/>
                <w:webHidden/>
              </w:rPr>
            </w:r>
            <w:r w:rsidR="00BF08BD">
              <w:rPr>
                <w:noProof/>
                <w:webHidden/>
              </w:rPr>
              <w:fldChar w:fldCharType="separate"/>
            </w:r>
            <w:r w:rsidR="00BF08BD">
              <w:rPr>
                <w:noProof/>
                <w:webHidden/>
              </w:rPr>
              <w:t>v</w:t>
            </w:r>
            <w:r w:rsidR="00BF08BD">
              <w:rPr>
                <w:noProof/>
                <w:webHidden/>
              </w:rPr>
              <w:fldChar w:fldCharType="end"/>
            </w:r>
          </w:hyperlink>
        </w:p>
        <w:p w14:paraId="0BC84D84"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10" w:history="1">
            <w:r w:rsidR="00BF08BD" w:rsidRPr="00BA2A8B">
              <w:rPr>
                <w:rStyle w:val="Hyperlink"/>
                <w:noProof/>
              </w:rPr>
              <w:t>3.2</w:t>
            </w:r>
            <w:r w:rsidR="00BF08BD">
              <w:rPr>
                <w:rFonts w:asciiTheme="minorHAnsi" w:eastAsiaTheme="minorEastAsia" w:hAnsiTheme="minorHAnsi" w:cstheme="minorBidi"/>
                <w:noProof/>
                <w:color w:val="auto"/>
                <w:sz w:val="24"/>
                <w:szCs w:val="24"/>
              </w:rPr>
              <w:tab/>
            </w:r>
            <w:r w:rsidR="00BF08BD" w:rsidRPr="00BA2A8B">
              <w:rPr>
                <w:rStyle w:val="Hyperlink"/>
                <w:noProof/>
              </w:rPr>
              <w:t>Preparing data</w:t>
            </w:r>
            <w:r w:rsidR="00BF08BD">
              <w:rPr>
                <w:noProof/>
                <w:webHidden/>
              </w:rPr>
              <w:tab/>
            </w:r>
            <w:r w:rsidR="00BF08BD">
              <w:rPr>
                <w:noProof/>
                <w:webHidden/>
              </w:rPr>
              <w:fldChar w:fldCharType="begin"/>
            </w:r>
            <w:r w:rsidR="00BF08BD">
              <w:rPr>
                <w:noProof/>
                <w:webHidden/>
              </w:rPr>
              <w:instrText xml:space="preserve"> PAGEREF _Toc121495910 \h </w:instrText>
            </w:r>
            <w:r w:rsidR="00BF08BD">
              <w:rPr>
                <w:noProof/>
                <w:webHidden/>
              </w:rPr>
            </w:r>
            <w:r w:rsidR="00BF08BD">
              <w:rPr>
                <w:noProof/>
                <w:webHidden/>
              </w:rPr>
              <w:fldChar w:fldCharType="separate"/>
            </w:r>
            <w:r w:rsidR="00BF08BD">
              <w:rPr>
                <w:noProof/>
                <w:webHidden/>
              </w:rPr>
              <w:t>v</w:t>
            </w:r>
            <w:r w:rsidR="00BF08BD">
              <w:rPr>
                <w:noProof/>
                <w:webHidden/>
              </w:rPr>
              <w:fldChar w:fldCharType="end"/>
            </w:r>
          </w:hyperlink>
        </w:p>
        <w:p w14:paraId="1E528836"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1" w:history="1">
            <w:r w:rsidR="00BF08BD" w:rsidRPr="00BA2A8B">
              <w:rPr>
                <w:rStyle w:val="Hyperlink"/>
                <w:noProof/>
              </w:rPr>
              <w:t>3.2.1</w:t>
            </w:r>
            <w:r w:rsidR="00BF08BD">
              <w:rPr>
                <w:rFonts w:asciiTheme="minorHAnsi" w:eastAsiaTheme="minorEastAsia" w:hAnsiTheme="minorHAnsi" w:cstheme="minorBidi"/>
                <w:noProof/>
                <w:color w:val="auto"/>
                <w:sz w:val="24"/>
                <w:szCs w:val="24"/>
              </w:rPr>
              <w:tab/>
            </w:r>
            <w:r w:rsidR="00BF08BD" w:rsidRPr="00BA2A8B">
              <w:rPr>
                <w:rStyle w:val="Hyperlink"/>
                <w:noProof/>
              </w:rPr>
              <w:t>Accessing PIT tag data</w:t>
            </w:r>
            <w:r w:rsidR="00BF08BD">
              <w:rPr>
                <w:noProof/>
                <w:webHidden/>
              </w:rPr>
              <w:tab/>
            </w:r>
            <w:r w:rsidR="00BF08BD">
              <w:rPr>
                <w:noProof/>
                <w:webHidden/>
              </w:rPr>
              <w:fldChar w:fldCharType="begin"/>
            </w:r>
            <w:r w:rsidR="00BF08BD">
              <w:rPr>
                <w:noProof/>
                <w:webHidden/>
              </w:rPr>
              <w:instrText xml:space="preserve"> PAGEREF _Toc121495911 \h </w:instrText>
            </w:r>
            <w:r w:rsidR="00BF08BD">
              <w:rPr>
                <w:noProof/>
                <w:webHidden/>
              </w:rPr>
            </w:r>
            <w:r w:rsidR="00BF08BD">
              <w:rPr>
                <w:noProof/>
                <w:webHidden/>
              </w:rPr>
              <w:fldChar w:fldCharType="separate"/>
            </w:r>
            <w:r w:rsidR="00BF08BD">
              <w:rPr>
                <w:noProof/>
                <w:webHidden/>
              </w:rPr>
              <w:t>v</w:t>
            </w:r>
            <w:r w:rsidR="00BF08BD">
              <w:rPr>
                <w:noProof/>
                <w:webHidden/>
              </w:rPr>
              <w:fldChar w:fldCharType="end"/>
            </w:r>
          </w:hyperlink>
        </w:p>
        <w:p w14:paraId="5F404F7D"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2" w:history="1">
            <w:r w:rsidR="00BF08BD" w:rsidRPr="00BA2A8B">
              <w:rPr>
                <w:rStyle w:val="Hyperlink"/>
                <w:noProof/>
              </w:rPr>
              <w:t>3.2.2</w:t>
            </w:r>
            <w:r w:rsidR="00BF08BD">
              <w:rPr>
                <w:rFonts w:asciiTheme="minorHAnsi" w:eastAsiaTheme="minorEastAsia" w:hAnsiTheme="minorHAnsi" w:cstheme="minorBidi"/>
                <w:noProof/>
                <w:color w:val="auto"/>
                <w:sz w:val="24"/>
                <w:szCs w:val="24"/>
              </w:rPr>
              <w:tab/>
            </w:r>
            <w:r w:rsidR="00BF08BD" w:rsidRPr="00BA2A8B">
              <w:rPr>
                <w:rStyle w:val="Hyperlink"/>
                <w:noProof/>
              </w:rPr>
              <w:t>Processing PIT tag data into detections at various sites</w:t>
            </w:r>
            <w:r w:rsidR="00BF08BD">
              <w:rPr>
                <w:noProof/>
                <w:webHidden/>
              </w:rPr>
              <w:tab/>
            </w:r>
            <w:r w:rsidR="00BF08BD">
              <w:rPr>
                <w:noProof/>
                <w:webHidden/>
              </w:rPr>
              <w:fldChar w:fldCharType="begin"/>
            </w:r>
            <w:r w:rsidR="00BF08BD">
              <w:rPr>
                <w:noProof/>
                <w:webHidden/>
              </w:rPr>
              <w:instrText xml:space="preserve"> PAGEREF _Toc121495912 \h </w:instrText>
            </w:r>
            <w:r w:rsidR="00BF08BD">
              <w:rPr>
                <w:noProof/>
                <w:webHidden/>
              </w:rPr>
            </w:r>
            <w:r w:rsidR="00BF08BD">
              <w:rPr>
                <w:noProof/>
                <w:webHidden/>
              </w:rPr>
              <w:fldChar w:fldCharType="separate"/>
            </w:r>
            <w:r w:rsidR="00BF08BD">
              <w:rPr>
                <w:noProof/>
                <w:webHidden/>
              </w:rPr>
              <w:t>vi</w:t>
            </w:r>
            <w:r w:rsidR="00BF08BD">
              <w:rPr>
                <w:noProof/>
                <w:webHidden/>
              </w:rPr>
              <w:fldChar w:fldCharType="end"/>
            </w:r>
          </w:hyperlink>
        </w:p>
        <w:p w14:paraId="41366060"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3" w:history="1">
            <w:r w:rsidR="00BF08BD" w:rsidRPr="00BA2A8B">
              <w:rPr>
                <w:rStyle w:val="Hyperlink"/>
                <w:noProof/>
              </w:rPr>
              <w:t>3.2.3</w:t>
            </w:r>
            <w:r w:rsidR="00BF08BD">
              <w:rPr>
                <w:rFonts w:asciiTheme="minorHAnsi" w:eastAsiaTheme="minorEastAsia" w:hAnsiTheme="minorHAnsi" w:cstheme="minorBidi"/>
                <w:noProof/>
                <w:color w:val="auto"/>
                <w:sz w:val="24"/>
                <w:szCs w:val="24"/>
              </w:rPr>
              <w:tab/>
            </w:r>
            <w:r w:rsidR="00BF08BD" w:rsidRPr="00BA2A8B">
              <w:rPr>
                <w:rStyle w:val="Hyperlink"/>
                <w:noProof/>
              </w:rPr>
              <w:t>Turning detections at different sites into state visits</w:t>
            </w:r>
            <w:r w:rsidR="00BF08BD">
              <w:rPr>
                <w:noProof/>
                <w:webHidden/>
              </w:rPr>
              <w:tab/>
            </w:r>
            <w:r w:rsidR="00BF08BD">
              <w:rPr>
                <w:noProof/>
                <w:webHidden/>
              </w:rPr>
              <w:fldChar w:fldCharType="begin"/>
            </w:r>
            <w:r w:rsidR="00BF08BD">
              <w:rPr>
                <w:noProof/>
                <w:webHidden/>
              </w:rPr>
              <w:instrText xml:space="preserve"> PAGEREF _Toc121495913 \h </w:instrText>
            </w:r>
            <w:r w:rsidR="00BF08BD">
              <w:rPr>
                <w:noProof/>
                <w:webHidden/>
              </w:rPr>
            </w:r>
            <w:r w:rsidR="00BF08BD">
              <w:rPr>
                <w:noProof/>
                <w:webHidden/>
              </w:rPr>
              <w:fldChar w:fldCharType="separate"/>
            </w:r>
            <w:r w:rsidR="00BF08BD">
              <w:rPr>
                <w:noProof/>
                <w:webHidden/>
              </w:rPr>
              <w:t>vii</w:t>
            </w:r>
            <w:r w:rsidR="00BF08BD">
              <w:rPr>
                <w:noProof/>
                <w:webHidden/>
              </w:rPr>
              <w:fldChar w:fldCharType="end"/>
            </w:r>
          </w:hyperlink>
        </w:p>
        <w:p w14:paraId="5E1C2747"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14" w:history="1">
            <w:r w:rsidR="00BF08BD" w:rsidRPr="00BA2A8B">
              <w:rPr>
                <w:rStyle w:val="Hyperlink"/>
                <w:noProof/>
              </w:rPr>
              <w:t>3.3</w:t>
            </w:r>
            <w:r w:rsidR="00BF08BD">
              <w:rPr>
                <w:rFonts w:asciiTheme="minorHAnsi" w:eastAsiaTheme="minorEastAsia" w:hAnsiTheme="minorHAnsi" w:cstheme="minorBidi"/>
                <w:noProof/>
                <w:color w:val="auto"/>
                <w:sz w:val="24"/>
                <w:szCs w:val="24"/>
              </w:rPr>
              <w:tab/>
            </w:r>
            <w:r w:rsidR="00BF08BD" w:rsidRPr="00BA2A8B">
              <w:rPr>
                <w:rStyle w:val="Hyperlink"/>
                <w:noProof/>
              </w:rPr>
              <w:t>Statistical methods</w:t>
            </w:r>
            <w:r w:rsidR="00BF08BD">
              <w:rPr>
                <w:noProof/>
                <w:webHidden/>
              </w:rPr>
              <w:tab/>
            </w:r>
            <w:r w:rsidR="00BF08BD">
              <w:rPr>
                <w:noProof/>
                <w:webHidden/>
              </w:rPr>
              <w:fldChar w:fldCharType="begin"/>
            </w:r>
            <w:r w:rsidR="00BF08BD">
              <w:rPr>
                <w:noProof/>
                <w:webHidden/>
              </w:rPr>
              <w:instrText xml:space="preserve"> PAGEREF _Toc121495914 \h </w:instrText>
            </w:r>
            <w:r w:rsidR="00BF08BD">
              <w:rPr>
                <w:noProof/>
                <w:webHidden/>
              </w:rPr>
            </w:r>
            <w:r w:rsidR="00BF08BD">
              <w:rPr>
                <w:noProof/>
                <w:webHidden/>
              </w:rPr>
              <w:fldChar w:fldCharType="separate"/>
            </w:r>
            <w:r w:rsidR="00BF08BD">
              <w:rPr>
                <w:noProof/>
                <w:webHidden/>
              </w:rPr>
              <w:t>viii</w:t>
            </w:r>
            <w:r w:rsidR="00BF08BD">
              <w:rPr>
                <w:noProof/>
                <w:webHidden/>
              </w:rPr>
              <w:fldChar w:fldCharType="end"/>
            </w:r>
          </w:hyperlink>
        </w:p>
        <w:p w14:paraId="791BB7EA"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5" w:history="1">
            <w:r w:rsidR="00BF08BD" w:rsidRPr="00BA2A8B">
              <w:rPr>
                <w:rStyle w:val="Hyperlink"/>
                <w:noProof/>
              </w:rPr>
              <w:t>3.3.1</w:t>
            </w:r>
            <w:r w:rsidR="00BF08BD">
              <w:rPr>
                <w:rFonts w:asciiTheme="minorHAnsi" w:eastAsiaTheme="minorEastAsia" w:hAnsiTheme="minorHAnsi" w:cstheme="minorBidi"/>
                <w:noProof/>
                <w:color w:val="auto"/>
                <w:sz w:val="24"/>
                <w:szCs w:val="24"/>
              </w:rPr>
              <w:tab/>
            </w:r>
            <w:r w:rsidR="00BF08BD" w:rsidRPr="00BA2A8B">
              <w:rPr>
                <w:rStyle w:val="Hyperlink"/>
                <w:noProof/>
              </w:rPr>
              <w:t>Modeling detection efficiency in tributaries</w:t>
            </w:r>
            <w:r w:rsidR="00BF08BD">
              <w:rPr>
                <w:noProof/>
                <w:webHidden/>
              </w:rPr>
              <w:tab/>
            </w:r>
            <w:r w:rsidR="00BF08BD">
              <w:rPr>
                <w:noProof/>
                <w:webHidden/>
              </w:rPr>
              <w:fldChar w:fldCharType="begin"/>
            </w:r>
            <w:r w:rsidR="00BF08BD">
              <w:rPr>
                <w:noProof/>
                <w:webHidden/>
              </w:rPr>
              <w:instrText xml:space="preserve"> PAGEREF _Toc121495915 \h </w:instrText>
            </w:r>
            <w:r w:rsidR="00BF08BD">
              <w:rPr>
                <w:noProof/>
                <w:webHidden/>
              </w:rPr>
            </w:r>
            <w:r w:rsidR="00BF08BD">
              <w:rPr>
                <w:noProof/>
                <w:webHidden/>
              </w:rPr>
              <w:fldChar w:fldCharType="separate"/>
            </w:r>
            <w:r w:rsidR="00BF08BD">
              <w:rPr>
                <w:noProof/>
                <w:webHidden/>
              </w:rPr>
              <w:t>ix</w:t>
            </w:r>
            <w:r w:rsidR="00BF08BD">
              <w:rPr>
                <w:noProof/>
                <w:webHidden/>
              </w:rPr>
              <w:fldChar w:fldCharType="end"/>
            </w:r>
          </w:hyperlink>
        </w:p>
        <w:p w14:paraId="376B8624"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6" w:history="1">
            <w:r w:rsidR="00BF08BD" w:rsidRPr="00BA2A8B">
              <w:rPr>
                <w:rStyle w:val="Hyperlink"/>
                <w:noProof/>
              </w:rPr>
              <w:t>3.3.2</w:t>
            </w:r>
            <w:r w:rsidR="00BF08BD">
              <w:rPr>
                <w:rFonts w:asciiTheme="minorHAnsi" w:eastAsiaTheme="minorEastAsia" w:hAnsiTheme="minorHAnsi" w:cstheme="minorBidi"/>
                <w:noProof/>
                <w:color w:val="auto"/>
                <w:sz w:val="24"/>
                <w:szCs w:val="24"/>
              </w:rPr>
              <w:tab/>
            </w:r>
            <w:r w:rsidR="00BF08BD" w:rsidRPr="00BA2A8B">
              <w:rPr>
                <w:rStyle w:val="Hyperlink"/>
                <w:noProof/>
              </w:rPr>
              <w:t>Movement model</w:t>
            </w:r>
            <w:r w:rsidR="00BF08BD">
              <w:rPr>
                <w:noProof/>
                <w:webHidden/>
              </w:rPr>
              <w:tab/>
            </w:r>
            <w:r w:rsidR="00BF08BD">
              <w:rPr>
                <w:noProof/>
                <w:webHidden/>
              </w:rPr>
              <w:fldChar w:fldCharType="begin"/>
            </w:r>
            <w:r w:rsidR="00BF08BD">
              <w:rPr>
                <w:noProof/>
                <w:webHidden/>
              </w:rPr>
              <w:instrText xml:space="preserve"> PAGEREF _Toc121495916 \h </w:instrText>
            </w:r>
            <w:r w:rsidR="00BF08BD">
              <w:rPr>
                <w:noProof/>
                <w:webHidden/>
              </w:rPr>
            </w:r>
            <w:r w:rsidR="00BF08BD">
              <w:rPr>
                <w:noProof/>
                <w:webHidden/>
              </w:rPr>
              <w:fldChar w:fldCharType="separate"/>
            </w:r>
            <w:r w:rsidR="00BF08BD">
              <w:rPr>
                <w:noProof/>
                <w:webHidden/>
              </w:rPr>
              <w:t>xi</w:t>
            </w:r>
            <w:r w:rsidR="00BF08BD">
              <w:rPr>
                <w:noProof/>
                <w:webHidden/>
              </w:rPr>
              <w:fldChar w:fldCharType="end"/>
            </w:r>
          </w:hyperlink>
        </w:p>
        <w:p w14:paraId="3305EFEA"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17" w:history="1">
            <w:r w:rsidR="00BF08BD" w:rsidRPr="00BA2A8B">
              <w:rPr>
                <w:rStyle w:val="Hyperlink"/>
                <w:noProof/>
              </w:rPr>
              <w:t>3.3.3</w:t>
            </w:r>
            <w:r w:rsidR="00BF08BD">
              <w:rPr>
                <w:rFonts w:asciiTheme="minorHAnsi" w:eastAsiaTheme="minorEastAsia" w:hAnsiTheme="minorHAnsi" w:cstheme="minorBidi"/>
                <w:noProof/>
                <w:color w:val="auto"/>
                <w:sz w:val="24"/>
                <w:szCs w:val="24"/>
              </w:rPr>
              <w:tab/>
            </w:r>
            <w:r w:rsidR="00BF08BD" w:rsidRPr="00BA2A8B">
              <w:rPr>
                <w:rStyle w:val="Hyperlink"/>
                <w:noProof/>
              </w:rPr>
              <w:t>Derived model probabilities</w:t>
            </w:r>
            <w:r w:rsidR="00BF08BD">
              <w:rPr>
                <w:noProof/>
                <w:webHidden/>
              </w:rPr>
              <w:tab/>
            </w:r>
            <w:r w:rsidR="00BF08BD">
              <w:rPr>
                <w:noProof/>
                <w:webHidden/>
              </w:rPr>
              <w:fldChar w:fldCharType="begin"/>
            </w:r>
            <w:r w:rsidR="00BF08BD">
              <w:rPr>
                <w:noProof/>
                <w:webHidden/>
              </w:rPr>
              <w:instrText xml:space="preserve"> PAGEREF _Toc121495917 \h </w:instrText>
            </w:r>
            <w:r w:rsidR="00BF08BD">
              <w:rPr>
                <w:noProof/>
                <w:webHidden/>
              </w:rPr>
            </w:r>
            <w:r w:rsidR="00BF08BD">
              <w:rPr>
                <w:noProof/>
                <w:webHidden/>
              </w:rPr>
              <w:fldChar w:fldCharType="separate"/>
            </w:r>
            <w:r w:rsidR="00BF08BD">
              <w:rPr>
                <w:noProof/>
                <w:webHidden/>
              </w:rPr>
              <w:t>xiii</w:t>
            </w:r>
            <w:r w:rsidR="00BF08BD">
              <w:rPr>
                <w:noProof/>
                <w:webHidden/>
              </w:rPr>
              <w:fldChar w:fldCharType="end"/>
            </w:r>
          </w:hyperlink>
        </w:p>
        <w:p w14:paraId="05D1BFE0" w14:textId="77777777" w:rsidR="00BF08BD" w:rsidRDefault="002F194B">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18" w:history="1">
            <w:r w:rsidR="00BF08BD" w:rsidRPr="00BA2A8B">
              <w:rPr>
                <w:rStyle w:val="Hyperlink"/>
                <w:noProof/>
              </w:rPr>
              <w:t>4</w:t>
            </w:r>
            <w:r w:rsidR="00BF08BD">
              <w:rPr>
                <w:rFonts w:asciiTheme="minorHAnsi" w:eastAsiaTheme="minorEastAsia" w:hAnsiTheme="minorHAnsi" w:cstheme="minorBidi"/>
                <w:noProof/>
                <w:color w:val="auto"/>
                <w:sz w:val="24"/>
                <w:szCs w:val="24"/>
              </w:rPr>
              <w:tab/>
            </w:r>
            <w:r w:rsidR="00BF08BD" w:rsidRPr="00BA2A8B">
              <w:rPr>
                <w:rStyle w:val="Hyperlink"/>
                <w:noProof/>
              </w:rPr>
              <w:t>Results</w:t>
            </w:r>
            <w:r w:rsidR="00BF08BD">
              <w:rPr>
                <w:noProof/>
                <w:webHidden/>
              </w:rPr>
              <w:tab/>
            </w:r>
            <w:r w:rsidR="00BF08BD">
              <w:rPr>
                <w:noProof/>
                <w:webHidden/>
              </w:rPr>
              <w:fldChar w:fldCharType="begin"/>
            </w:r>
            <w:r w:rsidR="00BF08BD">
              <w:rPr>
                <w:noProof/>
                <w:webHidden/>
              </w:rPr>
              <w:instrText xml:space="preserve"> PAGEREF _Toc121495918 \h </w:instrText>
            </w:r>
            <w:r w:rsidR="00BF08BD">
              <w:rPr>
                <w:noProof/>
                <w:webHidden/>
              </w:rPr>
            </w:r>
            <w:r w:rsidR="00BF08BD">
              <w:rPr>
                <w:noProof/>
                <w:webHidden/>
              </w:rPr>
              <w:fldChar w:fldCharType="separate"/>
            </w:r>
            <w:r w:rsidR="00BF08BD">
              <w:rPr>
                <w:noProof/>
                <w:webHidden/>
              </w:rPr>
              <w:t>xiii</w:t>
            </w:r>
            <w:r w:rsidR="00BF08BD">
              <w:rPr>
                <w:noProof/>
                <w:webHidden/>
              </w:rPr>
              <w:fldChar w:fldCharType="end"/>
            </w:r>
          </w:hyperlink>
        </w:p>
        <w:p w14:paraId="5ABA9C03"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19" w:history="1">
            <w:r w:rsidR="00BF08BD" w:rsidRPr="00BA2A8B">
              <w:rPr>
                <w:rStyle w:val="Hyperlink"/>
                <w:noProof/>
              </w:rPr>
              <w:t>4.1</w:t>
            </w:r>
            <w:r w:rsidR="00BF08BD">
              <w:rPr>
                <w:rFonts w:asciiTheme="minorHAnsi" w:eastAsiaTheme="minorEastAsia" w:hAnsiTheme="minorHAnsi" w:cstheme="minorBidi"/>
                <w:noProof/>
                <w:color w:val="auto"/>
                <w:sz w:val="24"/>
                <w:szCs w:val="24"/>
              </w:rPr>
              <w:tab/>
            </w:r>
            <w:r w:rsidR="00BF08BD" w:rsidRPr="00BA2A8B">
              <w:rPr>
                <w:rStyle w:val="Hyperlink"/>
                <w:noProof/>
              </w:rPr>
              <w:t>Summary statistics</w:t>
            </w:r>
            <w:r w:rsidR="00BF08BD">
              <w:rPr>
                <w:noProof/>
                <w:webHidden/>
              </w:rPr>
              <w:tab/>
            </w:r>
            <w:r w:rsidR="00BF08BD">
              <w:rPr>
                <w:noProof/>
                <w:webHidden/>
              </w:rPr>
              <w:fldChar w:fldCharType="begin"/>
            </w:r>
            <w:r w:rsidR="00BF08BD">
              <w:rPr>
                <w:noProof/>
                <w:webHidden/>
              </w:rPr>
              <w:instrText xml:space="preserve"> PAGEREF _Toc121495919 \h </w:instrText>
            </w:r>
            <w:r w:rsidR="00BF08BD">
              <w:rPr>
                <w:noProof/>
                <w:webHidden/>
              </w:rPr>
            </w:r>
            <w:r w:rsidR="00BF08BD">
              <w:rPr>
                <w:noProof/>
                <w:webHidden/>
              </w:rPr>
              <w:fldChar w:fldCharType="separate"/>
            </w:r>
            <w:r w:rsidR="00BF08BD">
              <w:rPr>
                <w:noProof/>
                <w:webHidden/>
              </w:rPr>
              <w:t>xiii</w:t>
            </w:r>
            <w:r w:rsidR="00BF08BD">
              <w:rPr>
                <w:noProof/>
                <w:webHidden/>
              </w:rPr>
              <w:fldChar w:fldCharType="end"/>
            </w:r>
          </w:hyperlink>
        </w:p>
        <w:p w14:paraId="43FFFC4D"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0" w:history="1">
            <w:r w:rsidR="00BF08BD" w:rsidRPr="00BA2A8B">
              <w:rPr>
                <w:rStyle w:val="Hyperlink"/>
                <w:noProof/>
              </w:rPr>
              <w:t>4.1.1</w:t>
            </w:r>
            <w:r w:rsidR="00BF08BD">
              <w:rPr>
                <w:rFonts w:asciiTheme="minorHAnsi" w:eastAsiaTheme="minorEastAsia" w:hAnsiTheme="minorHAnsi" w:cstheme="minorBidi"/>
                <w:noProof/>
                <w:color w:val="auto"/>
                <w:sz w:val="24"/>
                <w:szCs w:val="24"/>
              </w:rPr>
              <w:tab/>
            </w:r>
            <w:r w:rsidR="00BF08BD" w:rsidRPr="00BA2A8B">
              <w:rPr>
                <w:rStyle w:val="Hyperlink"/>
                <w:noProof/>
              </w:rPr>
              <w:t>Sample sizes</w:t>
            </w:r>
            <w:r w:rsidR="00BF08BD">
              <w:rPr>
                <w:noProof/>
                <w:webHidden/>
              </w:rPr>
              <w:tab/>
            </w:r>
            <w:r w:rsidR="00BF08BD">
              <w:rPr>
                <w:noProof/>
                <w:webHidden/>
              </w:rPr>
              <w:fldChar w:fldCharType="begin"/>
            </w:r>
            <w:r w:rsidR="00BF08BD">
              <w:rPr>
                <w:noProof/>
                <w:webHidden/>
              </w:rPr>
              <w:instrText xml:space="preserve"> PAGEREF _Toc121495920 \h </w:instrText>
            </w:r>
            <w:r w:rsidR="00BF08BD">
              <w:rPr>
                <w:noProof/>
                <w:webHidden/>
              </w:rPr>
            </w:r>
            <w:r w:rsidR="00BF08BD">
              <w:rPr>
                <w:noProof/>
                <w:webHidden/>
              </w:rPr>
              <w:fldChar w:fldCharType="separate"/>
            </w:r>
            <w:r w:rsidR="00BF08BD">
              <w:rPr>
                <w:noProof/>
                <w:webHidden/>
              </w:rPr>
              <w:t>xiii</w:t>
            </w:r>
            <w:r w:rsidR="00BF08BD">
              <w:rPr>
                <w:noProof/>
                <w:webHidden/>
              </w:rPr>
              <w:fldChar w:fldCharType="end"/>
            </w:r>
          </w:hyperlink>
        </w:p>
        <w:p w14:paraId="4E7EEE50"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1" w:history="1">
            <w:r w:rsidR="00BF08BD" w:rsidRPr="00BA2A8B">
              <w:rPr>
                <w:rStyle w:val="Hyperlink"/>
                <w:noProof/>
              </w:rPr>
              <w:t>4.1.2</w:t>
            </w:r>
            <w:r w:rsidR="00BF08BD">
              <w:rPr>
                <w:rFonts w:asciiTheme="minorHAnsi" w:eastAsiaTheme="minorEastAsia" w:hAnsiTheme="minorHAnsi" w:cstheme="minorBidi"/>
                <w:noProof/>
                <w:color w:val="auto"/>
                <w:sz w:val="24"/>
                <w:szCs w:val="24"/>
              </w:rPr>
              <w:tab/>
            </w:r>
            <w:r w:rsidR="00BF08BD" w:rsidRPr="00BA2A8B">
              <w:rPr>
                <w:rStyle w:val="Hyperlink"/>
                <w:noProof/>
              </w:rPr>
              <w:t>Out-of-ESU movement</w:t>
            </w:r>
            <w:r w:rsidR="00BF08BD">
              <w:rPr>
                <w:noProof/>
                <w:webHidden/>
              </w:rPr>
              <w:tab/>
            </w:r>
            <w:r w:rsidR="00BF08BD">
              <w:rPr>
                <w:noProof/>
                <w:webHidden/>
              </w:rPr>
              <w:fldChar w:fldCharType="begin"/>
            </w:r>
            <w:r w:rsidR="00BF08BD">
              <w:rPr>
                <w:noProof/>
                <w:webHidden/>
              </w:rPr>
              <w:instrText xml:space="preserve"> PAGEREF _Toc121495921 \h </w:instrText>
            </w:r>
            <w:r w:rsidR="00BF08BD">
              <w:rPr>
                <w:noProof/>
                <w:webHidden/>
              </w:rPr>
            </w:r>
            <w:r w:rsidR="00BF08BD">
              <w:rPr>
                <w:noProof/>
                <w:webHidden/>
              </w:rPr>
              <w:fldChar w:fldCharType="separate"/>
            </w:r>
            <w:r w:rsidR="00BF08BD">
              <w:rPr>
                <w:noProof/>
                <w:webHidden/>
              </w:rPr>
              <w:t>xiv</w:t>
            </w:r>
            <w:r w:rsidR="00BF08BD">
              <w:rPr>
                <w:noProof/>
                <w:webHidden/>
              </w:rPr>
              <w:fldChar w:fldCharType="end"/>
            </w:r>
          </w:hyperlink>
        </w:p>
        <w:p w14:paraId="768952D1"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2" w:history="1">
            <w:r w:rsidR="00BF08BD" w:rsidRPr="00BA2A8B">
              <w:rPr>
                <w:rStyle w:val="Hyperlink"/>
                <w:noProof/>
              </w:rPr>
              <w:t>4.1.3</w:t>
            </w:r>
            <w:r w:rsidR="00BF08BD">
              <w:rPr>
                <w:rFonts w:asciiTheme="minorHAnsi" w:eastAsiaTheme="minorEastAsia" w:hAnsiTheme="minorHAnsi" w:cstheme="minorBidi"/>
                <w:noProof/>
                <w:color w:val="auto"/>
                <w:sz w:val="24"/>
                <w:szCs w:val="24"/>
              </w:rPr>
              <w:tab/>
            </w:r>
            <w:r w:rsidR="00BF08BD" w:rsidRPr="00BA2A8B">
              <w:rPr>
                <w:rStyle w:val="Hyperlink"/>
                <w:noProof/>
              </w:rPr>
              <w:t>Overshoo</w:t>
            </w:r>
            <w:r w:rsidR="00BF08BD" w:rsidRPr="00BA2A8B">
              <w:rPr>
                <w:rStyle w:val="Hyperlink"/>
                <w:noProof/>
              </w:rPr>
              <w:t>t</w:t>
            </w:r>
            <w:r w:rsidR="00BF08BD" w:rsidRPr="00BA2A8B">
              <w:rPr>
                <w:rStyle w:val="Hyperlink"/>
                <w:noProof/>
              </w:rPr>
              <w:t xml:space="preserve"> by dam</w:t>
            </w:r>
            <w:r w:rsidR="00BF08BD">
              <w:rPr>
                <w:noProof/>
                <w:webHidden/>
              </w:rPr>
              <w:tab/>
            </w:r>
            <w:r w:rsidR="00BF08BD">
              <w:rPr>
                <w:noProof/>
                <w:webHidden/>
              </w:rPr>
              <w:fldChar w:fldCharType="begin"/>
            </w:r>
            <w:r w:rsidR="00BF08BD">
              <w:rPr>
                <w:noProof/>
                <w:webHidden/>
              </w:rPr>
              <w:instrText xml:space="preserve"> PAGEREF _Toc121495922 \h </w:instrText>
            </w:r>
            <w:r w:rsidR="00BF08BD">
              <w:rPr>
                <w:noProof/>
                <w:webHidden/>
              </w:rPr>
            </w:r>
            <w:r w:rsidR="00BF08BD">
              <w:rPr>
                <w:noProof/>
                <w:webHidden/>
              </w:rPr>
              <w:fldChar w:fldCharType="separate"/>
            </w:r>
            <w:r w:rsidR="00BF08BD">
              <w:rPr>
                <w:noProof/>
                <w:webHidden/>
              </w:rPr>
              <w:t>xv</w:t>
            </w:r>
            <w:r w:rsidR="00BF08BD">
              <w:rPr>
                <w:noProof/>
                <w:webHidden/>
              </w:rPr>
              <w:fldChar w:fldCharType="end"/>
            </w:r>
          </w:hyperlink>
        </w:p>
        <w:p w14:paraId="0D3B2160"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3" w:history="1">
            <w:r w:rsidR="00BF08BD" w:rsidRPr="00BA2A8B">
              <w:rPr>
                <w:rStyle w:val="Hyperlink"/>
                <w:noProof/>
              </w:rPr>
              <w:t>4.1.4</w:t>
            </w:r>
            <w:r w:rsidR="00BF08BD">
              <w:rPr>
                <w:rFonts w:asciiTheme="minorHAnsi" w:eastAsiaTheme="minorEastAsia" w:hAnsiTheme="minorHAnsi" w:cstheme="minorBidi"/>
                <w:noProof/>
                <w:color w:val="auto"/>
                <w:sz w:val="24"/>
                <w:szCs w:val="24"/>
              </w:rPr>
              <w:tab/>
            </w:r>
            <w:r w:rsidR="00BF08BD" w:rsidRPr="00BA2A8B">
              <w:rPr>
                <w:rStyle w:val="Hyperlink"/>
                <w:noProof/>
              </w:rPr>
              <w:t>Fallback by dam</w:t>
            </w:r>
            <w:r w:rsidR="00BF08BD">
              <w:rPr>
                <w:noProof/>
                <w:webHidden/>
              </w:rPr>
              <w:tab/>
            </w:r>
            <w:r w:rsidR="00BF08BD">
              <w:rPr>
                <w:noProof/>
                <w:webHidden/>
              </w:rPr>
              <w:fldChar w:fldCharType="begin"/>
            </w:r>
            <w:r w:rsidR="00BF08BD">
              <w:rPr>
                <w:noProof/>
                <w:webHidden/>
              </w:rPr>
              <w:instrText xml:space="preserve"> PAGEREF _Toc121495923 \h </w:instrText>
            </w:r>
            <w:r w:rsidR="00BF08BD">
              <w:rPr>
                <w:noProof/>
                <w:webHidden/>
              </w:rPr>
            </w:r>
            <w:r w:rsidR="00BF08BD">
              <w:rPr>
                <w:noProof/>
                <w:webHidden/>
              </w:rPr>
              <w:fldChar w:fldCharType="separate"/>
            </w:r>
            <w:r w:rsidR="00BF08BD">
              <w:rPr>
                <w:noProof/>
                <w:webHidden/>
              </w:rPr>
              <w:t>xvi</w:t>
            </w:r>
            <w:r w:rsidR="00BF08BD">
              <w:rPr>
                <w:noProof/>
                <w:webHidden/>
              </w:rPr>
              <w:fldChar w:fldCharType="end"/>
            </w:r>
          </w:hyperlink>
        </w:p>
        <w:p w14:paraId="307C26AF"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24" w:history="1">
            <w:r w:rsidR="00BF08BD" w:rsidRPr="00BA2A8B">
              <w:rPr>
                <w:rStyle w:val="Hyperlink"/>
                <w:noProof/>
              </w:rPr>
              <w:t>4.2</w:t>
            </w:r>
            <w:r w:rsidR="00BF08BD">
              <w:rPr>
                <w:rFonts w:asciiTheme="minorHAnsi" w:eastAsiaTheme="minorEastAsia" w:hAnsiTheme="minorHAnsi" w:cstheme="minorBidi"/>
                <w:noProof/>
                <w:color w:val="auto"/>
                <w:sz w:val="24"/>
                <w:szCs w:val="24"/>
              </w:rPr>
              <w:tab/>
            </w:r>
            <w:r w:rsidR="00BF08BD" w:rsidRPr="00BA2A8B">
              <w:rPr>
                <w:rStyle w:val="Hyperlink"/>
                <w:noProof/>
              </w:rPr>
              <w:t>Final population distribution probability</w:t>
            </w:r>
            <w:r w:rsidR="00BF08BD">
              <w:rPr>
                <w:noProof/>
                <w:webHidden/>
              </w:rPr>
              <w:tab/>
            </w:r>
            <w:r w:rsidR="00BF08BD">
              <w:rPr>
                <w:noProof/>
                <w:webHidden/>
              </w:rPr>
              <w:fldChar w:fldCharType="begin"/>
            </w:r>
            <w:r w:rsidR="00BF08BD">
              <w:rPr>
                <w:noProof/>
                <w:webHidden/>
              </w:rPr>
              <w:instrText xml:space="preserve"> PAGEREF _Toc121495924 \h </w:instrText>
            </w:r>
            <w:r w:rsidR="00BF08BD">
              <w:rPr>
                <w:noProof/>
                <w:webHidden/>
              </w:rPr>
            </w:r>
            <w:r w:rsidR="00BF08BD">
              <w:rPr>
                <w:noProof/>
                <w:webHidden/>
              </w:rPr>
              <w:fldChar w:fldCharType="separate"/>
            </w:r>
            <w:r w:rsidR="00BF08BD">
              <w:rPr>
                <w:noProof/>
                <w:webHidden/>
              </w:rPr>
              <w:t>xvii</w:t>
            </w:r>
            <w:r w:rsidR="00BF08BD">
              <w:rPr>
                <w:noProof/>
                <w:webHidden/>
              </w:rPr>
              <w:fldChar w:fldCharType="end"/>
            </w:r>
          </w:hyperlink>
        </w:p>
        <w:p w14:paraId="25E4D401"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5" w:history="1">
            <w:r w:rsidR="00BF08BD" w:rsidRPr="00BA2A8B">
              <w:rPr>
                <w:rStyle w:val="Hyperlink"/>
                <w:noProof/>
              </w:rPr>
              <w:t>4.2.1</w:t>
            </w:r>
            <w:r w:rsidR="00BF08BD">
              <w:rPr>
                <w:rFonts w:asciiTheme="minorHAnsi" w:eastAsiaTheme="minorEastAsia" w:hAnsiTheme="minorHAnsi" w:cstheme="minorBidi"/>
                <w:noProof/>
                <w:color w:val="auto"/>
                <w:sz w:val="24"/>
                <w:szCs w:val="24"/>
              </w:rPr>
              <w:tab/>
            </w:r>
            <w:r w:rsidR="00BF08BD" w:rsidRPr="00BA2A8B">
              <w:rPr>
                <w:rStyle w:val="Hyperlink"/>
                <w:noProof/>
              </w:rPr>
              <w:t>Middle Columbia River Steelhead</w:t>
            </w:r>
            <w:r w:rsidR="00BF08BD">
              <w:rPr>
                <w:noProof/>
                <w:webHidden/>
              </w:rPr>
              <w:tab/>
            </w:r>
            <w:r w:rsidR="00BF08BD">
              <w:rPr>
                <w:noProof/>
                <w:webHidden/>
              </w:rPr>
              <w:fldChar w:fldCharType="begin"/>
            </w:r>
            <w:r w:rsidR="00BF08BD">
              <w:rPr>
                <w:noProof/>
                <w:webHidden/>
              </w:rPr>
              <w:instrText xml:space="preserve"> PAGEREF _Toc121495925 \h </w:instrText>
            </w:r>
            <w:r w:rsidR="00BF08BD">
              <w:rPr>
                <w:noProof/>
                <w:webHidden/>
              </w:rPr>
            </w:r>
            <w:r w:rsidR="00BF08BD">
              <w:rPr>
                <w:noProof/>
                <w:webHidden/>
              </w:rPr>
              <w:fldChar w:fldCharType="separate"/>
            </w:r>
            <w:r w:rsidR="00BF08BD">
              <w:rPr>
                <w:noProof/>
                <w:webHidden/>
              </w:rPr>
              <w:t>xvii</w:t>
            </w:r>
            <w:r w:rsidR="00BF08BD">
              <w:rPr>
                <w:noProof/>
                <w:webHidden/>
              </w:rPr>
              <w:fldChar w:fldCharType="end"/>
            </w:r>
          </w:hyperlink>
        </w:p>
        <w:p w14:paraId="56A5E854"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6" w:history="1">
            <w:r w:rsidR="00BF08BD" w:rsidRPr="00BA2A8B">
              <w:rPr>
                <w:rStyle w:val="Hyperlink"/>
                <w:noProof/>
              </w:rPr>
              <w:t>4.2.2</w:t>
            </w:r>
            <w:r w:rsidR="00BF08BD">
              <w:rPr>
                <w:rFonts w:asciiTheme="minorHAnsi" w:eastAsiaTheme="minorEastAsia" w:hAnsiTheme="minorHAnsi" w:cstheme="minorBidi"/>
                <w:noProof/>
                <w:color w:val="auto"/>
                <w:sz w:val="24"/>
                <w:szCs w:val="24"/>
              </w:rPr>
              <w:tab/>
            </w:r>
            <w:r w:rsidR="00BF08BD" w:rsidRPr="00BA2A8B">
              <w:rPr>
                <w:rStyle w:val="Hyperlink"/>
                <w:noProof/>
              </w:rPr>
              <w:t>Upper Columbia River Steelhead</w:t>
            </w:r>
            <w:r w:rsidR="00BF08BD">
              <w:rPr>
                <w:noProof/>
                <w:webHidden/>
              </w:rPr>
              <w:tab/>
            </w:r>
            <w:r w:rsidR="00BF08BD">
              <w:rPr>
                <w:noProof/>
                <w:webHidden/>
              </w:rPr>
              <w:fldChar w:fldCharType="begin"/>
            </w:r>
            <w:r w:rsidR="00BF08BD">
              <w:rPr>
                <w:noProof/>
                <w:webHidden/>
              </w:rPr>
              <w:instrText xml:space="preserve"> PAGEREF _Toc121495926 \h </w:instrText>
            </w:r>
            <w:r w:rsidR="00BF08BD">
              <w:rPr>
                <w:noProof/>
                <w:webHidden/>
              </w:rPr>
            </w:r>
            <w:r w:rsidR="00BF08BD">
              <w:rPr>
                <w:noProof/>
                <w:webHidden/>
              </w:rPr>
              <w:fldChar w:fldCharType="separate"/>
            </w:r>
            <w:r w:rsidR="00BF08BD">
              <w:rPr>
                <w:noProof/>
                <w:webHidden/>
              </w:rPr>
              <w:t>xxiii</w:t>
            </w:r>
            <w:r w:rsidR="00BF08BD">
              <w:rPr>
                <w:noProof/>
                <w:webHidden/>
              </w:rPr>
              <w:fldChar w:fldCharType="end"/>
            </w:r>
          </w:hyperlink>
        </w:p>
        <w:p w14:paraId="35CEC0AC"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27" w:history="1">
            <w:r w:rsidR="00BF08BD" w:rsidRPr="00BA2A8B">
              <w:rPr>
                <w:rStyle w:val="Hyperlink"/>
                <w:noProof/>
              </w:rPr>
              <w:t>4.2.3</w:t>
            </w:r>
            <w:r w:rsidR="00BF08BD">
              <w:rPr>
                <w:rFonts w:asciiTheme="minorHAnsi" w:eastAsiaTheme="minorEastAsia" w:hAnsiTheme="minorHAnsi" w:cstheme="minorBidi"/>
                <w:noProof/>
                <w:color w:val="auto"/>
                <w:sz w:val="24"/>
                <w:szCs w:val="24"/>
              </w:rPr>
              <w:tab/>
            </w:r>
            <w:r w:rsidR="00BF08BD" w:rsidRPr="00BA2A8B">
              <w:rPr>
                <w:rStyle w:val="Hyperlink"/>
                <w:noProof/>
              </w:rPr>
              <w:t>Snake River Basin Steelhead</w:t>
            </w:r>
            <w:r w:rsidR="00BF08BD">
              <w:rPr>
                <w:noProof/>
                <w:webHidden/>
              </w:rPr>
              <w:tab/>
            </w:r>
            <w:r w:rsidR="00BF08BD">
              <w:rPr>
                <w:noProof/>
                <w:webHidden/>
              </w:rPr>
              <w:fldChar w:fldCharType="begin"/>
            </w:r>
            <w:r w:rsidR="00BF08BD">
              <w:rPr>
                <w:noProof/>
                <w:webHidden/>
              </w:rPr>
              <w:instrText xml:space="preserve"> PAGEREF _Toc121495927 \h </w:instrText>
            </w:r>
            <w:r w:rsidR="00BF08BD">
              <w:rPr>
                <w:noProof/>
                <w:webHidden/>
              </w:rPr>
            </w:r>
            <w:r w:rsidR="00BF08BD">
              <w:rPr>
                <w:noProof/>
                <w:webHidden/>
              </w:rPr>
              <w:fldChar w:fldCharType="separate"/>
            </w:r>
            <w:r w:rsidR="00BF08BD">
              <w:rPr>
                <w:noProof/>
                <w:webHidden/>
              </w:rPr>
              <w:t>xxvii</w:t>
            </w:r>
            <w:r w:rsidR="00BF08BD">
              <w:rPr>
                <w:noProof/>
                <w:webHidden/>
              </w:rPr>
              <w:fldChar w:fldCharType="end"/>
            </w:r>
          </w:hyperlink>
        </w:p>
        <w:p w14:paraId="57C25E60"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28" w:history="1">
            <w:r w:rsidR="00BF08BD" w:rsidRPr="00BA2A8B">
              <w:rPr>
                <w:rStyle w:val="Hyperlink"/>
                <w:noProof/>
              </w:rPr>
              <w:t>4.3</w:t>
            </w:r>
            <w:r w:rsidR="00BF08BD">
              <w:rPr>
                <w:rFonts w:asciiTheme="minorHAnsi" w:eastAsiaTheme="minorEastAsia" w:hAnsiTheme="minorHAnsi" w:cstheme="minorBidi"/>
                <w:noProof/>
                <w:color w:val="auto"/>
                <w:sz w:val="24"/>
                <w:szCs w:val="24"/>
              </w:rPr>
              <w:tab/>
            </w:r>
            <w:r w:rsidR="00BF08BD" w:rsidRPr="00BA2A8B">
              <w:rPr>
                <w:rStyle w:val="Hyperlink"/>
                <w:noProof/>
              </w:rPr>
              <w:t>Homing probabilities, conditional on overshoot</w:t>
            </w:r>
            <w:r w:rsidR="00BF08BD">
              <w:rPr>
                <w:noProof/>
                <w:webHidden/>
              </w:rPr>
              <w:tab/>
            </w:r>
            <w:r w:rsidR="00BF08BD">
              <w:rPr>
                <w:noProof/>
                <w:webHidden/>
              </w:rPr>
              <w:fldChar w:fldCharType="begin"/>
            </w:r>
            <w:r w:rsidR="00BF08BD">
              <w:rPr>
                <w:noProof/>
                <w:webHidden/>
              </w:rPr>
              <w:instrText xml:space="preserve"> PAGEREF _Toc121495928 \h </w:instrText>
            </w:r>
            <w:r w:rsidR="00BF08BD">
              <w:rPr>
                <w:noProof/>
                <w:webHidden/>
              </w:rPr>
            </w:r>
            <w:r w:rsidR="00BF08BD">
              <w:rPr>
                <w:noProof/>
                <w:webHidden/>
              </w:rPr>
              <w:fldChar w:fldCharType="separate"/>
            </w:r>
            <w:r w:rsidR="00BF08BD">
              <w:rPr>
                <w:noProof/>
                <w:webHidden/>
              </w:rPr>
              <w:t>xxxiii</w:t>
            </w:r>
            <w:r w:rsidR="00BF08BD">
              <w:rPr>
                <w:noProof/>
                <w:webHidden/>
              </w:rPr>
              <w:fldChar w:fldCharType="end"/>
            </w:r>
          </w:hyperlink>
        </w:p>
        <w:p w14:paraId="56AB6530"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29" w:history="1">
            <w:r w:rsidR="00BF08BD" w:rsidRPr="00BA2A8B">
              <w:rPr>
                <w:rStyle w:val="Hyperlink"/>
                <w:noProof/>
              </w:rPr>
              <w:t>4.4</w:t>
            </w:r>
            <w:r w:rsidR="00BF08BD">
              <w:rPr>
                <w:rFonts w:asciiTheme="minorHAnsi" w:eastAsiaTheme="minorEastAsia" w:hAnsiTheme="minorHAnsi" w:cstheme="minorBidi"/>
                <w:noProof/>
                <w:color w:val="auto"/>
                <w:sz w:val="24"/>
                <w:szCs w:val="24"/>
              </w:rPr>
              <w:tab/>
            </w:r>
            <w:r w:rsidR="00BF08BD" w:rsidRPr="00BA2A8B">
              <w:rPr>
                <w:rStyle w:val="Hyperlink"/>
                <w:noProof/>
              </w:rPr>
              <w:t>Fallback probability by dam and origin</w:t>
            </w:r>
            <w:r w:rsidR="00BF08BD">
              <w:rPr>
                <w:noProof/>
                <w:webHidden/>
              </w:rPr>
              <w:tab/>
            </w:r>
            <w:r w:rsidR="00BF08BD">
              <w:rPr>
                <w:noProof/>
                <w:webHidden/>
              </w:rPr>
              <w:fldChar w:fldCharType="begin"/>
            </w:r>
            <w:r w:rsidR="00BF08BD">
              <w:rPr>
                <w:noProof/>
                <w:webHidden/>
              </w:rPr>
              <w:instrText xml:space="preserve"> PAGEREF _Toc121495929 \h </w:instrText>
            </w:r>
            <w:r w:rsidR="00BF08BD">
              <w:rPr>
                <w:noProof/>
                <w:webHidden/>
              </w:rPr>
            </w:r>
            <w:r w:rsidR="00BF08BD">
              <w:rPr>
                <w:noProof/>
                <w:webHidden/>
              </w:rPr>
              <w:fldChar w:fldCharType="separate"/>
            </w:r>
            <w:r w:rsidR="00BF08BD">
              <w:rPr>
                <w:noProof/>
                <w:webHidden/>
              </w:rPr>
              <w:t>xxxiv</w:t>
            </w:r>
            <w:r w:rsidR="00BF08BD">
              <w:rPr>
                <w:noProof/>
                <w:webHidden/>
              </w:rPr>
              <w:fldChar w:fldCharType="end"/>
            </w:r>
          </w:hyperlink>
        </w:p>
        <w:p w14:paraId="0855B3E3" w14:textId="77777777" w:rsidR="00BF08BD" w:rsidRDefault="002F194B">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0" w:history="1">
            <w:r w:rsidR="00BF08BD" w:rsidRPr="00BA2A8B">
              <w:rPr>
                <w:rStyle w:val="Hyperlink"/>
                <w:noProof/>
              </w:rPr>
              <w:t>5</w:t>
            </w:r>
            <w:r w:rsidR="00BF08BD">
              <w:rPr>
                <w:rFonts w:asciiTheme="minorHAnsi" w:eastAsiaTheme="minorEastAsia" w:hAnsiTheme="minorHAnsi" w:cstheme="minorBidi"/>
                <w:noProof/>
                <w:color w:val="auto"/>
                <w:sz w:val="24"/>
                <w:szCs w:val="24"/>
              </w:rPr>
              <w:tab/>
            </w:r>
            <w:r w:rsidR="00BF08BD" w:rsidRPr="00BA2A8B">
              <w:rPr>
                <w:rStyle w:val="Hyperlink"/>
                <w:noProof/>
              </w:rPr>
              <w:t>Discussion</w:t>
            </w:r>
            <w:r w:rsidR="00BF08BD">
              <w:rPr>
                <w:noProof/>
                <w:webHidden/>
              </w:rPr>
              <w:tab/>
            </w:r>
            <w:r w:rsidR="00BF08BD">
              <w:rPr>
                <w:noProof/>
                <w:webHidden/>
              </w:rPr>
              <w:fldChar w:fldCharType="begin"/>
            </w:r>
            <w:r w:rsidR="00BF08BD">
              <w:rPr>
                <w:noProof/>
                <w:webHidden/>
              </w:rPr>
              <w:instrText xml:space="preserve"> PAGEREF _Toc121495930 \h </w:instrText>
            </w:r>
            <w:r w:rsidR="00BF08BD">
              <w:rPr>
                <w:noProof/>
                <w:webHidden/>
              </w:rPr>
            </w:r>
            <w:r w:rsidR="00BF08BD">
              <w:rPr>
                <w:noProof/>
                <w:webHidden/>
              </w:rPr>
              <w:fldChar w:fldCharType="separate"/>
            </w:r>
            <w:r w:rsidR="00BF08BD">
              <w:rPr>
                <w:noProof/>
                <w:webHidden/>
              </w:rPr>
              <w:t>xxxv</w:t>
            </w:r>
            <w:r w:rsidR="00BF08BD">
              <w:rPr>
                <w:noProof/>
                <w:webHidden/>
              </w:rPr>
              <w:fldChar w:fldCharType="end"/>
            </w:r>
          </w:hyperlink>
        </w:p>
        <w:p w14:paraId="5AE2CFF3"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31" w:history="1">
            <w:r w:rsidR="00BF08BD" w:rsidRPr="00BA2A8B">
              <w:rPr>
                <w:rStyle w:val="Hyperlink"/>
                <w:noProof/>
              </w:rPr>
              <w:t>5.1</w:t>
            </w:r>
            <w:r w:rsidR="00BF08BD">
              <w:rPr>
                <w:rFonts w:asciiTheme="minorHAnsi" w:eastAsiaTheme="minorEastAsia" w:hAnsiTheme="minorHAnsi" w:cstheme="minorBidi"/>
                <w:noProof/>
                <w:color w:val="auto"/>
                <w:sz w:val="24"/>
                <w:szCs w:val="24"/>
              </w:rPr>
              <w:tab/>
            </w:r>
            <w:r w:rsidR="00BF08BD" w:rsidRPr="00BA2A8B">
              <w:rPr>
                <w:rStyle w:val="Hyperlink"/>
                <w:noProof/>
              </w:rPr>
              <w:t>Current limitations and next steps</w:t>
            </w:r>
            <w:r w:rsidR="00BF08BD">
              <w:rPr>
                <w:noProof/>
                <w:webHidden/>
              </w:rPr>
              <w:tab/>
            </w:r>
            <w:r w:rsidR="00BF08BD">
              <w:rPr>
                <w:noProof/>
                <w:webHidden/>
              </w:rPr>
              <w:fldChar w:fldCharType="begin"/>
            </w:r>
            <w:r w:rsidR="00BF08BD">
              <w:rPr>
                <w:noProof/>
                <w:webHidden/>
              </w:rPr>
              <w:instrText xml:space="preserve"> PAGEREF _Toc121495931 \h </w:instrText>
            </w:r>
            <w:r w:rsidR="00BF08BD">
              <w:rPr>
                <w:noProof/>
                <w:webHidden/>
              </w:rPr>
            </w:r>
            <w:r w:rsidR="00BF08BD">
              <w:rPr>
                <w:noProof/>
                <w:webHidden/>
              </w:rPr>
              <w:fldChar w:fldCharType="separate"/>
            </w:r>
            <w:r w:rsidR="00BF08BD">
              <w:rPr>
                <w:noProof/>
                <w:webHidden/>
              </w:rPr>
              <w:t>xxxv</w:t>
            </w:r>
            <w:r w:rsidR="00BF08BD">
              <w:rPr>
                <w:noProof/>
                <w:webHidden/>
              </w:rPr>
              <w:fldChar w:fldCharType="end"/>
            </w:r>
          </w:hyperlink>
        </w:p>
        <w:p w14:paraId="4A5077DE"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32" w:history="1">
            <w:r w:rsidR="00BF08BD" w:rsidRPr="00BA2A8B">
              <w:rPr>
                <w:rStyle w:val="Hyperlink"/>
                <w:noProof/>
              </w:rPr>
              <w:t>5.1.1</w:t>
            </w:r>
            <w:r w:rsidR="00BF08BD">
              <w:rPr>
                <w:rFonts w:asciiTheme="minorHAnsi" w:eastAsiaTheme="minorEastAsia" w:hAnsiTheme="minorHAnsi" w:cstheme="minorBidi"/>
                <w:noProof/>
                <w:color w:val="auto"/>
                <w:sz w:val="24"/>
                <w:szCs w:val="24"/>
              </w:rPr>
              <w:tab/>
            </w:r>
            <w:r w:rsidR="00BF08BD" w:rsidRPr="00BA2A8B">
              <w:rPr>
                <w:rStyle w:val="Hyperlink"/>
                <w:noProof/>
              </w:rPr>
              <w:t>Detection probabilities in downstream passage routes</w:t>
            </w:r>
            <w:r w:rsidR="00BF08BD">
              <w:rPr>
                <w:noProof/>
                <w:webHidden/>
              </w:rPr>
              <w:tab/>
            </w:r>
            <w:r w:rsidR="00BF08BD">
              <w:rPr>
                <w:noProof/>
                <w:webHidden/>
              </w:rPr>
              <w:fldChar w:fldCharType="begin"/>
            </w:r>
            <w:r w:rsidR="00BF08BD">
              <w:rPr>
                <w:noProof/>
                <w:webHidden/>
              </w:rPr>
              <w:instrText xml:space="preserve"> PAGEREF _Toc121495932 \h </w:instrText>
            </w:r>
            <w:r w:rsidR="00BF08BD">
              <w:rPr>
                <w:noProof/>
                <w:webHidden/>
              </w:rPr>
            </w:r>
            <w:r w:rsidR="00BF08BD">
              <w:rPr>
                <w:noProof/>
                <w:webHidden/>
              </w:rPr>
              <w:fldChar w:fldCharType="separate"/>
            </w:r>
            <w:r w:rsidR="00BF08BD">
              <w:rPr>
                <w:noProof/>
                <w:webHidden/>
              </w:rPr>
              <w:t>xxxv</w:t>
            </w:r>
            <w:r w:rsidR="00BF08BD">
              <w:rPr>
                <w:noProof/>
                <w:webHidden/>
              </w:rPr>
              <w:fldChar w:fldCharType="end"/>
            </w:r>
          </w:hyperlink>
        </w:p>
        <w:p w14:paraId="0C134A48"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33" w:history="1">
            <w:r w:rsidR="00BF08BD" w:rsidRPr="00BA2A8B">
              <w:rPr>
                <w:rStyle w:val="Hyperlink"/>
                <w:noProof/>
              </w:rPr>
              <w:t>5.1.2</w:t>
            </w:r>
            <w:r w:rsidR="00BF08BD">
              <w:rPr>
                <w:rFonts w:asciiTheme="minorHAnsi" w:eastAsiaTheme="minorEastAsia" w:hAnsiTheme="minorHAnsi" w:cstheme="minorBidi"/>
                <w:noProof/>
                <w:color w:val="auto"/>
                <w:sz w:val="24"/>
                <w:szCs w:val="24"/>
              </w:rPr>
              <w:tab/>
            </w:r>
            <w:r w:rsidR="00BF08BD" w:rsidRPr="00BA2A8B">
              <w:rPr>
                <w:rStyle w:val="Hyperlink"/>
                <w:noProof/>
              </w:rPr>
              <w:t>Adding additional covariates</w:t>
            </w:r>
            <w:r w:rsidR="00BF08BD">
              <w:rPr>
                <w:noProof/>
                <w:webHidden/>
              </w:rPr>
              <w:tab/>
            </w:r>
            <w:r w:rsidR="00BF08BD">
              <w:rPr>
                <w:noProof/>
                <w:webHidden/>
              </w:rPr>
              <w:fldChar w:fldCharType="begin"/>
            </w:r>
            <w:r w:rsidR="00BF08BD">
              <w:rPr>
                <w:noProof/>
                <w:webHidden/>
              </w:rPr>
              <w:instrText xml:space="preserve"> PAGEREF _Toc121495933 \h </w:instrText>
            </w:r>
            <w:r w:rsidR="00BF08BD">
              <w:rPr>
                <w:noProof/>
                <w:webHidden/>
              </w:rPr>
            </w:r>
            <w:r w:rsidR="00BF08BD">
              <w:rPr>
                <w:noProof/>
                <w:webHidden/>
              </w:rPr>
              <w:fldChar w:fldCharType="separate"/>
            </w:r>
            <w:r w:rsidR="00BF08BD">
              <w:rPr>
                <w:noProof/>
                <w:webHidden/>
              </w:rPr>
              <w:t>xxxvi</w:t>
            </w:r>
            <w:r w:rsidR="00BF08BD">
              <w:rPr>
                <w:noProof/>
                <w:webHidden/>
              </w:rPr>
              <w:fldChar w:fldCharType="end"/>
            </w:r>
          </w:hyperlink>
        </w:p>
        <w:p w14:paraId="5B155C55" w14:textId="77777777" w:rsidR="00BF08BD" w:rsidRDefault="002F194B">
          <w:pPr>
            <w:pStyle w:val="TOC3"/>
            <w:tabs>
              <w:tab w:val="left" w:pos="1200"/>
              <w:tab w:val="right" w:leader="dot" w:pos="10790"/>
            </w:tabs>
            <w:rPr>
              <w:rFonts w:asciiTheme="minorHAnsi" w:eastAsiaTheme="minorEastAsia" w:hAnsiTheme="minorHAnsi" w:cstheme="minorBidi"/>
              <w:noProof/>
              <w:color w:val="auto"/>
              <w:sz w:val="24"/>
              <w:szCs w:val="24"/>
            </w:rPr>
          </w:pPr>
          <w:hyperlink w:anchor="_Toc121495934" w:history="1">
            <w:r w:rsidR="00BF08BD" w:rsidRPr="00BA2A8B">
              <w:rPr>
                <w:rStyle w:val="Hyperlink"/>
                <w:noProof/>
              </w:rPr>
              <w:t>5.1.3</w:t>
            </w:r>
            <w:r w:rsidR="00BF08BD">
              <w:rPr>
                <w:rFonts w:asciiTheme="minorHAnsi" w:eastAsiaTheme="minorEastAsia" w:hAnsiTheme="minorHAnsi" w:cstheme="minorBidi"/>
                <w:noProof/>
                <w:color w:val="auto"/>
                <w:sz w:val="24"/>
                <w:szCs w:val="24"/>
              </w:rPr>
              <w:tab/>
            </w:r>
            <w:r w:rsidR="00BF08BD" w:rsidRPr="00BA2A8B">
              <w:rPr>
                <w:rStyle w:val="Hyperlink"/>
                <w:noProof/>
              </w:rPr>
              <w:t>Increasing model state complexity</w:t>
            </w:r>
            <w:r w:rsidR="00BF08BD">
              <w:rPr>
                <w:noProof/>
                <w:webHidden/>
              </w:rPr>
              <w:tab/>
            </w:r>
            <w:r w:rsidR="00BF08BD">
              <w:rPr>
                <w:noProof/>
                <w:webHidden/>
              </w:rPr>
              <w:fldChar w:fldCharType="begin"/>
            </w:r>
            <w:r w:rsidR="00BF08BD">
              <w:rPr>
                <w:noProof/>
                <w:webHidden/>
              </w:rPr>
              <w:instrText xml:space="preserve"> PAGEREF _Toc121495934 \h </w:instrText>
            </w:r>
            <w:r w:rsidR="00BF08BD">
              <w:rPr>
                <w:noProof/>
                <w:webHidden/>
              </w:rPr>
            </w:r>
            <w:r w:rsidR="00BF08BD">
              <w:rPr>
                <w:noProof/>
                <w:webHidden/>
              </w:rPr>
              <w:fldChar w:fldCharType="separate"/>
            </w:r>
            <w:r w:rsidR="00BF08BD">
              <w:rPr>
                <w:noProof/>
                <w:webHidden/>
              </w:rPr>
              <w:t>xxxvi</w:t>
            </w:r>
            <w:r w:rsidR="00BF08BD">
              <w:rPr>
                <w:noProof/>
                <w:webHidden/>
              </w:rPr>
              <w:fldChar w:fldCharType="end"/>
            </w:r>
          </w:hyperlink>
        </w:p>
        <w:p w14:paraId="5D842136" w14:textId="77777777" w:rsidR="00BF08BD" w:rsidRDefault="002F194B">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5" w:history="1">
            <w:r w:rsidR="00BF08BD" w:rsidRPr="00BA2A8B">
              <w:rPr>
                <w:rStyle w:val="Hyperlink"/>
                <w:noProof/>
              </w:rPr>
              <w:t>6</w:t>
            </w:r>
            <w:r w:rsidR="00BF08BD">
              <w:rPr>
                <w:rFonts w:asciiTheme="minorHAnsi" w:eastAsiaTheme="minorEastAsia" w:hAnsiTheme="minorHAnsi" w:cstheme="minorBidi"/>
                <w:noProof/>
                <w:color w:val="auto"/>
                <w:sz w:val="24"/>
                <w:szCs w:val="24"/>
              </w:rPr>
              <w:tab/>
            </w:r>
            <w:r w:rsidR="00BF08BD" w:rsidRPr="00BA2A8B">
              <w:rPr>
                <w:rStyle w:val="Hyperlink"/>
                <w:noProof/>
              </w:rPr>
              <w:t>Management implications</w:t>
            </w:r>
            <w:r w:rsidR="00BF08BD">
              <w:rPr>
                <w:noProof/>
                <w:webHidden/>
              </w:rPr>
              <w:tab/>
            </w:r>
            <w:r w:rsidR="00BF08BD">
              <w:rPr>
                <w:noProof/>
                <w:webHidden/>
              </w:rPr>
              <w:fldChar w:fldCharType="begin"/>
            </w:r>
            <w:r w:rsidR="00BF08BD">
              <w:rPr>
                <w:noProof/>
                <w:webHidden/>
              </w:rPr>
              <w:instrText xml:space="preserve"> PAGEREF _Toc121495935 \h </w:instrText>
            </w:r>
            <w:r w:rsidR="00BF08BD">
              <w:rPr>
                <w:noProof/>
                <w:webHidden/>
              </w:rPr>
            </w:r>
            <w:r w:rsidR="00BF08BD">
              <w:rPr>
                <w:noProof/>
                <w:webHidden/>
              </w:rPr>
              <w:fldChar w:fldCharType="separate"/>
            </w:r>
            <w:r w:rsidR="00BF08BD">
              <w:rPr>
                <w:noProof/>
                <w:webHidden/>
              </w:rPr>
              <w:t>xxxvi</w:t>
            </w:r>
            <w:r w:rsidR="00BF08BD">
              <w:rPr>
                <w:noProof/>
                <w:webHidden/>
              </w:rPr>
              <w:fldChar w:fldCharType="end"/>
            </w:r>
          </w:hyperlink>
        </w:p>
        <w:p w14:paraId="30FB09E2" w14:textId="77777777" w:rsidR="00BF08BD" w:rsidRDefault="002F194B">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6" w:history="1">
            <w:r w:rsidR="00BF08BD" w:rsidRPr="00BA2A8B">
              <w:rPr>
                <w:rStyle w:val="Hyperlink"/>
                <w:noProof/>
              </w:rPr>
              <w:t>7</w:t>
            </w:r>
            <w:r w:rsidR="00BF08BD">
              <w:rPr>
                <w:rFonts w:asciiTheme="minorHAnsi" w:eastAsiaTheme="minorEastAsia" w:hAnsiTheme="minorHAnsi" w:cstheme="minorBidi"/>
                <w:noProof/>
                <w:color w:val="auto"/>
                <w:sz w:val="24"/>
                <w:szCs w:val="24"/>
              </w:rPr>
              <w:tab/>
            </w:r>
            <w:r w:rsidR="00BF08BD" w:rsidRPr="00BA2A8B">
              <w:rPr>
                <w:rStyle w:val="Hyperlink"/>
                <w:noProof/>
              </w:rPr>
              <w:t>References</w:t>
            </w:r>
            <w:r w:rsidR="00BF08BD">
              <w:rPr>
                <w:noProof/>
                <w:webHidden/>
              </w:rPr>
              <w:tab/>
            </w:r>
            <w:r w:rsidR="00BF08BD">
              <w:rPr>
                <w:noProof/>
                <w:webHidden/>
              </w:rPr>
              <w:fldChar w:fldCharType="begin"/>
            </w:r>
            <w:r w:rsidR="00BF08BD">
              <w:rPr>
                <w:noProof/>
                <w:webHidden/>
              </w:rPr>
              <w:instrText xml:space="preserve"> PAGEREF _Toc121495936 \h </w:instrText>
            </w:r>
            <w:r w:rsidR="00BF08BD">
              <w:rPr>
                <w:noProof/>
                <w:webHidden/>
              </w:rPr>
            </w:r>
            <w:r w:rsidR="00BF08BD">
              <w:rPr>
                <w:noProof/>
                <w:webHidden/>
              </w:rPr>
              <w:fldChar w:fldCharType="separate"/>
            </w:r>
            <w:r w:rsidR="00BF08BD">
              <w:rPr>
                <w:noProof/>
                <w:webHidden/>
              </w:rPr>
              <w:t>xxxvii</w:t>
            </w:r>
            <w:r w:rsidR="00BF08BD">
              <w:rPr>
                <w:noProof/>
                <w:webHidden/>
              </w:rPr>
              <w:fldChar w:fldCharType="end"/>
            </w:r>
          </w:hyperlink>
        </w:p>
        <w:p w14:paraId="29B6E0D8" w14:textId="77777777" w:rsidR="00BF08BD" w:rsidRDefault="002F194B">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7" w:history="1">
            <w:r w:rsidR="00BF08BD" w:rsidRPr="00BA2A8B">
              <w:rPr>
                <w:rStyle w:val="Hyperlink"/>
                <w:noProof/>
              </w:rPr>
              <w:t>8</w:t>
            </w:r>
            <w:r w:rsidR="00BF08BD">
              <w:rPr>
                <w:rFonts w:asciiTheme="minorHAnsi" w:eastAsiaTheme="minorEastAsia" w:hAnsiTheme="minorHAnsi" w:cstheme="minorBidi"/>
                <w:noProof/>
                <w:color w:val="auto"/>
                <w:sz w:val="24"/>
                <w:szCs w:val="24"/>
              </w:rPr>
              <w:tab/>
            </w:r>
            <w:r w:rsidR="00BF08BD" w:rsidRPr="00BA2A8B">
              <w:rPr>
                <w:rStyle w:val="Hyperlink"/>
                <w:noProof/>
              </w:rPr>
              <w:t>Appendix 1: Detection probabilities</w:t>
            </w:r>
            <w:r w:rsidR="00BF08BD">
              <w:rPr>
                <w:noProof/>
                <w:webHidden/>
              </w:rPr>
              <w:tab/>
            </w:r>
            <w:r w:rsidR="00BF08BD">
              <w:rPr>
                <w:noProof/>
                <w:webHidden/>
              </w:rPr>
              <w:fldChar w:fldCharType="begin"/>
            </w:r>
            <w:r w:rsidR="00BF08BD">
              <w:rPr>
                <w:noProof/>
                <w:webHidden/>
              </w:rPr>
              <w:instrText xml:space="preserve"> PAGEREF _Toc121495937 \h </w:instrText>
            </w:r>
            <w:r w:rsidR="00BF08BD">
              <w:rPr>
                <w:noProof/>
                <w:webHidden/>
              </w:rPr>
            </w:r>
            <w:r w:rsidR="00BF08BD">
              <w:rPr>
                <w:noProof/>
                <w:webHidden/>
              </w:rPr>
              <w:fldChar w:fldCharType="separate"/>
            </w:r>
            <w:r w:rsidR="00BF08BD">
              <w:rPr>
                <w:noProof/>
                <w:webHidden/>
              </w:rPr>
              <w:t>xxxix</w:t>
            </w:r>
            <w:r w:rsidR="00BF08BD">
              <w:rPr>
                <w:noProof/>
                <w:webHidden/>
              </w:rPr>
              <w:fldChar w:fldCharType="end"/>
            </w:r>
          </w:hyperlink>
        </w:p>
        <w:p w14:paraId="67DC8BB8" w14:textId="77777777" w:rsidR="00BF08BD" w:rsidRDefault="002F194B">
          <w:pPr>
            <w:pStyle w:val="TOC1"/>
            <w:tabs>
              <w:tab w:val="left" w:pos="440"/>
              <w:tab w:val="right" w:leader="dot" w:pos="10790"/>
            </w:tabs>
            <w:rPr>
              <w:rFonts w:asciiTheme="minorHAnsi" w:eastAsiaTheme="minorEastAsia" w:hAnsiTheme="minorHAnsi" w:cstheme="minorBidi"/>
              <w:noProof/>
              <w:color w:val="auto"/>
              <w:sz w:val="24"/>
              <w:szCs w:val="24"/>
            </w:rPr>
          </w:pPr>
          <w:hyperlink w:anchor="_Toc121495938" w:history="1">
            <w:r w:rsidR="00BF08BD" w:rsidRPr="00BA2A8B">
              <w:rPr>
                <w:rStyle w:val="Hyperlink"/>
                <w:noProof/>
              </w:rPr>
              <w:t>9</w:t>
            </w:r>
            <w:r w:rsidR="00BF08BD">
              <w:rPr>
                <w:rFonts w:asciiTheme="minorHAnsi" w:eastAsiaTheme="minorEastAsia" w:hAnsiTheme="minorHAnsi" w:cstheme="minorBidi"/>
                <w:noProof/>
                <w:color w:val="auto"/>
                <w:sz w:val="24"/>
                <w:szCs w:val="24"/>
              </w:rPr>
              <w:tab/>
            </w:r>
            <w:r w:rsidR="00BF08BD" w:rsidRPr="00BA2A8B">
              <w:rPr>
                <w:rStyle w:val="Hyperlink"/>
                <w:noProof/>
              </w:rPr>
              <w:t>Appendix 2: Individual movement probabilities</w:t>
            </w:r>
            <w:r w:rsidR="00BF08BD">
              <w:rPr>
                <w:noProof/>
                <w:webHidden/>
              </w:rPr>
              <w:tab/>
            </w:r>
            <w:r w:rsidR="00BF08BD">
              <w:rPr>
                <w:noProof/>
                <w:webHidden/>
              </w:rPr>
              <w:fldChar w:fldCharType="begin"/>
            </w:r>
            <w:r w:rsidR="00BF08BD">
              <w:rPr>
                <w:noProof/>
                <w:webHidden/>
              </w:rPr>
              <w:instrText xml:space="preserve"> PAGEREF _Toc121495938 \h </w:instrText>
            </w:r>
            <w:r w:rsidR="00BF08BD">
              <w:rPr>
                <w:noProof/>
                <w:webHidden/>
              </w:rPr>
            </w:r>
            <w:r w:rsidR="00BF08BD">
              <w:rPr>
                <w:noProof/>
                <w:webHidden/>
              </w:rPr>
              <w:fldChar w:fldCharType="separate"/>
            </w:r>
            <w:r w:rsidR="00BF08BD">
              <w:rPr>
                <w:noProof/>
                <w:webHidden/>
              </w:rPr>
              <w:t>xxxix</w:t>
            </w:r>
            <w:r w:rsidR="00BF08BD">
              <w:rPr>
                <w:noProof/>
                <w:webHidden/>
              </w:rPr>
              <w:fldChar w:fldCharType="end"/>
            </w:r>
          </w:hyperlink>
        </w:p>
        <w:p w14:paraId="12E8F61A"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39" w:history="1">
            <w:r w:rsidR="00BF08BD" w:rsidRPr="00BA2A8B">
              <w:rPr>
                <w:rStyle w:val="Hyperlink"/>
                <w:noProof/>
              </w:rPr>
              <w:t>9.1</w:t>
            </w:r>
            <w:r w:rsidR="00BF08BD">
              <w:rPr>
                <w:rFonts w:asciiTheme="minorHAnsi" w:eastAsiaTheme="minorEastAsia" w:hAnsiTheme="minorHAnsi" w:cstheme="minorBidi"/>
                <w:noProof/>
                <w:color w:val="auto"/>
                <w:sz w:val="24"/>
                <w:szCs w:val="24"/>
              </w:rPr>
              <w:tab/>
            </w:r>
            <w:r w:rsidR="00BF08BD" w:rsidRPr="00BA2A8B">
              <w:rPr>
                <w:rStyle w:val="Hyperlink"/>
                <w:noProof/>
              </w:rPr>
              <w:t>Middle Columbia River Steelhead</w:t>
            </w:r>
            <w:r w:rsidR="00BF08BD">
              <w:rPr>
                <w:noProof/>
                <w:webHidden/>
              </w:rPr>
              <w:tab/>
            </w:r>
            <w:r w:rsidR="00BF08BD">
              <w:rPr>
                <w:noProof/>
                <w:webHidden/>
              </w:rPr>
              <w:fldChar w:fldCharType="begin"/>
            </w:r>
            <w:r w:rsidR="00BF08BD">
              <w:rPr>
                <w:noProof/>
                <w:webHidden/>
              </w:rPr>
              <w:instrText xml:space="preserve"> PAGEREF _Toc121495939 \h </w:instrText>
            </w:r>
            <w:r w:rsidR="00BF08BD">
              <w:rPr>
                <w:noProof/>
                <w:webHidden/>
              </w:rPr>
            </w:r>
            <w:r w:rsidR="00BF08BD">
              <w:rPr>
                <w:noProof/>
                <w:webHidden/>
              </w:rPr>
              <w:fldChar w:fldCharType="separate"/>
            </w:r>
            <w:r w:rsidR="00BF08BD">
              <w:rPr>
                <w:noProof/>
                <w:webHidden/>
              </w:rPr>
              <w:t>xxxix</w:t>
            </w:r>
            <w:r w:rsidR="00BF08BD">
              <w:rPr>
                <w:noProof/>
                <w:webHidden/>
              </w:rPr>
              <w:fldChar w:fldCharType="end"/>
            </w:r>
          </w:hyperlink>
        </w:p>
        <w:p w14:paraId="0E35F846"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40" w:history="1">
            <w:r w:rsidR="00BF08BD" w:rsidRPr="00BA2A8B">
              <w:rPr>
                <w:rStyle w:val="Hyperlink"/>
                <w:noProof/>
              </w:rPr>
              <w:t>9.2</w:t>
            </w:r>
            <w:r w:rsidR="00BF08BD">
              <w:rPr>
                <w:rFonts w:asciiTheme="minorHAnsi" w:eastAsiaTheme="minorEastAsia" w:hAnsiTheme="minorHAnsi" w:cstheme="minorBidi"/>
                <w:noProof/>
                <w:color w:val="auto"/>
                <w:sz w:val="24"/>
                <w:szCs w:val="24"/>
              </w:rPr>
              <w:tab/>
            </w:r>
            <w:r w:rsidR="00BF08BD" w:rsidRPr="00BA2A8B">
              <w:rPr>
                <w:rStyle w:val="Hyperlink"/>
                <w:noProof/>
              </w:rPr>
              <w:t>Upper Columbia River Steelhead</w:t>
            </w:r>
            <w:r w:rsidR="00BF08BD">
              <w:rPr>
                <w:noProof/>
                <w:webHidden/>
              </w:rPr>
              <w:tab/>
            </w:r>
            <w:r w:rsidR="00BF08BD">
              <w:rPr>
                <w:noProof/>
                <w:webHidden/>
              </w:rPr>
              <w:fldChar w:fldCharType="begin"/>
            </w:r>
            <w:r w:rsidR="00BF08BD">
              <w:rPr>
                <w:noProof/>
                <w:webHidden/>
              </w:rPr>
              <w:instrText xml:space="preserve"> PAGEREF _Toc121495940 \h </w:instrText>
            </w:r>
            <w:r w:rsidR="00BF08BD">
              <w:rPr>
                <w:noProof/>
                <w:webHidden/>
              </w:rPr>
            </w:r>
            <w:r w:rsidR="00BF08BD">
              <w:rPr>
                <w:noProof/>
                <w:webHidden/>
              </w:rPr>
              <w:fldChar w:fldCharType="separate"/>
            </w:r>
            <w:r w:rsidR="00BF08BD">
              <w:rPr>
                <w:noProof/>
                <w:webHidden/>
              </w:rPr>
              <w:t>lvi</w:t>
            </w:r>
            <w:r w:rsidR="00BF08BD">
              <w:rPr>
                <w:noProof/>
                <w:webHidden/>
              </w:rPr>
              <w:fldChar w:fldCharType="end"/>
            </w:r>
          </w:hyperlink>
        </w:p>
        <w:p w14:paraId="47824B14" w14:textId="77777777" w:rsidR="00BF08BD" w:rsidRDefault="002F194B">
          <w:pPr>
            <w:pStyle w:val="TOC2"/>
            <w:tabs>
              <w:tab w:val="left" w:pos="960"/>
              <w:tab w:val="right" w:leader="dot" w:pos="10790"/>
            </w:tabs>
            <w:rPr>
              <w:rFonts w:asciiTheme="minorHAnsi" w:eastAsiaTheme="minorEastAsia" w:hAnsiTheme="minorHAnsi" w:cstheme="minorBidi"/>
              <w:noProof/>
              <w:color w:val="auto"/>
              <w:sz w:val="24"/>
              <w:szCs w:val="24"/>
            </w:rPr>
          </w:pPr>
          <w:hyperlink w:anchor="_Toc121495941" w:history="1">
            <w:r w:rsidR="00BF08BD" w:rsidRPr="00BA2A8B">
              <w:rPr>
                <w:rStyle w:val="Hyperlink"/>
                <w:noProof/>
              </w:rPr>
              <w:t>9.3</w:t>
            </w:r>
            <w:r w:rsidR="00BF08BD">
              <w:rPr>
                <w:rFonts w:asciiTheme="minorHAnsi" w:eastAsiaTheme="minorEastAsia" w:hAnsiTheme="minorHAnsi" w:cstheme="minorBidi"/>
                <w:noProof/>
                <w:color w:val="auto"/>
                <w:sz w:val="24"/>
                <w:szCs w:val="24"/>
              </w:rPr>
              <w:tab/>
            </w:r>
            <w:r w:rsidR="00BF08BD" w:rsidRPr="00BA2A8B">
              <w:rPr>
                <w:rStyle w:val="Hyperlink"/>
                <w:noProof/>
              </w:rPr>
              <w:t>Snake River Basin Steelhead</w:t>
            </w:r>
            <w:r w:rsidR="00BF08BD">
              <w:rPr>
                <w:noProof/>
                <w:webHidden/>
              </w:rPr>
              <w:tab/>
            </w:r>
            <w:r w:rsidR="00BF08BD">
              <w:rPr>
                <w:noProof/>
                <w:webHidden/>
              </w:rPr>
              <w:fldChar w:fldCharType="begin"/>
            </w:r>
            <w:r w:rsidR="00BF08BD">
              <w:rPr>
                <w:noProof/>
                <w:webHidden/>
              </w:rPr>
              <w:instrText xml:space="preserve"> PAGEREF _Toc121495941 \h </w:instrText>
            </w:r>
            <w:r w:rsidR="00BF08BD">
              <w:rPr>
                <w:noProof/>
                <w:webHidden/>
              </w:rPr>
            </w:r>
            <w:r w:rsidR="00BF08BD">
              <w:rPr>
                <w:noProof/>
                <w:webHidden/>
              </w:rPr>
              <w:fldChar w:fldCharType="separate"/>
            </w:r>
            <w:r w:rsidR="00BF08BD">
              <w:rPr>
                <w:noProof/>
                <w:webHidden/>
              </w:rPr>
              <w:t>lxvii</w:t>
            </w:r>
            <w:r w:rsidR="00BF08BD">
              <w:rPr>
                <w:noProof/>
                <w:webHidden/>
              </w:rPr>
              <w:fldChar w:fldCharType="end"/>
            </w:r>
          </w:hyperlink>
        </w:p>
        <w:p w14:paraId="6C871A33" w14:textId="77777777" w:rsidR="00785886" w:rsidRDefault="00C5045B">
          <w:r>
            <w:fldChar w:fldCharType="end"/>
          </w:r>
        </w:p>
      </w:sdtContent>
    </w:sdt>
    <w:p w14:paraId="160511DD" w14:textId="77777777" w:rsidR="00785886" w:rsidRDefault="00C5045B">
      <w:pPr>
        <w:pStyle w:val="Heading1"/>
      </w:pPr>
      <w:bookmarkStart w:id="1" w:name="_Toc121495906"/>
      <w:bookmarkStart w:id="2" w:name="executive-summary"/>
      <w:r>
        <w:t>Executive summary</w:t>
      </w:r>
      <w:bookmarkEnd w:id="1"/>
    </w:p>
    <w:p w14:paraId="5B8AFE29" w14:textId="77777777" w:rsidR="00785886" w:rsidRDefault="00C5045B">
      <w:r>
        <w:t xml:space="preserve">Columbia River Steelhead, who spend more time as adults in freshwater than any other salmonid in the basin, have notoriously complex adult migration pathways, characterized frequently by indirect pathways home, overshooting natal tributaries, and falling back over and through hydroelectric dams. Previous studies have characterized specific movements of interest (i.e., overshoot and fallback) and examined the effect of some factors on these </w:t>
      </w:r>
      <w:proofErr w:type="gramStart"/>
      <w:r>
        <w:t>movements, but</w:t>
      </w:r>
      <w:proofErr w:type="gramEnd"/>
      <w:r>
        <w:t xml:space="preserve"> have not presented a comprehensive view of the adult Steelhead migration.</w:t>
      </w:r>
    </w:p>
    <w:p w14:paraId="7E45518B" w14:textId="77777777" w:rsidR="00785886" w:rsidRDefault="00785886">
      <w:pPr>
        <w:pStyle w:val="BodyText"/>
      </w:pPr>
    </w:p>
    <w:p w14:paraId="44563BDB" w14:textId="0AC8F198" w:rsidR="00785886" w:rsidRDefault="00C5045B">
      <w:pPr>
        <w:pStyle w:val="BodyText"/>
      </w:pPr>
      <w:r>
        <w:t xml:space="preserve">Here, we present a progress update on a new modeling framework that is capable of modeling the entire adult migration of Steelhead, including upstream movements, downstream movements, and movements into tributaries. This modeling framework translates the Columbia River Basin into a series of interconnected states, each representing a reach of the mainstem Columbia or Snake River between hydroelectric dams or a tributary that flows into them. We converted detections of over 60,000 Steelhead </w:t>
      </w:r>
      <w:ins w:id="3" w:author="Rebecca Buchanan" w:date="2022-12-12T10:00:00Z">
        <w:r w:rsidR="00A43780" w:rsidRPr="00A43780">
          <w:rPr>
            <w:highlight w:val="yellow"/>
            <w:rPrChange w:id="4" w:author="Rebecca Buchanan" w:date="2022-12-12T10:01:00Z">
              <w:rPr/>
            </w:rPrChange>
          </w:rPr>
          <w:t xml:space="preserve">over </w:t>
        </w:r>
      </w:ins>
      <w:ins w:id="5" w:author="Rebecca Buchanan" w:date="2022-12-12T10:01:00Z">
        <w:r w:rsidR="00A43780" w:rsidRPr="00A43780">
          <w:rPr>
            <w:highlight w:val="yellow"/>
            <w:rPrChange w:id="6" w:author="Rebecca Buchanan" w:date="2022-12-12T10:01:00Z">
              <w:rPr/>
            </w:rPrChange>
          </w:rPr>
          <w:t>XX years</w:t>
        </w:r>
        <w:r w:rsidR="00A43780">
          <w:t xml:space="preserve"> </w:t>
        </w:r>
      </w:ins>
      <w:r>
        <w:t xml:space="preserve">from each of the hundreds of PIT tag detection sites in the Columbia River Basin into a sequence of state visits for each </w:t>
      </w:r>
      <w:proofErr w:type="gramStart"/>
      <w:r>
        <w:t>fish, and</w:t>
      </w:r>
      <w:proofErr w:type="gramEnd"/>
      <w:r>
        <w:t xml:space="preserve"> fit a Bayesian multistate model to this data using the Stan programming language. This model also uses the network of PIT tag antennas in each tributary to correct for detection efficiency in each of these tributaries. From this model, we generate movement probabilities for fish from each of 17 different natal origins (tributaries), including probabilities of homing, fallback, and overshoot.</w:t>
      </w:r>
    </w:p>
    <w:p w14:paraId="3B430BDD" w14:textId="77777777" w:rsidR="00785886" w:rsidRDefault="00785886">
      <w:pPr>
        <w:pStyle w:val="BodyText"/>
      </w:pPr>
    </w:p>
    <w:p w14:paraId="162AE5D2" w14:textId="77777777" w:rsidR="00785886" w:rsidRDefault="00C5045B">
      <w:pPr>
        <w:pStyle w:val="BodyText"/>
      </w:pPr>
      <w:r>
        <w:t xml:space="preserve">With the current model configuration, we were able to generate estimates of the probability of key movements for different populations. For example, we were able to determine which populations had high overshooting rates (e.g., John Day River, Umatilla River, Entiat River, Wenatchee River, and Walla Walla River Steelhead) and that for Wenatchee River Steelhead, overshoot was particularly detrimental: </w:t>
      </w:r>
      <w:commentRangeStart w:id="7"/>
      <w:r>
        <w:t>Wenatchee River Steelhead that did not overshoot had a four times higher probability of making it home than did those that did.</w:t>
      </w:r>
      <w:commentRangeEnd w:id="7"/>
      <w:r w:rsidR="00A43780">
        <w:rPr>
          <w:rStyle w:val="CommentReference"/>
        </w:rPr>
        <w:commentReference w:id="7"/>
      </w:r>
    </w:p>
    <w:p w14:paraId="06BF562D" w14:textId="77777777" w:rsidR="00785886" w:rsidRDefault="00785886">
      <w:pPr>
        <w:pStyle w:val="BodyText"/>
      </w:pPr>
    </w:p>
    <w:p w14:paraId="7559A841" w14:textId="64454E97" w:rsidR="00785886" w:rsidRDefault="00C5045B">
      <w:pPr>
        <w:pStyle w:val="BodyText"/>
      </w:pPr>
      <w:r>
        <w:lastRenderedPageBreak/>
        <w:t>Work on this model is ongoing. The model’s primary strength is that it is highly flexible</w:t>
      </w:r>
      <w:ins w:id="8" w:author="Rebecca Buchanan" w:date="2022-12-12T10:01:00Z">
        <w:r w:rsidR="00A43780">
          <w:t>:</w:t>
        </w:r>
      </w:ins>
      <w:r>
        <w:t xml:space="preserve"> it can simultaneously account for and parse </w:t>
      </w:r>
      <w:del w:id="9" w:author="Rebecca Buchanan" w:date="2022-12-12T10:01:00Z">
        <w:r w:rsidDel="00A43780">
          <w:delText xml:space="preserve">apart </w:delText>
        </w:r>
      </w:del>
      <w:r>
        <w:t>the effect of many different covariates, including flow, spill, temperature, hatchery rearing practices, and juvenile barging. In future configurations of the model, these covariates will be included to address questions such as how winter spill affects fallback, how temperature affects overshooting, and how hatchery rearing practices such as juvenile acclimation affects decisions that these fish make as adults.</w:t>
      </w:r>
    </w:p>
    <w:p w14:paraId="0B98B064" w14:textId="77777777" w:rsidR="00785886" w:rsidRDefault="00C5045B">
      <w:pPr>
        <w:pStyle w:val="Heading1"/>
      </w:pPr>
      <w:bookmarkStart w:id="10" w:name="_Toc121495907"/>
      <w:bookmarkStart w:id="11" w:name="introduction"/>
      <w:bookmarkEnd w:id="2"/>
      <w:r>
        <w:t>Introduction</w:t>
      </w:r>
      <w:bookmarkEnd w:id="10"/>
    </w:p>
    <w:p w14:paraId="7BB399A8" w14:textId="77777777" w:rsidR="00785886" w:rsidRDefault="00C5045B">
      <w:r>
        <w:t xml:space="preserve">Steelhead (anadromous </w:t>
      </w:r>
      <w:r>
        <w:rPr>
          <w:i/>
          <w:iCs/>
        </w:rPr>
        <w:t>Oncorhynchus mykiss</w:t>
      </w:r>
      <w:r>
        <w:t xml:space="preserve">) in the Columbia River Basin, including all those found above Bonneville Dam, are listed under the Endangered Species Act. The five Columbia River Basin distinct population segments (DPSs) were first listed in the late </w:t>
      </w:r>
      <w:proofErr w:type="gramStart"/>
      <w:r>
        <w:t>1990s, and</w:t>
      </w:r>
      <w:proofErr w:type="gramEnd"/>
      <w:r>
        <w:t xml:space="preserve"> are all currently listed as threatened. Despite their protected status and continued recovery efforts, counts of returning Steelhead to Bonneville Dam have been lower in the last five years than they were at the time of listing, and recently completed 5-year reviews for Columbia River Steelhead reaffirmed their status as threatened (NMFS 2022a, 2022b, 2022c, 2022d).</w:t>
      </w:r>
    </w:p>
    <w:p w14:paraId="341ABE1D" w14:textId="77777777" w:rsidR="00785886" w:rsidRDefault="00785886">
      <w:pPr>
        <w:pStyle w:val="BodyText"/>
      </w:pPr>
    </w:p>
    <w:p w14:paraId="00FC3096" w14:textId="1D188388" w:rsidR="00785886" w:rsidRDefault="00C5045B">
      <w:pPr>
        <w:pStyle w:val="BodyText"/>
      </w:pPr>
      <w:r>
        <w:t xml:space="preserve">One element of the life history of Columbia River Basin Steelhead that may make them more vulnerable to anthropogenic modifications of the Columbia River is their adult migration. Relative to other salmonids, Steelhead from the Columbia River Basin spend longer in freshwater as adults. Essentially all populations of Steelhead in the Columbia River Basin are stream-maturing (Busby </w:t>
      </w:r>
      <w:r>
        <w:rPr>
          <w:i/>
          <w:iCs/>
        </w:rPr>
        <w:t>et al.</w:t>
      </w:r>
      <w:r>
        <w:t xml:space="preserve"> 1996), meaning that these fish enter freshwater in a sexually immature state and then spend up to a year in freshwater prior to spawning. Also known as summer Steelhead, these fish enter freshwater between May and October and spawn the following spring, typically between March and May (Busby </w:t>
      </w:r>
      <w:r>
        <w:rPr>
          <w:i/>
          <w:iCs/>
        </w:rPr>
        <w:t>et al.</w:t>
      </w:r>
      <w:r>
        <w:t xml:space="preserve"> 1996). Between their entry into freshwater and arrival at spawning grounds, Columbia River Steelhead exhibit considerable variability in their migration patterns. Virtually all interior Columbia River Steelhead overwinter in freshwater; the majority of individuals are known to overwinter in tributaries, but up to 20% of individuals in a given year have been observed to overwinter in the </w:t>
      </w:r>
      <w:proofErr w:type="spellStart"/>
      <w:r>
        <w:t>hydrosystem</w:t>
      </w:r>
      <w:proofErr w:type="spellEnd"/>
      <w:r>
        <w:t xml:space="preserve">, which comprises </w:t>
      </w:r>
      <w:del w:id="12" w:author="Rebecca Buchanan" w:date="2022-12-12T10:02:00Z">
        <w:r w:rsidDel="00A43780">
          <w:delText xml:space="preserve">of </w:delText>
        </w:r>
      </w:del>
      <w:r>
        <w:t xml:space="preserve">the mainstem habitat </w:t>
      </w:r>
      <w:commentRangeStart w:id="13"/>
      <w:r>
        <w:t xml:space="preserve">between </w:t>
      </w:r>
      <w:del w:id="14" w:author="Rebecca Buchanan" w:date="2022-12-12T10:02:00Z">
        <w:r w:rsidDel="00A43780">
          <w:delText xml:space="preserve">the </w:delText>
        </w:r>
      </w:del>
      <w:r>
        <w:t xml:space="preserve">10 hydroelectric dams in the federal Columbia River power system </w:t>
      </w:r>
      <w:commentRangeEnd w:id="13"/>
      <w:r w:rsidR="00A43780">
        <w:rPr>
          <w:rStyle w:val="CommentReference"/>
        </w:rPr>
        <w:commentReference w:id="13"/>
      </w:r>
      <w:r>
        <w:t xml:space="preserve">(Keefer </w:t>
      </w:r>
      <w:r>
        <w:rPr>
          <w:i/>
          <w:iCs/>
        </w:rPr>
        <w:t>et al.</w:t>
      </w:r>
      <w:r>
        <w:t xml:space="preserve"> 2008). Additionally, as individuals migrate upstream toward natal tributaries, the majority of individuals have been observed to temporarily stage in </w:t>
      </w:r>
      <w:proofErr w:type="spellStart"/>
      <w:r>
        <w:t>nonnatal</w:t>
      </w:r>
      <w:proofErr w:type="spellEnd"/>
      <w:r>
        <w:t xml:space="preserve"> tributaries downstream of their natal tributary (High </w:t>
      </w:r>
      <w:r>
        <w:rPr>
          <w:i/>
          <w:iCs/>
        </w:rPr>
        <w:t>et al.</w:t>
      </w:r>
      <w:r>
        <w:t xml:space="preserve"> 2006). This behavior increases with increasing mainstem river temperature, indicating the use of these colder waters as </w:t>
      </w:r>
      <w:proofErr w:type="spellStart"/>
      <w:r>
        <w:t>coldwater</w:t>
      </w:r>
      <w:proofErr w:type="spellEnd"/>
      <w:r>
        <w:t xml:space="preserve"> refugia (High </w:t>
      </w:r>
      <w:r>
        <w:rPr>
          <w:i/>
          <w:iCs/>
        </w:rPr>
        <w:t>et al.</w:t>
      </w:r>
      <w:r>
        <w:t xml:space="preserve"> 2006). These highly variable movement patterns and increased duration in freshwater make Steelhead more vulnerable to the hazards faced in freshwater.</w:t>
      </w:r>
    </w:p>
    <w:p w14:paraId="65E099FF" w14:textId="77777777" w:rsidR="00785886" w:rsidRDefault="00785886">
      <w:pPr>
        <w:pStyle w:val="BodyText"/>
      </w:pPr>
    </w:p>
    <w:p w14:paraId="7480AB9E" w14:textId="0AA2A661" w:rsidR="00785886" w:rsidRDefault="00C5045B">
      <w:pPr>
        <w:pStyle w:val="BodyText"/>
      </w:pPr>
      <w:r>
        <w:t xml:space="preserve">Descending dams, also known as fallback (Boggs </w:t>
      </w:r>
      <w:r>
        <w:rPr>
          <w:i/>
          <w:iCs/>
        </w:rPr>
        <w:t>et al.</w:t>
      </w:r>
      <w:r>
        <w:t xml:space="preserve"> 2004), is another common behavior observed in </w:t>
      </w:r>
      <w:ins w:id="15" w:author="Rebecca Buchanan" w:date="2022-12-12T10:02:00Z">
        <w:r w:rsidR="00A43780">
          <w:t xml:space="preserve">adult </w:t>
        </w:r>
      </w:ins>
      <w:r>
        <w:t xml:space="preserve">Steelhead, with about 20% of Steelhead observed to fall back over at </w:t>
      </w:r>
      <w:proofErr w:type="spellStart"/>
      <w:r>
        <w:t>at</w:t>
      </w:r>
      <w:proofErr w:type="spellEnd"/>
      <w:r>
        <w:t xml:space="preserve"> least one mainstem dam (Boggs </w:t>
      </w:r>
      <w:r>
        <w:rPr>
          <w:i/>
          <w:iCs/>
        </w:rPr>
        <w:t>et al.</w:t>
      </w:r>
      <w:r>
        <w:t xml:space="preserve"> 2004). This behavior can occur as individuals are migrating upstream to natal </w:t>
      </w:r>
      <w:proofErr w:type="gramStart"/>
      <w:r>
        <w:t>tributaries, but</w:t>
      </w:r>
      <w:proofErr w:type="gramEnd"/>
      <w:r>
        <w:t xml:space="preserve"> can also occur once individuals have ascended mainstem dams upstream of natal tributaries (a behavior known as overshoot), </w:t>
      </w:r>
      <w:commentRangeStart w:id="16"/>
      <w:r>
        <w:t>in which case this fallback is called post-overshoot fallback</w:t>
      </w:r>
      <w:commentRangeEnd w:id="16"/>
      <w:r w:rsidR="00A43780">
        <w:rPr>
          <w:rStyle w:val="CommentReference"/>
        </w:rPr>
        <w:commentReference w:id="16"/>
      </w:r>
      <w:r>
        <w:t xml:space="preserve"> and is necessary for individuals to return to natal tributaries. Overshoot and fallback </w:t>
      </w:r>
      <w:ins w:id="17" w:author="Rebecca Buchanan" w:date="2022-12-12T10:13:00Z">
        <w:r w:rsidR="001B2A1D">
          <w:t xml:space="preserve">can </w:t>
        </w:r>
      </w:ins>
      <w:r>
        <w:t xml:space="preserve">affect the ability of individuals to successfully </w:t>
      </w:r>
      <w:ins w:id="18" w:author="Rebecca Buchanan" w:date="2022-12-12T10:04:00Z">
        <w:r w:rsidR="00DE43CE">
          <w:t xml:space="preserve">home to </w:t>
        </w:r>
      </w:ins>
      <w:r>
        <w:t>spawn</w:t>
      </w:r>
      <w:ins w:id="19" w:author="Rebecca Buchanan" w:date="2022-12-12T10:04:00Z">
        <w:r w:rsidR="00DE43CE">
          <w:t>ing grounds</w:t>
        </w:r>
      </w:ins>
      <w:r>
        <w:t>, and therefore are consequential for the persistence of ESA-listed populations. Individuals that fall back during their upstream migration (prior to reaching or overshooting their natal tributary) are less likely to return to their natal tributaries or hatcheries (</w:t>
      </w:r>
      <w:proofErr w:type="spellStart"/>
      <w:r>
        <w:t>Bjornn</w:t>
      </w:r>
      <w:proofErr w:type="spellEnd"/>
      <w:r>
        <w:t xml:space="preserve"> </w:t>
      </w:r>
      <w:r>
        <w:rPr>
          <w:i/>
          <w:iCs/>
        </w:rPr>
        <w:t>et al.</w:t>
      </w:r>
      <w:r>
        <w:t xml:space="preserve"> 2000; Keefer </w:t>
      </w:r>
      <w:r>
        <w:rPr>
          <w:i/>
          <w:iCs/>
        </w:rPr>
        <w:t>et al.</w:t>
      </w:r>
      <w:r>
        <w:t xml:space="preserve"> 2005). Furthermore, migration success to natal tributaries decreases with overshooting rates (</w:t>
      </w:r>
      <w:proofErr w:type="spellStart"/>
      <w:r>
        <w:t>Richins</w:t>
      </w:r>
      <w:proofErr w:type="spellEnd"/>
      <w:r>
        <w:t xml:space="preserve"> and </w:t>
      </w:r>
      <w:proofErr w:type="spellStart"/>
      <w:r>
        <w:t>Skalski</w:t>
      </w:r>
      <w:proofErr w:type="spellEnd"/>
      <w:r>
        <w:t xml:space="preserve"> 2018), and many overshooting fish are observed to stray to tributaries upstream of the overshoot dam.</w:t>
      </w:r>
    </w:p>
    <w:p w14:paraId="0744CBDB" w14:textId="77777777" w:rsidR="00785886" w:rsidRDefault="00785886">
      <w:pPr>
        <w:pStyle w:val="BodyText"/>
      </w:pPr>
    </w:p>
    <w:p w14:paraId="754D42FB" w14:textId="0D668D96" w:rsidR="00785886" w:rsidRDefault="00C5045B">
      <w:pPr>
        <w:pStyle w:val="BodyText"/>
      </w:pPr>
      <w:r>
        <w:t xml:space="preserve">The decreased migration success associated with overshoot and fallback </w:t>
      </w:r>
      <w:del w:id="20" w:author="Rebecca Buchanan" w:date="2022-12-12T10:04:00Z">
        <w:r w:rsidDel="00DE43CE">
          <w:delText>is likely</w:delText>
        </w:r>
      </w:del>
      <w:ins w:id="21" w:author="Rebecca Buchanan" w:date="2022-12-12T10:04:00Z">
        <w:r w:rsidR="00DE43CE">
          <w:t>may be</w:t>
        </w:r>
      </w:ins>
      <w:r>
        <w:t xml:space="preserve"> due to the hazardous nature of downstream passage for adults, which is often limited to the powerhouse during the primary months that Steelhead are </w:t>
      </w:r>
      <w:r>
        <w:lastRenderedPageBreak/>
        <w:t xml:space="preserve">overwintering (Khan </w:t>
      </w:r>
      <w:r>
        <w:rPr>
          <w:i/>
          <w:iCs/>
        </w:rPr>
        <w:t>et al.</w:t>
      </w:r>
      <w:r>
        <w:t xml:space="preserve"> 2013). Mortality rates for adult Steelhead passing downstream at dams are highly variable, but recent estimates of 48-hour survival at McNary Dam indicate around 90% survival for individuals passing through turbines and 97% survival for individuals passing through the spillway (</w:t>
      </w:r>
      <w:proofErr w:type="spellStart"/>
      <w:r>
        <w:t>Normandeau</w:t>
      </w:r>
      <w:proofErr w:type="spellEnd"/>
      <w:r>
        <w:t xml:space="preserve"> Associates 2014). Mortali</w:t>
      </w:r>
      <w:bookmarkStart w:id="22" w:name="_GoBack"/>
      <w:bookmarkEnd w:id="22"/>
      <w:r>
        <w:t xml:space="preserve">ty in downstream passage routes is implicated by low survival rates of Steelhead </w:t>
      </w:r>
      <w:proofErr w:type="spellStart"/>
      <w:r>
        <w:t>kelts</w:t>
      </w:r>
      <w:proofErr w:type="spellEnd"/>
      <w:r>
        <w:t xml:space="preserve">, which decrease with increasing number of dams that must be navigated as they move downstream to the ocean, with mortality rates of 84-96% for </w:t>
      </w:r>
      <w:proofErr w:type="spellStart"/>
      <w:r>
        <w:t>kelts</w:t>
      </w:r>
      <w:proofErr w:type="spellEnd"/>
      <w:r>
        <w:t xml:space="preserve"> released at Lower Granite Dam, 38-40% at McNary Dam, and 20-37% at John Day Dam (Wertheimer and Evans 2005).</w:t>
      </w:r>
    </w:p>
    <w:p w14:paraId="300FA0C1" w14:textId="77777777" w:rsidR="00785886" w:rsidRDefault="00785886">
      <w:pPr>
        <w:pStyle w:val="BodyText"/>
      </w:pPr>
    </w:p>
    <w:p w14:paraId="6296D278" w14:textId="3DC1DA8B" w:rsidR="00785886" w:rsidRDefault="00C5045B">
      <w:pPr>
        <w:pStyle w:val="BodyText"/>
      </w:pPr>
      <w:r>
        <w:t xml:space="preserve">Because of the association between overshoot and fallback and decreased migration success, previous studies have investigated the influence of various factors on these rates. Rates of overshoot have been shown to vary considerably among </w:t>
      </w:r>
      <w:proofErr w:type="gramStart"/>
      <w:r>
        <w:t>populations, but</w:t>
      </w:r>
      <w:proofErr w:type="gramEnd"/>
      <w:r>
        <w:t xml:space="preserve"> have a positive relationship with increasing mainstem water temperature and hatchery rearing upstream of the natal tributary (</w:t>
      </w:r>
      <w:proofErr w:type="spellStart"/>
      <w:r>
        <w:t>Richins</w:t>
      </w:r>
      <w:proofErr w:type="spellEnd"/>
      <w:r>
        <w:t xml:space="preserve"> and </w:t>
      </w:r>
      <w:proofErr w:type="spellStart"/>
      <w:r>
        <w:t>Skalski</w:t>
      </w:r>
      <w:proofErr w:type="spellEnd"/>
      <w:r>
        <w:t xml:space="preserve"> 2018). In spring-summer Chinook, fallback rates have a positive relationship with river discharge (Boggs </w:t>
      </w:r>
      <w:r>
        <w:rPr>
          <w:i/>
          <w:iCs/>
        </w:rPr>
        <w:t>et al.</w:t>
      </w:r>
      <w:r>
        <w:t xml:space="preserve"> 2004). However, these previous studies have looked at these various factors only in isolation and for specific movements</w:t>
      </w:r>
      <w:ins w:id="23" w:author="Rebecca Buchanan" w:date="2022-12-12T10:14:00Z">
        <w:r w:rsidR="001B2A1D">
          <w:t xml:space="preserve">, </w:t>
        </w:r>
        <w:commentRangeStart w:id="24"/>
        <w:r w:rsidR="001B2A1D">
          <w:t xml:space="preserve">which complicates the modeling of </w:t>
        </w:r>
      </w:ins>
      <w:ins w:id="25" w:author="Rebecca Buchanan" w:date="2022-12-12T10:15:00Z">
        <w:r w:rsidR="001B2A1D">
          <w:t xml:space="preserve">emergent properties and </w:t>
        </w:r>
      </w:ins>
      <w:ins w:id="26" w:author="Rebecca Buchanan" w:date="2022-12-12T10:14:00Z">
        <w:r w:rsidR="001B2A1D">
          <w:t>interactions between behaviors, environmental conditions, and populations, and can be challenging in the face of sparse data in some settings</w:t>
        </w:r>
      </w:ins>
      <w:r>
        <w:t xml:space="preserve">. </w:t>
      </w:r>
      <w:commentRangeEnd w:id="24"/>
      <w:r w:rsidR="000A5DEE">
        <w:rPr>
          <w:rStyle w:val="CommentReference"/>
        </w:rPr>
        <w:commentReference w:id="24"/>
      </w:r>
      <w:r>
        <w:t>In this study, we developed a multistate model that is capable of modeling the entire adult Steelhead migration, from first detection at Bonneville Dam to arrival in natal tributaries. This model, which does not constrain movement to only be upstream, allows the complex, multidirectional movement of adult Steelhead to be modeled in full and allows many movements of interest, including fallback, overshoot, and homing, to be estimated in a single framework. The data used in this model were passive integrated transponder (PIT) tag detection histories. This modeling framework is capable of accommodating the effect of multiple categorical and continuous covariates at movement probabilities at each step within the migration. By examining how Steelhead movement probabilities, particularly those of conservation concern, such as overshoot, fallback, homing, and straying, vary by population and are influenced by various factors, this modeling framework will improve our understanding of how both environmental and anthropogenically influenced conditions affect how Steelhead move within the Columbia River and its tributaries.</w:t>
      </w:r>
    </w:p>
    <w:p w14:paraId="4F1534F0" w14:textId="77777777" w:rsidR="00785886" w:rsidRDefault="00C5045B">
      <w:pPr>
        <w:pStyle w:val="Heading1"/>
      </w:pPr>
      <w:bookmarkStart w:id="27" w:name="_Toc121495908"/>
      <w:bookmarkStart w:id="28" w:name="methods"/>
      <w:bookmarkEnd w:id="11"/>
      <w:r>
        <w:lastRenderedPageBreak/>
        <w:t>Methods</w:t>
      </w:r>
      <w:bookmarkEnd w:id="27"/>
    </w:p>
    <w:p w14:paraId="7B9CB1E0" w14:textId="77777777" w:rsidR="00785886" w:rsidRDefault="00C5045B">
      <w:pPr>
        <w:pStyle w:val="Heading2"/>
      </w:pPr>
      <w:bookmarkStart w:id="29" w:name="_Toc121495909"/>
      <w:bookmarkStart w:id="30" w:name="study-area"/>
      <w:r>
        <w:t>Study area</w:t>
      </w:r>
      <w:bookmarkEnd w:id="29"/>
    </w:p>
    <w:p w14:paraId="4560E4A6" w14:textId="77777777" w:rsidR="00785886" w:rsidRDefault="00C5045B">
      <w:r>
        <w:rPr>
          <w:noProof/>
        </w:rPr>
        <w:drawing>
          <wp:inline distT="0" distB="0" distL="0" distR="0" wp14:anchorId="17F55BC0" wp14:editId="3ACD8F1F">
            <wp:extent cx="6858000" cy="4114800"/>
            <wp:effectExtent l="0" t="0" r="0" b="0"/>
            <wp:docPr id="23" name="Picture" descr="Figure 1. The study area. Dams that are used to delineate states in the model are in black, whereas those that are not are in grey. Tributaries where fish in our dataset originated are labeled."/>
            <wp:cNvGraphicFramePr/>
            <a:graphic xmlns:a="http://schemas.openxmlformats.org/drawingml/2006/main">
              <a:graphicData uri="http://schemas.openxmlformats.org/drawingml/2006/picture">
                <pic:pic xmlns:pic="http://schemas.openxmlformats.org/drawingml/2006/picture">
                  <pic:nvPicPr>
                    <pic:cNvPr id="24" name="Picture" descr=".//figures/CRB_map_pres_dams.pdf"/>
                    <pic:cNvPicPr>
                      <a:picLocks noChangeAspect="1" noChangeArrowheads="1"/>
                    </pic:cNvPicPr>
                  </pic:nvPicPr>
                  <pic:blipFill>
                    <a:blip r:embed="rId10"/>
                    <a:stretch>
                      <a:fillRect/>
                    </a:stretch>
                  </pic:blipFill>
                  <pic:spPr bwMode="auto">
                    <a:xfrm>
                      <a:off x="0" y="0"/>
                      <a:ext cx="6858000" cy="4114800"/>
                    </a:xfrm>
                    <a:prstGeom prst="rect">
                      <a:avLst/>
                    </a:prstGeom>
                    <a:noFill/>
                    <a:ln w="9525">
                      <a:noFill/>
                      <a:headEnd/>
                      <a:tailEnd/>
                    </a:ln>
                  </pic:spPr>
                </pic:pic>
              </a:graphicData>
            </a:graphic>
          </wp:inline>
        </w:drawing>
      </w:r>
    </w:p>
    <w:p w14:paraId="31307AF7" w14:textId="77777777" w:rsidR="00785886" w:rsidRDefault="00C5045B">
      <w:r>
        <w:t>Figure 1. The study area. Dams that are used to delineate states in the model are in black, whereas those that are not are in grey. Tributaries where fish in our dataset originated are labeled.</w:t>
      </w:r>
    </w:p>
    <w:p w14:paraId="2BEA1439" w14:textId="77777777" w:rsidR="00785886" w:rsidRDefault="00C5045B">
      <w:pPr>
        <w:pStyle w:val="Heading2"/>
      </w:pPr>
      <w:bookmarkStart w:id="31" w:name="_Toc121495910"/>
      <w:bookmarkStart w:id="32" w:name="preparing-data"/>
      <w:bookmarkEnd w:id="30"/>
      <w:r>
        <w:t>Preparing data</w:t>
      </w:r>
      <w:bookmarkEnd w:id="31"/>
    </w:p>
    <w:p w14:paraId="4E1694EA" w14:textId="77777777" w:rsidR="00785886" w:rsidRDefault="00C5045B">
      <w:pPr>
        <w:pStyle w:val="Heading3"/>
      </w:pPr>
      <w:bookmarkStart w:id="33" w:name="_Toc121495911"/>
      <w:bookmarkStart w:id="34" w:name="accessing-pit-tag-data"/>
      <w:r>
        <w:t>Accessing PIT tag data</w:t>
      </w:r>
      <w:bookmarkEnd w:id="33"/>
    </w:p>
    <w:p w14:paraId="535BB66A" w14:textId="77777777" w:rsidR="00785886" w:rsidRDefault="00C5045B">
      <w:r>
        <w:t xml:space="preserve">PIT tag data were obtained from the Columbia Basin PIT Tag Information System (PTAGIS). Only known-origin individuals (based on known release sites) were included in this dataset. To ensure that only individuals marked as juveniles were kept in the dataset, all individuals that were greater than 350 mm at time of marking were removed. To select returning adults, only individuals that were seen in the adult fishways at Bonneville Dam were selected. To ensure that there were enough data for each population included in this dataset, only populations (defined as tributaries in which PIT-tagged juveniles were released) that had at least 250 individuals distributed across 8 run years were </w:t>
      </w:r>
      <w:commentRangeStart w:id="35"/>
      <w:r>
        <w:t>kept</w:t>
      </w:r>
      <w:commentRangeEnd w:id="35"/>
      <w:r w:rsidR="00082B9E">
        <w:rPr>
          <w:rStyle w:val="CommentReference"/>
        </w:rPr>
        <w:commentReference w:id="35"/>
      </w:r>
      <w:r>
        <w:t xml:space="preserve">. Additionally, only populations with instream PIT tag detections sites in their natal tributaries were kept; if sufficient instream detection sites only became available during the </w:t>
      </w:r>
      <w:proofErr w:type="spellStart"/>
      <w:r>
        <w:t>later</w:t>
      </w:r>
      <w:proofErr w:type="spellEnd"/>
      <w:r>
        <w:t xml:space="preserve"> part of our study period, only individuals from those years were kept. Run years were separated by June 1 of each </w:t>
      </w:r>
      <w:proofErr w:type="gramStart"/>
      <w:r>
        <w:t>year, and</w:t>
      </w:r>
      <w:proofErr w:type="gramEnd"/>
      <w:r>
        <w:t xml:space="preserve"> run year 2005/2006 (beginning on June 1, 2005) was selected as the first year in our dataset. In total, populations from 17 natal tributaries met </w:t>
      </w:r>
      <w:del w:id="36" w:author="Rebecca Buchanan" w:date="2022-12-12T09:54:00Z">
        <w:r w:rsidDel="00082B9E">
          <w:delText xml:space="preserve">this </w:delText>
        </w:r>
      </w:del>
      <w:ins w:id="37" w:author="Rebecca Buchanan" w:date="2022-12-12T09:54:00Z">
        <w:r w:rsidR="00082B9E">
          <w:t xml:space="preserve">these </w:t>
        </w:r>
      </w:ins>
      <w:r>
        <w:t xml:space="preserve">criteria: 11 tributaries of the Columbia (Deschutes River, John Day River, Hood River, </w:t>
      </w:r>
      <w:proofErr w:type="spellStart"/>
      <w:r>
        <w:t>Fifteenmile</w:t>
      </w:r>
      <w:proofErr w:type="spellEnd"/>
      <w:r>
        <w:t xml:space="preserve"> Creek, Umatilla River, Yakima River, Walla Walla River, Wenatchee River, Entiat River, Okanogan River, and Methow River) and six tributaries of the Snake (Tucannon River, Asotin Creek, Clearwater River, Salmon River, Grande Ronde River, and Imnaha River). Once the tag </w:t>
      </w:r>
      <w:r>
        <w:lastRenderedPageBreak/>
        <w:t>codes were identified for each of these tributary populations, a complete tag history report was run in PTAGIS for all of the tag codes in our dataset.</w:t>
      </w:r>
    </w:p>
    <w:p w14:paraId="0071DF72" w14:textId="77777777" w:rsidR="00785886" w:rsidRDefault="00C5045B">
      <w:pPr>
        <w:pStyle w:val="Heading3"/>
      </w:pPr>
      <w:bookmarkStart w:id="38" w:name="_Toc121495912"/>
      <w:bookmarkStart w:id="39" w:name="X3ab176b3379414d9185fffa021de8c8d1635c04"/>
      <w:bookmarkEnd w:id="34"/>
      <w:r>
        <w:t>Processing PIT tag data into detections at various sites</w:t>
      </w:r>
      <w:bookmarkEnd w:id="38"/>
    </w:p>
    <w:p w14:paraId="2B95D136" w14:textId="77777777" w:rsidR="00785886" w:rsidRDefault="00C5045B">
      <w:r>
        <w:t>To convert detections of fish at individual PIT tag antennas into a history of movements between different reaches of the Columbia, Snake, and their tributaries, it was first necessary to interpret detections at different PIT tag antennas. For instream tributary detection sites, as well as mainstem sites in between dams, no processing was required, and these detections were interpreted as the fish being in that associated state. For detection sites at dams, additional processing was required to interpret detections.</w:t>
      </w:r>
    </w:p>
    <w:p w14:paraId="2D87D252" w14:textId="77777777" w:rsidR="00785886" w:rsidRDefault="00785886">
      <w:pPr>
        <w:pStyle w:val="BodyText"/>
      </w:pPr>
    </w:p>
    <w:p w14:paraId="4E9C60A1" w14:textId="77777777" w:rsidR="00785886" w:rsidRDefault="00C5045B">
      <w:pPr>
        <w:pStyle w:val="BodyText"/>
      </w:pPr>
      <w:r>
        <w:t xml:space="preserve">The first step in interpreting detections at dams was to identify the multiple passage routes associated with each dam. In many cases, multiple passage routes were grouped together into a single interrogation </w:t>
      </w:r>
      <w:proofErr w:type="gramStart"/>
      <w:r>
        <w:t>site, and</w:t>
      </w:r>
      <w:proofErr w:type="gramEnd"/>
      <w:r>
        <w:t xml:space="preserve"> assigning antennas to these different passage routes was necessary to interpret how fish were utilizing these passage routes. For example, antennas at Ice Harbor Dam are all grouped together in PTAGIS as “Ice Harbor Dam (combined)”, when these antennas are actually in three different passage routes: </w:t>
      </w:r>
      <w:proofErr w:type="gramStart"/>
      <w:r>
        <w:t>the</w:t>
      </w:r>
      <w:proofErr w:type="gramEnd"/>
      <w:r>
        <w:t xml:space="preserve"> North Shore Ladder, the South Shore Ladder, and the Juvenile Bypass System.</w:t>
      </w:r>
    </w:p>
    <w:p w14:paraId="6033D199" w14:textId="77777777" w:rsidR="00785886" w:rsidRDefault="00785886">
      <w:pPr>
        <w:pStyle w:val="BodyText"/>
      </w:pPr>
    </w:p>
    <w:p w14:paraId="3EFCB94B" w14:textId="77777777" w:rsidR="00785886" w:rsidRDefault="00C5045B">
      <w:pPr>
        <w:pStyle w:val="BodyText"/>
      </w:pPr>
      <w:r>
        <w:t xml:space="preserve">The second step was to identify, when possible, entrance and exit antennas within each upstream passage route. By distinguishing entrance and exit antennas, we were able to identify when fish detections in adult fishways were not </w:t>
      </w:r>
      <w:proofErr w:type="gramStart"/>
      <w:r>
        <w:t>ascents, but</w:t>
      </w:r>
      <w:proofErr w:type="gramEnd"/>
      <w:r>
        <w:t xml:space="preserve"> were rather aborted ascent attempts or descents. Entrance and exit antennas were only distinguished when either two distinct groupings of antennas existed in separate parts of the same passage route, or in the case of Bonneville Dam, when there are enough consecutive weirs with PIT tag detection antennas to separate these weirs into entrance and exit antennas. When fish were only seen at entrance antennas, this was noted to be an aborted ascension attempt. When fish were first seen at the exit antennas at an adult fish ladder and last seen at the entrance antennas of the same fish ladder, this was noted to be a descent through the ladder. If a fish was first seen at the entrance antennas and last seen at the exit antennas, this was noted to be an ascent. Entrance and exit antennas were identified at all adult fishways except for McNary Dam Washington Shore Ladder (prior to March 2006), Priest Rapids Dam, Rock Island Dam, Rocky Reach Dam, Wells Dam (prior to 2013), and Ice Harbor Dam.</w:t>
      </w:r>
    </w:p>
    <w:p w14:paraId="005D3C81" w14:textId="77777777" w:rsidR="00785886" w:rsidRDefault="00785886">
      <w:pPr>
        <w:pStyle w:val="BodyText"/>
      </w:pPr>
    </w:p>
    <w:p w14:paraId="13E6D491" w14:textId="77777777" w:rsidR="00785886" w:rsidRDefault="00C5045B">
      <w:pPr>
        <w:pStyle w:val="BodyText"/>
      </w:pPr>
      <w:r>
        <w:t xml:space="preserve">Additionally, we identified antennas in adult fish facilities/traps at ladders. For most dams, we treated detections in the adult fish facility the same as detections in other parts of the adult ladder, as adults were not removed (e.g., Ice Harbor Dam, Priest Rapids Dam, or Lower Granite Dam, where traps were operated but adults were returned after processing). However, in the case of Wells Dam, trapped fish were either moved to the hatchery or trucked off-site. </w:t>
      </w:r>
      <w:commentRangeStart w:id="40"/>
      <w:r>
        <w:t xml:space="preserve">As such, any terminal detections in the trap at Wells Dam were classified as terminal trapping </w:t>
      </w:r>
      <w:proofErr w:type="gramStart"/>
      <w:r>
        <w:t>events, and</w:t>
      </w:r>
      <w:proofErr w:type="gramEnd"/>
      <w:r>
        <w:t xml:space="preserve"> were classified as fish moving to the absorbing “loss” state</w:t>
      </w:r>
      <w:commentRangeEnd w:id="40"/>
      <w:r w:rsidR="00DE151D">
        <w:rPr>
          <w:rStyle w:val="CommentReference"/>
        </w:rPr>
        <w:commentReference w:id="40"/>
      </w:r>
      <w:r>
        <w:t>.</w:t>
      </w:r>
    </w:p>
    <w:p w14:paraId="19757EE5" w14:textId="77777777" w:rsidR="00785886" w:rsidRDefault="00785886">
      <w:pPr>
        <w:pStyle w:val="BodyText"/>
      </w:pPr>
    </w:p>
    <w:p w14:paraId="4B91CC39" w14:textId="77777777" w:rsidR="00785886" w:rsidRDefault="00C5045B">
      <w:pPr>
        <w:pStyle w:val="BodyText"/>
      </w:pPr>
      <w:r>
        <w:t>Once the antennas had been appropriately assigned, a 48-hour threshold was used to distinguish separate visits to a site. However, in some passage routes fish were observed in the same route for days at a time, so no time threshold was set, and instead we used the sequence of antennas to distinguish separate visits to a site. For example, some individual fish did not exit the Washington shore passage route at Bonneville Dam for upwards of 100 days, so new visits to this site were only distinguished by new visits to the entrance antennas, regardless of time between detections at other antennas in the passage route.</w:t>
      </w:r>
    </w:p>
    <w:p w14:paraId="3354791C" w14:textId="77777777" w:rsidR="00785886" w:rsidRDefault="00C5045B">
      <w:pPr>
        <w:pStyle w:val="Heading3"/>
      </w:pPr>
      <w:bookmarkStart w:id="41" w:name="_Toc121495913"/>
      <w:bookmarkStart w:id="42" w:name="X9d7952821dafa3adb5b8128008ae8ccc9a2e02d"/>
      <w:bookmarkEnd w:id="39"/>
      <w:r>
        <w:lastRenderedPageBreak/>
        <w:t>Turning detections at different sites into state visits</w:t>
      </w:r>
      <w:bookmarkEnd w:id="41"/>
    </w:p>
    <w:p w14:paraId="4AB70163" w14:textId="05D79522" w:rsidR="00785886" w:rsidRDefault="00C5045B">
      <w:r>
        <w:t xml:space="preserve">With antennas appropriately assigned to different passage routes and the sequence of antenna detections at the adult fishways used to interpret directionality, the output from the previous script was used as input into the next script, which converted a history of detections at sites into a history of movements between states, as defined in Fig. 2. For detections at sites in the fish passage routes at dams, the directionality of movement, as assigned in the previous script, was used to inform transitions between states. Ascents at dams indicated a transition from the downstream state to the upstream state; descents at dams (either through the juvenile bypass system or </w:t>
      </w:r>
      <w:del w:id="43" w:author="Rebecca Buchanan" w:date="2022-12-12T10:18:00Z">
        <w:r w:rsidDel="00521797">
          <w:delText xml:space="preserve">through </w:delText>
        </w:r>
      </w:del>
      <w:r>
        <w:t xml:space="preserve">descents through the ladder) indicated a transition from the upstream state to the downstream state. Aborted ascension attempts were </w:t>
      </w:r>
      <w:proofErr w:type="gramStart"/>
      <w:r>
        <w:t>noted, but</w:t>
      </w:r>
      <w:proofErr w:type="gramEnd"/>
      <w:r>
        <w:t xml:space="preserve"> interpreted as no transition from the current state. Detections in tributary sites were interpreted as transitions from the mainstem state into the tributary. Once a fish transitioned into a given state, any subsequent detections in that state were ignored, as they did represent transitions between states. Therefore, if fish were detected at sites within the same tributary consecutively, or if fish were detected at instream sites in the mainstem following transition into that mainstem state, these detections were ignored.</w:t>
      </w:r>
    </w:p>
    <w:p w14:paraId="69BD011D" w14:textId="77777777" w:rsidR="00785886" w:rsidRDefault="00785886">
      <w:pPr>
        <w:pStyle w:val="BodyText"/>
      </w:pPr>
    </w:p>
    <w:p w14:paraId="12E0A0B0" w14:textId="662591CE" w:rsidR="00785886" w:rsidRDefault="00C5045B">
      <w:pPr>
        <w:pStyle w:val="BodyText"/>
      </w:pPr>
      <w:r>
        <w:t xml:space="preserve">With the exception of a few downstream routes, such as the spillway at Lower Granite Dam following the installation of the PIT tag antennas in 2020, or the Bonneville Corner Collector, PIT tag detection capabilities were limited to the adult fish ladders and the juvenile bypass system at each dam. As such, PIT tag antennas have historically been unable to directly monitor fallback at dams, unless an individual subsequently </w:t>
      </w:r>
      <w:proofErr w:type="spellStart"/>
      <w:r>
        <w:t>reascends</w:t>
      </w:r>
      <w:proofErr w:type="spellEnd"/>
      <w:r>
        <w:t xml:space="preserve"> the dam (Boggs </w:t>
      </w:r>
      <w:r>
        <w:rPr>
          <w:i/>
          <w:iCs/>
        </w:rPr>
        <w:t>et al.</w:t>
      </w:r>
      <w:r>
        <w:t xml:space="preserve"> 2004). With the installation of instream antennas in natal tributaries, fallback to home has been monitored (</w:t>
      </w:r>
      <w:proofErr w:type="spellStart"/>
      <w:r>
        <w:t>Richins</w:t>
      </w:r>
      <w:proofErr w:type="spellEnd"/>
      <w:r>
        <w:t xml:space="preserve"> and </w:t>
      </w:r>
      <w:proofErr w:type="spellStart"/>
      <w:r>
        <w:t>Skalski</w:t>
      </w:r>
      <w:proofErr w:type="spellEnd"/>
      <w:r>
        <w:t xml:space="preserve"> 2018)</w:t>
      </w:r>
      <w:del w:id="44" w:author="Rebecca Buchanan" w:date="2022-12-12T10:18:00Z">
        <w:r w:rsidDel="00521797">
          <w:delText>,</w:delText>
        </w:r>
      </w:del>
      <w:r>
        <w:t xml:space="preserve"> by noting when individuals entered natal tributaries downstream of a dam that was previously ascended. In this study, we monitored fallback to the greatest extent possible with the current configuration of PIT tag antennas by using our knowledge of the connections between states in our model to note when downstream movements must have occurred. In this way, we included fallback that occurred on the mainstem downstream of the natal tributary (similar to </w:t>
      </w:r>
      <w:del w:id="45" w:author="Rebecca Buchanan" w:date="2022-12-12T10:18:00Z">
        <w:r w:rsidDel="00521797">
          <w:delText>(</w:delText>
        </w:r>
      </w:del>
      <w:r>
        <w:t xml:space="preserve">Boggs </w:t>
      </w:r>
      <w:r>
        <w:rPr>
          <w:i/>
          <w:iCs/>
        </w:rPr>
        <w:t>et al.</w:t>
      </w:r>
      <w:r>
        <w:t xml:space="preserve"> 2004</w:t>
      </w:r>
      <w:del w:id="46" w:author="Rebecca Buchanan" w:date="2022-12-12T10:18:00Z">
        <w:r w:rsidDel="00521797">
          <w:delText>)</w:delText>
        </w:r>
      </w:del>
      <w:r>
        <w:t xml:space="preserve">), fallback to home (similar to </w:t>
      </w:r>
      <w:del w:id="47" w:author="Rebecca Buchanan" w:date="2022-12-12T10:18:00Z">
        <w:r w:rsidDel="00521797">
          <w:delText>(</w:delText>
        </w:r>
      </w:del>
      <w:proofErr w:type="spellStart"/>
      <w:r>
        <w:t>Richins</w:t>
      </w:r>
      <w:proofErr w:type="spellEnd"/>
      <w:r>
        <w:t xml:space="preserve"> and </w:t>
      </w:r>
      <w:proofErr w:type="spellStart"/>
      <w:r>
        <w:t>Skalski</w:t>
      </w:r>
      <w:proofErr w:type="spellEnd"/>
      <w:r>
        <w:t xml:space="preserve"> 2018</w:t>
      </w:r>
      <w:del w:id="48" w:author="Rebecca Buchanan" w:date="2022-12-12T10:18:00Z">
        <w:r w:rsidDel="00521797">
          <w:delText>)</w:delText>
        </w:r>
      </w:del>
      <w:r>
        <w:t>), and other fallback movements, such as fallback upstream of the natal tributary that did not end in homing.</w:t>
      </w:r>
    </w:p>
    <w:p w14:paraId="4E8129AC" w14:textId="77777777" w:rsidR="00785886" w:rsidRDefault="00785886">
      <w:pPr>
        <w:pStyle w:val="BodyText"/>
      </w:pPr>
    </w:p>
    <w:p w14:paraId="4C288BFE" w14:textId="6E1C221F" w:rsidR="00785886" w:rsidRDefault="00C5045B">
      <w:pPr>
        <w:pStyle w:val="BodyText"/>
      </w:pPr>
      <w:r>
        <w:t xml:space="preserve">Once we determined a history of movement between states, we then subset this movement history to eliminate any movement that occurred as a juvenile or as a </w:t>
      </w:r>
      <w:proofErr w:type="spellStart"/>
      <w:r>
        <w:t>kelt</w:t>
      </w:r>
      <w:proofErr w:type="spellEnd"/>
      <w:r>
        <w:t xml:space="preserve"> in order to isolate only the portion of the adult migration prior to reaching spawning areas. Based on manual inspection of detection histories, juvenile movements were identified using the following criteria: (1) any detections within 90 days of juvenile release; (2) any detections on or before June 15 of the </w:t>
      </w:r>
      <w:del w:id="49" w:author="Rebecca Buchanan" w:date="2022-12-12T10:18:00Z">
        <w:r w:rsidDel="00521797">
          <w:delText xml:space="preserve">the </w:delText>
        </w:r>
      </w:del>
      <w:r>
        <w:t xml:space="preserve">same year that an individual was released, or detections on or before June 15 in a given year if individual was released on or after July 1 of the previous year. The June 15 cutoff date was chosen based on the timing of juvenile outmigration at Bonneville Dam, 95% of which occurs before this date in nearly every run year (data from CBR DART). </w:t>
      </w:r>
      <w:proofErr w:type="spellStart"/>
      <w:r>
        <w:t>Kelt</w:t>
      </w:r>
      <w:proofErr w:type="spellEnd"/>
      <w:r>
        <w:t xml:space="preserve"> movement was identified as any downstream movement occurring between March and July (following spawning). Repeat </w:t>
      </w:r>
      <w:proofErr w:type="spellStart"/>
      <w:r>
        <w:t>spawners</w:t>
      </w:r>
      <w:proofErr w:type="spellEnd"/>
      <w:r>
        <w:t xml:space="preserve"> were also identified in the dataset based on detections at the Bonneville adult ladders occurring at least 180 days after they were initially seen at Bonneville. For the purposes of our analysis, repeat </w:t>
      </w:r>
      <w:proofErr w:type="spellStart"/>
      <w:r>
        <w:t>spawners</w:t>
      </w:r>
      <w:proofErr w:type="spellEnd"/>
      <w:r>
        <w:t xml:space="preserve"> were treated as new fish when they returned to Bonneville.</w:t>
      </w:r>
    </w:p>
    <w:p w14:paraId="4A8F6750" w14:textId="77777777" w:rsidR="00785886" w:rsidRDefault="00C5045B">
      <w:pPr>
        <w:pStyle w:val="Heading2"/>
      </w:pPr>
      <w:bookmarkStart w:id="50" w:name="_Toc121495914"/>
      <w:bookmarkStart w:id="51" w:name="statistical-methods"/>
      <w:bookmarkEnd w:id="32"/>
      <w:bookmarkEnd w:id="42"/>
      <w:r>
        <w:lastRenderedPageBreak/>
        <w:t>Statistical methods</w:t>
      </w:r>
      <w:bookmarkEnd w:id="50"/>
    </w:p>
    <w:p w14:paraId="7A7B524F" w14:textId="77777777" w:rsidR="00785886" w:rsidRDefault="00C5045B">
      <w:r>
        <w:rPr>
          <w:noProof/>
        </w:rPr>
        <w:drawing>
          <wp:inline distT="0" distB="0" distL="0" distR="0" wp14:anchorId="7AF85ED7" wp14:editId="255B625B">
            <wp:extent cx="6858000" cy="3857625"/>
            <wp:effectExtent l="0" t="0" r="0" b="0"/>
            <wp:docPr id="31" name="Picture" descr="Figure 2. The model schematic."/>
            <wp:cNvGraphicFramePr/>
            <a:graphic xmlns:a="http://schemas.openxmlformats.org/drawingml/2006/main">
              <a:graphicData uri="http://schemas.openxmlformats.org/drawingml/2006/picture">
                <pic:pic xmlns:pic="http://schemas.openxmlformats.org/drawingml/2006/picture">
                  <pic:nvPicPr>
                    <pic:cNvPr id="32" name="Picture" descr=".//figures/full_model_diagram.jpg"/>
                    <pic:cNvPicPr>
                      <a:picLocks noChangeAspect="1" noChangeArrowheads="1"/>
                    </pic:cNvPicPr>
                  </pic:nvPicPr>
                  <pic:blipFill>
                    <a:blip r:embed="rId11"/>
                    <a:stretch>
                      <a:fillRect/>
                    </a:stretch>
                  </pic:blipFill>
                  <pic:spPr bwMode="auto">
                    <a:xfrm>
                      <a:off x="0" y="0"/>
                      <a:ext cx="6858000" cy="3857625"/>
                    </a:xfrm>
                    <a:prstGeom prst="rect">
                      <a:avLst/>
                    </a:prstGeom>
                    <a:noFill/>
                    <a:ln w="9525">
                      <a:noFill/>
                      <a:headEnd/>
                      <a:tailEnd/>
                    </a:ln>
                  </pic:spPr>
                </pic:pic>
              </a:graphicData>
            </a:graphic>
          </wp:inline>
        </w:drawing>
      </w:r>
    </w:p>
    <w:p w14:paraId="68119044" w14:textId="77777777" w:rsidR="00785886" w:rsidRDefault="00C5045B">
      <w:r>
        <w:t>Figure 2. The model schematic.</w:t>
      </w:r>
    </w:p>
    <w:p w14:paraId="04D86C61" w14:textId="77777777" w:rsidR="00785886" w:rsidRDefault="00C5045B">
      <w:pPr>
        <w:pStyle w:val="BodyText"/>
      </w:pPr>
      <w:r>
        <w:t xml:space="preserve">In our model, the Columbia River and its tributaries are modeled as a series of connected states, with states defined as either reaches of the mainstem Columbia or Snake River between dams with PIT tag detection capabilities in the adult ladders or tributaries with PIT tag detectors. Fig. 2 shows all of the states in our model; movements over some dams (e.g., The </w:t>
      </w:r>
      <w:proofErr w:type="spellStart"/>
      <w:r>
        <w:t>Dalles</w:t>
      </w:r>
      <w:proofErr w:type="spellEnd"/>
      <w:r>
        <w:t xml:space="preserve"> or John Day Dams) were not explicitly modeled due to these dams not having PIT tag detection capabilities for the duration of our study period. Future iterations of the model could be configured to include these dams for part of the time series by splitting state 2 (mainstem, Bonneville Dam to McNary Dam) into three states: (1) mainstem, Bonneville Dam to The </w:t>
      </w:r>
      <w:proofErr w:type="spellStart"/>
      <w:r>
        <w:t>Dalles</w:t>
      </w:r>
      <w:proofErr w:type="spellEnd"/>
      <w:r>
        <w:t xml:space="preserve"> Dam; (2) mainstem, The </w:t>
      </w:r>
      <w:proofErr w:type="spellStart"/>
      <w:r>
        <w:t>Dalles</w:t>
      </w:r>
      <w:proofErr w:type="spellEnd"/>
      <w:r>
        <w:t xml:space="preserve"> Dam to John Day Dam; and (3) mainstem, John Day Dam to McNary Dam. This would allow the estimation of fallback and overshoot at The </w:t>
      </w:r>
      <w:proofErr w:type="spellStart"/>
      <w:r>
        <w:t>Dalles</w:t>
      </w:r>
      <w:proofErr w:type="spellEnd"/>
      <w:r>
        <w:t xml:space="preserve"> Dam and John Day Dam (which would be of particular interest to populations near these dams, such as the Deschutes River or </w:t>
      </w:r>
      <w:proofErr w:type="spellStart"/>
      <w:r>
        <w:t>Fifteenmile</w:t>
      </w:r>
      <w:proofErr w:type="spellEnd"/>
      <w:r>
        <w:t xml:space="preserve"> Creek), but would require a </w:t>
      </w:r>
      <w:proofErr w:type="gramStart"/>
      <w:r>
        <w:t>temporally-varying</w:t>
      </w:r>
      <w:proofErr w:type="gramEnd"/>
      <w:r>
        <w:t xml:space="preserve"> state configuration.</w:t>
      </w:r>
    </w:p>
    <w:p w14:paraId="7DC27963" w14:textId="77777777" w:rsidR="00785886" w:rsidRDefault="00785886">
      <w:pPr>
        <w:pStyle w:val="BodyText"/>
      </w:pPr>
    </w:p>
    <w:p w14:paraId="28B7B4FD" w14:textId="77777777" w:rsidR="00785886" w:rsidRDefault="00C5045B">
      <w:pPr>
        <w:pStyle w:val="BodyText"/>
      </w:pPr>
      <w:r>
        <w:t xml:space="preserve">An additional state in our model not shown in the schematic, but which can be reached from any state, is the absorbing “loss” state, which a fish enters once the detection history ends. Once a fish has entered the loss state, it can no longer leave it. Movements into the loss state are </w:t>
      </w:r>
      <w:commentRangeStart w:id="52"/>
      <w:r>
        <w:t xml:space="preserve">either mortality (via natural mortality, harvest, mortality due to the </w:t>
      </w:r>
      <w:proofErr w:type="spellStart"/>
      <w:r>
        <w:t>hydrosystem</w:t>
      </w:r>
      <w:proofErr w:type="spellEnd"/>
      <w:r>
        <w:t>, etc.) or unobserved movements out of the state</w:t>
      </w:r>
      <w:commentRangeEnd w:id="52"/>
      <w:r w:rsidR="002C53B3">
        <w:rPr>
          <w:rStyle w:val="CommentReference"/>
        </w:rPr>
        <w:commentReference w:id="52"/>
      </w:r>
      <w:r>
        <w:t>, which could be due to missed detections at PIT tag antennas, movements into areas without PIT tag detectors (e.g., certain tributaries), or movements into tributaries that failed to reach PIT tag antennas.</w:t>
      </w:r>
    </w:p>
    <w:p w14:paraId="2AA728A6" w14:textId="77777777" w:rsidR="00785886" w:rsidRDefault="00C5045B">
      <w:pPr>
        <w:pStyle w:val="Heading3"/>
      </w:pPr>
      <w:bookmarkStart w:id="53" w:name="_Toc121495915"/>
      <w:bookmarkStart w:id="54" w:name="X9e8470cef83312ad8c4828d8a2c136a9f7e243d"/>
      <w:r>
        <w:lastRenderedPageBreak/>
        <w:t>Modeling detection efficiency in tributaries</w:t>
      </w:r>
      <w:bookmarkEnd w:id="53"/>
    </w:p>
    <w:p w14:paraId="69CF40DE" w14:textId="77777777" w:rsidR="00785886" w:rsidRDefault="00C5045B">
      <w:r>
        <w:t>Over the course of our study period, the network of PIT tag detection arrays in tributaries was highly dynamic, as antennas were installed, decommissioned, and upgraded. From 2010 to 2018, the number of tag detection arrays in tributaries almost tripled (</w:t>
      </w:r>
      <w:proofErr w:type="spellStart"/>
      <w:r>
        <w:t>Morrisett</w:t>
      </w:r>
      <w:proofErr w:type="spellEnd"/>
      <w:r>
        <w:t xml:space="preserve"> 2018), and in some years of our study, the tributaries in our model had no active antennas at all (</w:t>
      </w:r>
      <w:proofErr w:type="spellStart"/>
      <w:r>
        <w:t>Richins</w:t>
      </w:r>
      <w:proofErr w:type="spellEnd"/>
      <w:r>
        <w:t xml:space="preserve"> 2017). As a consequence, our ability to detect fish entering these tributaries varied considerably both temporally and spatially (between tributaries).</w:t>
      </w:r>
    </w:p>
    <w:p w14:paraId="4EF87950" w14:textId="77777777" w:rsidR="00785886" w:rsidRDefault="00785886">
      <w:pPr>
        <w:pStyle w:val="BodyText"/>
      </w:pPr>
    </w:p>
    <w:p w14:paraId="2D52C4C9" w14:textId="77777777" w:rsidR="00785886" w:rsidRDefault="00C5045B">
      <w:pPr>
        <w:pStyle w:val="BodyText"/>
      </w:pPr>
      <w:r>
        <w:t>To address this, we estimated detection efficiency in tributaries by calculating the detection efficiency at the PIT tag detection site closest to the river mouth (i.e., the confluence of the tributary with either the Columbia or Snake River). We estimated detection efficiency by taking the individuals that were seen at detection sites upstream of the river mouth site and calculating what proportion were seen at the river mouth site. For 14 of the 17 tributaries in our model (Table 1), we identified a PIT tag detection site on the mainstem tributary suitable for calculating detection efficiency; three tributaries (the Clearwater River, Salmon River, and Grande Ronde River) lacked a suitable site and therefore detection efficiency was not calculated for these tributaries.</w:t>
      </w:r>
    </w:p>
    <w:p w14:paraId="5B541AE0" w14:textId="77777777" w:rsidR="00785886" w:rsidRDefault="00785886">
      <w:pPr>
        <w:pStyle w:val="BodyText"/>
      </w:pPr>
    </w:p>
    <w:p w14:paraId="4497E4A2" w14:textId="77777777" w:rsidR="00785886" w:rsidRDefault="00C5045B">
      <w:pPr>
        <w:pStyle w:val="BodyText"/>
      </w:pPr>
      <w:r>
        <w:t xml:space="preserve">In our estimation of detection efficiency, we included two covariates: (1) a categorical covariate representing different antenna configurations, and (2) a covariate for the effect of discharge. Different categorical covariates were chosen based on the operational history of each interrogation site. We identified major changes in site configuration which were likely to have affected the detection efficiency at these sites, such as the installation of new antennas, arrays being moved, or components being upgraded. The years in which these changes occurred were then used to inform which categorical covariate for antenna configuration was used. We chose to include discharge as a covariate for detection efficiency as well because of the relationship between discharge and river stage, which affects the volume of the river covered by the range of the antennas (see Fig. 3 for an example). Discharge data was queried from USGS by finding the station on the </w:t>
      </w:r>
      <w:commentRangeStart w:id="55"/>
      <w:r w:rsidR="00DE43CE">
        <w:fldChar w:fldCharType="begin"/>
      </w:r>
      <w:r w:rsidR="00DE43CE">
        <w:instrText xml:space="preserve"> HYPERLINK "https://dashboard.waterdata.usgs.gov/app/nwd/lang-en/?aoi=default" \h </w:instrText>
      </w:r>
      <w:r w:rsidR="00DE43CE">
        <w:fldChar w:fldCharType="separate"/>
      </w:r>
      <w:r>
        <w:rPr>
          <w:rStyle w:val="Hyperlink"/>
        </w:rPr>
        <w:t>interactive USGS das</w:t>
      </w:r>
      <w:r>
        <w:rPr>
          <w:rStyle w:val="Hyperlink"/>
        </w:rPr>
        <w:t>h</w:t>
      </w:r>
      <w:r>
        <w:rPr>
          <w:rStyle w:val="Hyperlink"/>
        </w:rPr>
        <w:t>board</w:t>
      </w:r>
      <w:r w:rsidR="00DE43CE">
        <w:rPr>
          <w:rStyle w:val="Hyperlink"/>
        </w:rPr>
        <w:fldChar w:fldCharType="end"/>
      </w:r>
      <w:commentRangeEnd w:id="55"/>
      <w:r w:rsidR="00FF2E24">
        <w:rPr>
          <w:rStyle w:val="CommentReference"/>
        </w:rPr>
        <w:commentReference w:id="55"/>
      </w:r>
      <w:r>
        <w:t xml:space="preserve"> closest the river mouth array and navigating to the data page for the specific site. Discharge data was available for all tributaries except </w:t>
      </w:r>
      <w:proofErr w:type="spellStart"/>
      <w:r>
        <w:t>Fifteenmile</w:t>
      </w:r>
      <w:proofErr w:type="spellEnd"/>
      <w:r>
        <w:t xml:space="preserve"> Creek and the Imnaha River; these tributaries therefore had detection efficiency estimated only via the categorical covariate (intercept) for antenna configuration.</w:t>
      </w:r>
    </w:p>
    <w:p w14:paraId="122AEBDA" w14:textId="77777777" w:rsidR="00785886" w:rsidRDefault="00785886">
      <w:pPr>
        <w:pStyle w:val="BodyText"/>
      </w:pPr>
    </w:p>
    <w:p w14:paraId="13A6CB3C" w14:textId="77777777" w:rsidR="00785886" w:rsidRDefault="00C5045B">
      <w:r>
        <w:rPr>
          <w:noProof/>
        </w:rPr>
        <w:lastRenderedPageBreak/>
        <w:drawing>
          <wp:inline distT="0" distB="0" distL="0" distR="0" wp14:anchorId="3DD90776" wp14:editId="4A0021DE">
            <wp:extent cx="4876800" cy="3657600"/>
            <wp:effectExtent l="0" t="0" r="0" b="0"/>
            <wp:docPr id="35" name="Picture" descr="Figure 3. Hood River Mouth Array."/>
            <wp:cNvGraphicFramePr/>
            <a:graphic xmlns:a="http://schemas.openxmlformats.org/drawingml/2006/main">
              <a:graphicData uri="http://schemas.openxmlformats.org/drawingml/2006/picture">
                <pic:pic xmlns:pic="http://schemas.openxmlformats.org/drawingml/2006/picture">
                  <pic:nvPicPr>
                    <pic:cNvPr id="36" name="Picture" descr=".//figures/hood_river_site.png"/>
                    <pic:cNvPicPr>
                      <a:picLocks noChangeAspect="1" noChangeArrowheads="1"/>
                    </pic:cNvPicPr>
                  </pic:nvPicPr>
                  <pic:blipFill>
                    <a:blip r:embed="rId12"/>
                    <a:stretch>
                      <a:fillRect/>
                    </a:stretch>
                  </pic:blipFill>
                  <pic:spPr bwMode="auto">
                    <a:xfrm>
                      <a:off x="0" y="0"/>
                      <a:ext cx="4876800" cy="3657600"/>
                    </a:xfrm>
                    <a:prstGeom prst="rect">
                      <a:avLst/>
                    </a:prstGeom>
                    <a:noFill/>
                    <a:ln w="9525">
                      <a:noFill/>
                      <a:headEnd/>
                      <a:tailEnd/>
                    </a:ln>
                  </pic:spPr>
                </pic:pic>
              </a:graphicData>
            </a:graphic>
          </wp:inline>
        </w:drawing>
      </w:r>
    </w:p>
    <w:p w14:paraId="00CF89C1" w14:textId="77777777" w:rsidR="00785886" w:rsidRDefault="00C5045B">
      <w:commentRangeStart w:id="56"/>
      <w:r>
        <w:t>Figure 3. Hood River Mouth Array.</w:t>
      </w:r>
      <w:commentRangeEnd w:id="56"/>
      <w:r w:rsidR="005F38CC">
        <w:rPr>
          <w:rStyle w:val="CommentReference"/>
        </w:rPr>
        <w:commentReference w:id="56"/>
      </w:r>
    </w:p>
    <w:p w14:paraId="34E45322" w14:textId="77777777" w:rsidR="00785886" w:rsidRDefault="00C5045B">
      <w:pPr>
        <w:pStyle w:val="BodyText"/>
      </w:pPr>
      <w:r>
        <w:t xml:space="preserve"> </w:t>
      </w:r>
      <w:r>
        <w:br/>
      </w:r>
    </w:p>
    <w:p w14:paraId="365604AA"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w:t>
      </w:r>
      <w:r>
        <w:rPr>
          <w:b/>
        </w:rPr>
        <w:fldChar w:fldCharType="end"/>
      </w:r>
      <w:r>
        <w:t>: Tributary PIT tag antenna configurations used in detection efficiency estimation.</w:t>
      </w:r>
    </w:p>
    <w:tbl>
      <w:tblPr>
        <w:tblW w:w="0" w:type="auto"/>
        <w:jc w:val="center"/>
        <w:tblLayout w:type="fixed"/>
        <w:tblLook w:val="0420" w:firstRow="1" w:lastRow="0" w:firstColumn="0" w:lastColumn="0" w:noHBand="0" w:noVBand="1"/>
      </w:tblPr>
      <w:tblGrid>
        <w:gridCol w:w="1789"/>
        <w:gridCol w:w="1330"/>
        <w:gridCol w:w="3500"/>
        <w:gridCol w:w="4900"/>
      </w:tblGrid>
      <w:tr w:rsidR="00785886" w14:paraId="3036A20B" w14:textId="77777777">
        <w:trPr>
          <w:cantSplit/>
          <w:tblHeader/>
          <w:jc w:val="center"/>
        </w:trPr>
        <w:tc>
          <w:tcPr>
            <w:tcW w:w="178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FDAD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Tributary</w:t>
            </w:r>
          </w:p>
        </w:tc>
        <w:tc>
          <w:tcPr>
            <w:tcW w:w="1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F267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Years</w:t>
            </w:r>
          </w:p>
        </w:tc>
        <w:tc>
          <w:tcPr>
            <w:tcW w:w="350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7638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Site</w:t>
            </w:r>
          </w:p>
        </w:tc>
        <w:tc>
          <w:tcPr>
            <w:tcW w:w="490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59F5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Configuration</w:t>
            </w:r>
          </w:p>
        </w:tc>
      </w:tr>
      <w:tr w:rsidR="00785886" w14:paraId="1B1C8755" w14:textId="77777777">
        <w:trPr>
          <w:cantSplit/>
          <w:jc w:val="center"/>
        </w:trPr>
        <w:tc>
          <w:tcPr>
            <w:tcW w:w="1789" w:type="dxa"/>
            <w:shd w:val="clear" w:color="auto" w:fill="FFFFFF"/>
            <w:tcMar>
              <w:top w:w="0" w:type="dxa"/>
              <w:left w:w="0" w:type="dxa"/>
              <w:bottom w:w="0" w:type="dxa"/>
              <w:right w:w="0" w:type="dxa"/>
            </w:tcMar>
            <w:vAlign w:val="center"/>
          </w:tcPr>
          <w:p w14:paraId="3AF356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1330" w:type="dxa"/>
            <w:shd w:val="clear" w:color="auto" w:fill="FFFFFF"/>
            <w:tcMar>
              <w:top w:w="0" w:type="dxa"/>
              <w:left w:w="0" w:type="dxa"/>
              <w:bottom w:w="0" w:type="dxa"/>
              <w:right w:w="0" w:type="dxa"/>
            </w:tcMar>
            <w:vAlign w:val="center"/>
          </w:tcPr>
          <w:p w14:paraId="243D5E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15/16-21/22</w:t>
            </w:r>
          </w:p>
        </w:tc>
        <w:tc>
          <w:tcPr>
            <w:tcW w:w="3500" w:type="dxa"/>
            <w:shd w:val="clear" w:color="auto" w:fill="FFFFFF"/>
            <w:tcMar>
              <w:top w:w="0" w:type="dxa"/>
              <w:left w:w="0" w:type="dxa"/>
              <w:bottom w:w="0" w:type="dxa"/>
              <w:right w:w="0" w:type="dxa"/>
            </w:tcMar>
            <w:vAlign w:val="center"/>
          </w:tcPr>
          <w:p w14:paraId="6168CF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 Mouth (HRM)</w:t>
            </w:r>
          </w:p>
        </w:tc>
        <w:tc>
          <w:tcPr>
            <w:tcW w:w="4900" w:type="dxa"/>
            <w:shd w:val="clear" w:color="auto" w:fill="FFFFFF"/>
            <w:tcMar>
              <w:top w:w="0" w:type="dxa"/>
              <w:left w:w="0" w:type="dxa"/>
              <w:bottom w:w="0" w:type="dxa"/>
              <w:right w:w="0" w:type="dxa"/>
            </w:tcMar>
            <w:vAlign w:val="center"/>
          </w:tcPr>
          <w:p w14:paraId="0CE3D2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79E81EDF" w14:textId="77777777">
        <w:trPr>
          <w:cantSplit/>
          <w:jc w:val="center"/>
        </w:trPr>
        <w:tc>
          <w:tcPr>
            <w:tcW w:w="1789" w:type="dxa"/>
            <w:shd w:val="clear" w:color="auto" w:fill="FFFFFF"/>
            <w:tcMar>
              <w:top w:w="0" w:type="dxa"/>
              <w:left w:w="0" w:type="dxa"/>
              <w:bottom w:w="0" w:type="dxa"/>
              <w:right w:w="0" w:type="dxa"/>
            </w:tcMar>
            <w:vAlign w:val="center"/>
          </w:tcPr>
          <w:p w14:paraId="308079B5"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1330" w:type="dxa"/>
            <w:shd w:val="clear" w:color="auto" w:fill="FFFFFF"/>
            <w:tcMar>
              <w:top w:w="0" w:type="dxa"/>
              <w:left w:w="0" w:type="dxa"/>
              <w:bottom w:w="0" w:type="dxa"/>
              <w:right w:w="0" w:type="dxa"/>
            </w:tcMar>
            <w:vAlign w:val="center"/>
          </w:tcPr>
          <w:p w14:paraId="4BC9E6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12/13-18/19</w:t>
            </w:r>
          </w:p>
        </w:tc>
        <w:tc>
          <w:tcPr>
            <w:tcW w:w="3500" w:type="dxa"/>
            <w:shd w:val="clear" w:color="auto" w:fill="FFFFFF"/>
            <w:tcMar>
              <w:top w:w="0" w:type="dxa"/>
              <w:left w:w="0" w:type="dxa"/>
              <w:bottom w:w="0" w:type="dxa"/>
              <w:right w:w="0" w:type="dxa"/>
            </w:tcMar>
            <w:vAlign w:val="center"/>
          </w:tcPr>
          <w:p w14:paraId="1B9F7CBB"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Ck at </w:t>
            </w:r>
            <w:proofErr w:type="spellStart"/>
            <w:r>
              <w:rPr>
                <w:rFonts w:ascii="Times New Roman (Body)" w:eastAsia="Times New Roman (Body)" w:hAnsi="Times New Roman (Body)" w:cs="Times New Roman (Body)"/>
                <w:color w:val="000000"/>
                <w:sz w:val="20"/>
                <w:szCs w:val="20"/>
              </w:rPr>
              <w:t>Eighmile</w:t>
            </w:r>
            <w:proofErr w:type="spellEnd"/>
            <w:r>
              <w:rPr>
                <w:rFonts w:ascii="Times New Roman (Body)" w:eastAsia="Times New Roman (Body)" w:hAnsi="Times New Roman (Body)" w:cs="Times New Roman (Body)"/>
                <w:color w:val="000000"/>
                <w:sz w:val="20"/>
                <w:szCs w:val="20"/>
              </w:rPr>
              <w:t xml:space="preserve"> Ck (158)</w:t>
            </w:r>
          </w:p>
        </w:tc>
        <w:tc>
          <w:tcPr>
            <w:tcW w:w="4900" w:type="dxa"/>
            <w:shd w:val="clear" w:color="auto" w:fill="FFFFFF"/>
            <w:tcMar>
              <w:top w:w="0" w:type="dxa"/>
              <w:left w:w="0" w:type="dxa"/>
              <w:bottom w:w="0" w:type="dxa"/>
              <w:right w:w="0" w:type="dxa"/>
            </w:tcMar>
            <w:vAlign w:val="center"/>
          </w:tcPr>
          <w:p w14:paraId="5080D7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255E05A7" w14:textId="77777777">
        <w:trPr>
          <w:cantSplit/>
          <w:jc w:val="center"/>
        </w:trPr>
        <w:tc>
          <w:tcPr>
            <w:tcW w:w="1789" w:type="dxa"/>
            <w:shd w:val="clear" w:color="auto" w:fill="FFFFFF"/>
            <w:tcMar>
              <w:top w:w="0" w:type="dxa"/>
              <w:left w:w="0" w:type="dxa"/>
              <w:bottom w:w="0" w:type="dxa"/>
              <w:right w:w="0" w:type="dxa"/>
            </w:tcMar>
            <w:vAlign w:val="center"/>
          </w:tcPr>
          <w:p w14:paraId="58F53C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330" w:type="dxa"/>
            <w:shd w:val="clear" w:color="auto" w:fill="FFFFFF"/>
            <w:tcMar>
              <w:top w:w="0" w:type="dxa"/>
              <w:left w:w="0" w:type="dxa"/>
              <w:bottom w:w="0" w:type="dxa"/>
              <w:right w:w="0" w:type="dxa"/>
            </w:tcMar>
            <w:vAlign w:val="center"/>
          </w:tcPr>
          <w:p w14:paraId="531780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12/13-19/20</w:t>
            </w:r>
          </w:p>
        </w:tc>
        <w:tc>
          <w:tcPr>
            <w:tcW w:w="3500" w:type="dxa"/>
            <w:shd w:val="clear" w:color="auto" w:fill="FFFFFF"/>
            <w:tcMar>
              <w:top w:w="0" w:type="dxa"/>
              <w:left w:w="0" w:type="dxa"/>
              <w:bottom w:w="0" w:type="dxa"/>
              <w:right w:w="0" w:type="dxa"/>
            </w:tcMar>
            <w:vAlign w:val="center"/>
          </w:tcPr>
          <w:p w14:paraId="47B284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 Mouth (DRM)</w:t>
            </w:r>
          </w:p>
        </w:tc>
        <w:tc>
          <w:tcPr>
            <w:tcW w:w="4900" w:type="dxa"/>
            <w:shd w:val="clear" w:color="auto" w:fill="FFFFFF"/>
            <w:tcMar>
              <w:top w:w="0" w:type="dxa"/>
              <w:left w:w="0" w:type="dxa"/>
              <w:bottom w:w="0" w:type="dxa"/>
              <w:right w:w="0" w:type="dxa"/>
            </w:tcMar>
            <w:vAlign w:val="center"/>
          </w:tcPr>
          <w:p w14:paraId="269461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5730CBE4" w14:textId="77777777">
        <w:trPr>
          <w:cantSplit/>
          <w:jc w:val="center"/>
        </w:trPr>
        <w:tc>
          <w:tcPr>
            <w:tcW w:w="1789" w:type="dxa"/>
            <w:shd w:val="clear" w:color="auto" w:fill="FFFFFF"/>
            <w:tcMar>
              <w:top w:w="0" w:type="dxa"/>
              <w:left w:w="0" w:type="dxa"/>
              <w:bottom w:w="0" w:type="dxa"/>
              <w:right w:w="0" w:type="dxa"/>
            </w:tcMar>
            <w:vAlign w:val="center"/>
          </w:tcPr>
          <w:p w14:paraId="230B9E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330" w:type="dxa"/>
            <w:shd w:val="clear" w:color="auto" w:fill="FFFFFF"/>
            <w:tcMar>
              <w:top w:w="0" w:type="dxa"/>
              <w:left w:w="0" w:type="dxa"/>
              <w:bottom w:w="0" w:type="dxa"/>
              <w:right w:w="0" w:type="dxa"/>
            </w:tcMar>
            <w:vAlign w:val="center"/>
          </w:tcPr>
          <w:p w14:paraId="0FBA3B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12/13-21/22</w:t>
            </w:r>
          </w:p>
        </w:tc>
        <w:tc>
          <w:tcPr>
            <w:tcW w:w="3500" w:type="dxa"/>
            <w:shd w:val="clear" w:color="auto" w:fill="FFFFFF"/>
            <w:tcMar>
              <w:top w:w="0" w:type="dxa"/>
              <w:left w:w="0" w:type="dxa"/>
              <w:bottom w:w="0" w:type="dxa"/>
              <w:right w:w="0" w:type="dxa"/>
            </w:tcMar>
            <w:vAlign w:val="center"/>
          </w:tcPr>
          <w:p w14:paraId="768A5A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 McDonald Ferry (JD1)</w:t>
            </w:r>
          </w:p>
        </w:tc>
        <w:tc>
          <w:tcPr>
            <w:tcW w:w="4900" w:type="dxa"/>
            <w:shd w:val="clear" w:color="auto" w:fill="FFFFFF"/>
            <w:tcMar>
              <w:top w:w="0" w:type="dxa"/>
              <w:left w:w="0" w:type="dxa"/>
              <w:bottom w:w="0" w:type="dxa"/>
              <w:right w:w="0" w:type="dxa"/>
            </w:tcMar>
            <w:vAlign w:val="center"/>
          </w:tcPr>
          <w:p w14:paraId="34B9CE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0513858D" w14:textId="77777777">
        <w:trPr>
          <w:cantSplit/>
          <w:jc w:val="center"/>
        </w:trPr>
        <w:tc>
          <w:tcPr>
            <w:tcW w:w="1789" w:type="dxa"/>
            <w:shd w:val="clear" w:color="auto" w:fill="FFFFFF"/>
            <w:tcMar>
              <w:top w:w="0" w:type="dxa"/>
              <w:left w:w="0" w:type="dxa"/>
              <w:bottom w:w="0" w:type="dxa"/>
              <w:right w:w="0" w:type="dxa"/>
            </w:tcMar>
            <w:vAlign w:val="center"/>
          </w:tcPr>
          <w:p w14:paraId="060ACE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330" w:type="dxa"/>
            <w:shd w:val="clear" w:color="auto" w:fill="FFFFFF"/>
            <w:tcMar>
              <w:top w:w="0" w:type="dxa"/>
              <w:left w:w="0" w:type="dxa"/>
              <w:bottom w:w="0" w:type="dxa"/>
              <w:right w:w="0" w:type="dxa"/>
            </w:tcMar>
            <w:vAlign w:val="center"/>
          </w:tcPr>
          <w:p w14:paraId="67A7D5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07/08-13/14</w:t>
            </w:r>
          </w:p>
        </w:tc>
        <w:tc>
          <w:tcPr>
            <w:tcW w:w="3500" w:type="dxa"/>
            <w:shd w:val="clear" w:color="auto" w:fill="FFFFFF"/>
            <w:tcMar>
              <w:top w:w="0" w:type="dxa"/>
              <w:left w:w="0" w:type="dxa"/>
              <w:bottom w:w="0" w:type="dxa"/>
              <w:right w:w="0" w:type="dxa"/>
            </w:tcMar>
            <w:vAlign w:val="center"/>
          </w:tcPr>
          <w:p w14:paraId="2CC13B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Three Mile Falls Dam (TMF)</w:t>
            </w:r>
          </w:p>
        </w:tc>
        <w:tc>
          <w:tcPr>
            <w:tcW w:w="4900" w:type="dxa"/>
            <w:shd w:val="clear" w:color="auto" w:fill="FFFFFF"/>
            <w:tcMar>
              <w:top w:w="0" w:type="dxa"/>
              <w:left w:w="0" w:type="dxa"/>
              <w:bottom w:w="0" w:type="dxa"/>
              <w:right w:w="0" w:type="dxa"/>
            </w:tcMar>
            <w:vAlign w:val="center"/>
          </w:tcPr>
          <w:p w14:paraId="0C03B3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585CD135" w14:textId="77777777">
        <w:trPr>
          <w:cantSplit/>
          <w:jc w:val="center"/>
        </w:trPr>
        <w:tc>
          <w:tcPr>
            <w:tcW w:w="1789" w:type="dxa"/>
            <w:shd w:val="clear" w:color="auto" w:fill="FFFFFF"/>
            <w:tcMar>
              <w:top w:w="0" w:type="dxa"/>
              <w:left w:w="0" w:type="dxa"/>
              <w:bottom w:w="0" w:type="dxa"/>
              <w:right w:w="0" w:type="dxa"/>
            </w:tcMar>
            <w:vAlign w:val="center"/>
          </w:tcPr>
          <w:p w14:paraId="58F719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330" w:type="dxa"/>
            <w:shd w:val="clear" w:color="auto" w:fill="FFFFFF"/>
            <w:tcMar>
              <w:top w:w="0" w:type="dxa"/>
              <w:left w:w="0" w:type="dxa"/>
              <w:bottom w:w="0" w:type="dxa"/>
              <w:right w:w="0" w:type="dxa"/>
            </w:tcMar>
            <w:vAlign w:val="center"/>
          </w:tcPr>
          <w:p w14:paraId="1A9C6A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14/15-21/22</w:t>
            </w:r>
          </w:p>
        </w:tc>
        <w:tc>
          <w:tcPr>
            <w:tcW w:w="3500" w:type="dxa"/>
            <w:shd w:val="clear" w:color="auto" w:fill="FFFFFF"/>
            <w:tcMar>
              <w:top w:w="0" w:type="dxa"/>
              <w:left w:w="0" w:type="dxa"/>
              <w:bottom w:w="0" w:type="dxa"/>
              <w:right w:w="0" w:type="dxa"/>
            </w:tcMar>
            <w:vAlign w:val="center"/>
          </w:tcPr>
          <w:p w14:paraId="7DB44B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Three Mile Falls Dam (TMF)</w:t>
            </w:r>
          </w:p>
        </w:tc>
        <w:tc>
          <w:tcPr>
            <w:tcW w:w="4900" w:type="dxa"/>
            <w:shd w:val="clear" w:color="auto" w:fill="FFFFFF"/>
            <w:tcMar>
              <w:top w:w="0" w:type="dxa"/>
              <w:left w:w="0" w:type="dxa"/>
              <w:bottom w:w="0" w:type="dxa"/>
              <w:right w:w="0" w:type="dxa"/>
            </w:tcMar>
            <w:vAlign w:val="center"/>
          </w:tcPr>
          <w:p w14:paraId="08B30F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Antenna installation at entrance to adult ladder</w:t>
            </w:r>
          </w:p>
        </w:tc>
      </w:tr>
      <w:tr w:rsidR="00785886" w14:paraId="6B1A8FC3" w14:textId="77777777">
        <w:trPr>
          <w:cantSplit/>
          <w:jc w:val="center"/>
        </w:trPr>
        <w:tc>
          <w:tcPr>
            <w:tcW w:w="1789" w:type="dxa"/>
            <w:shd w:val="clear" w:color="auto" w:fill="FFFFFF"/>
            <w:tcMar>
              <w:top w:w="0" w:type="dxa"/>
              <w:left w:w="0" w:type="dxa"/>
              <w:bottom w:w="0" w:type="dxa"/>
              <w:right w:w="0" w:type="dxa"/>
            </w:tcMar>
            <w:vAlign w:val="center"/>
          </w:tcPr>
          <w:p w14:paraId="7BD2B8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30" w:type="dxa"/>
            <w:shd w:val="clear" w:color="auto" w:fill="FFFFFF"/>
            <w:tcMar>
              <w:top w:w="0" w:type="dxa"/>
              <w:left w:w="0" w:type="dxa"/>
              <w:bottom w:w="0" w:type="dxa"/>
              <w:right w:w="0" w:type="dxa"/>
            </w:tcMar>
            <w:vAlign w:val="center"/>
          </w:tcPr>
          <w:p w14:paraId="5E0161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05/06-11/12</w:t>
            </w:r>
          </w:p>
        </w:tc>
        <w:tc>
          <w:tcPr>
            <w:tcW w:w="3500" w:type="dxa"/>
            <w:shd w:val="clear" w:color="auto" w:fill="FFFFFF"/>
            <w:tcMar>
              <w:top w:w="0" w:type="dxa"/>
              <w:left w:w="0" w:type="dxa"/>
              <w:bottom w:w="0" w:type="dxa"/>
              <w:right w:w="0" w:type="dxa"/>
            </w:tcMar>
            <w:vAlign w:val="center"/>
          </w:tcPr>
          <w:p w14:paraId="7605B5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Oasis Road Bridge (ORB)</w:t>
            </w:r>
          </w:p>
        </w:tc>
        <w:tc>
          <w:tcPr>
            <w:tcW w:w="4900" w:type="dxa"/>
            <w:shd w:val="clear" w:color="auto" w:fill="FFFFFF"/>
            <w:tcMar>
              <w:top w:w="0" w:type="dxa"/>
              <w:left w:w="0" w:type="dxa"/>
              <w:bottom w:w="0" w:type="dxa"/>
              <w:right w:w="0" w:type="dxa"/>
            </w:tcMar>
            <w:vAlign w:val="center"/>
          </w:tcPr>
          <w:p w14:paraId="53FEA5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4F49C6F1" w14:textId="77777777">
        <w:trPr>
          <w:cantSplit/>
          <w:jc w:val="center"/>
        </w:trPr>
        <w:tc>
          <w:tcPr>
            <w:tcW w:w="1789" w:type="dxa"/>
            <w:shd w:val="clear" w:color="auto" w:fill="FFFFFF"/>
            <w:tcMar>
              <w:top w:w="0" w:type="dxa"/>
              <w:left w:w="0" w:type="dxa"/>
              <w:bottom w:w="0" w:type="dxa"/>
              <w:right w:w="0" w:type="dxa"/>
            </w:tcMar>
            <w:vAlign w:val="center"/>
          </w:tcPr>
          <w:p w14:paraId="750A27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30" w:type="dxa"/>
            <w:shd w:val="clear" w:color="auto" w:fill="FFFFFF"/>
            <w:tcMar>
              <w:top w:w="0" w:type="dxa"/>
              <w:left w:w="0" w:type="dxa"/>
              <w:bottom w:w="0" w:type="dxa"/>
              <w:right w:w="0" w:type="dxa"/>
            </w:tcMar>
            <w:vAlign w:val="center"/>
          </w:tcPr>
          <w:p w14:paraId="21A49B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12/13-18/19</w:t>
            </w:r>
          </w:p>
        </w:tc>
        <w:tc>
          <w:tcPr>
            <w:tcW w:w="3500" w:type="dxa"/>
            <w:shd w:val="clear" w:color="auto" w:fill="FFFFFF"/>
            <w:tcMar>
              <w:top w:w="0" w:type="dxa"/>
              <w:left w:w="0" w:type="dxa"/>
              <w:bottom w:w="0" w:type="dxa"/>
              <w:right w:w="0" w:type="dxa"/>
            </w:tcMar>
            <w:vAlign w:val="center"/>
          </w:tcPr>
          <w:p w14:paraId="42E26C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Walla Walla R at Pierce RV </w:t>
            </w:r>
            <w:proofErr w:type="spellStart"/>
            <w:r>
              <w:rPr>
                <w:rFonts w:ascii="Times New Roman (Body)" w:eastAsia="Times New Roman (Body)" w:hAnsi="Times New Roman (Body)" w:cs="Times New Roman (Body)"/>
                <w:color w:val="000000"/>
                <w:sz w:val="20"/>
                <w:szCs w:val="20"/>
              </w:rPr>
              <w:t>Pk</w:t>
            </w:r>
            <w:proofErr w:type="spellEnd"/>
            <w:r>
              <w:rPr>
                <w:rFonts w:ascii="Times New Roman (Body)" w:eastAsia="Times New Roman (Body)" w:hAnsi="Times New Roman (Body)" w:cs="Times New Roman (Body)"/>
                <w:color w:val="000000"/>
                <w:sz w:val="20"/>
                <w:szCs w:val="20"/>
              </w:rPr>
              <w:t xml:space="preserve"> (PRV)</w:t>
            </w:r>
          </w:p>
        </w:tc>
        <w:tc>
          <w:tcPr>
            <w:tcW w:w="4900" w:type="dxa"/>
            <w:shd w:val="clear" w:color="auto" w:fill="FFFFFF"/>
            <w:tcMar>
              <w:top w:w="0" w:type="dxa"/>
              <w:left w:w="0" w:type="dxa"/>
              <w:bottom w:w="0" w:type="dxa"/>
              <w:right w:w="0" w:type="dxa"/>
            </w:tcMar>
            <w:vAlign w:val="center"/>
          </w:tcPr>
          <w:p w14:paraId="036B87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3DCE4F78" w14:textId="77777777">
        <w:trPr>
          <w:cantSplit/>
          <w:jc w:val="center"/>
        </w:trPr>
        <w:tc>
          <w:tcPr>
            <w:tcW w:w="1789" w:type="dxa"/>
            <w:shd w:val="clear" w:color="auto" w:fill="FFFFFF"/>
            <w:tcMar>
              <w:top w:w="0" w:type="dxa"/>
              <w:left w:w="0" w:type="dxa"/>
              <w:bottom w:w="0" w:type="dxa"/>
              <w:right w:w="0" w:type="dxa"/>
            </w:tcMar>
            <w:vAlign w:val="center"/>
          </w:tcPr>
          <w:p w14:paraId="5C61E8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30" w:type="dxa"/>
            <w:shd w:val="clear" w:color="auto" w:fill="FFFFFF"/>
            <w:tcMar>
              <w:top w:w="0" w:type="dxa"/>
              <w:left w:w="0" w:type="dxa"/>
              <w:bottom w:w="0" w:type="dxa"/>
              <w:right w:w="0" w:type="dxa"/>
            </w:tcMar>
            <w:vAlign w:val="center"/>
          </w:tcPr>
          <w:p w14:paraId="331FD9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19/20-21/22</w:t>
            </w:r>
          </w:p>
        </w:tc>
        <w:tc>
          <w:tcPr>
            <w:tcW w:w="3500" w:type="dxa"/>
            <w:shd w:val="clear" w:color="auto" w:fill="FFFFFF"/>
            <w:tcMar>
              <w:top w:w="0" w:type="dxa"/>
              <w:left w:w="0" w:type="dxa"/>
              <w:bottom w:w="0" w:type="dxa"/>
              <w:right w:w="0" w:type="dxa"/>
            </w:tcMar>
            <w:vAlign w:val="center"/>
          </w:tcPr>
          <w:p w14:paraId="67EF71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 Barge Array (WWB)</w:t>
            </w:r>
          </w:p>
        </w:tc>
        <w:tc>
          <w:tcPr>
            <w:tcW w:w="4900" w:type="dxa"/>
            <w:shd w:val="clear" w:color="auto" w:fill="FFFFFF"/>
            <w:tcMar>
              <w:top w:w="0" w:type="dxa"/>
              <w:left w:w="0" w:type="dxa"/>
              <w:bottom w:w="0" w:type="dxa"/>
              <w:right w:w="0" w:type="dxa"/>
            </w:tcMar>
            <w:vAlign w:val="center"/>
          </w:tcPr>
          <w:p w14:paraId="67F1AE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529E75FF" w14:textId="77777777">
        <w:trPr>
          <w:cantSplit/>
          <w:jc w:val="center"/>
        </w:trPr>
        <w:tc>
          <w:tcPr>
            <w:tcW w:w="1789" w:type="dxa"/>
            <w:shd w:val="clear" w:color="auto" w:fill="FFFFFF"/>
            <w:tcMar>
              <w:top w:w="0" w:type="dxa"/>
              <w:left w:w="0" w:type="dxa"/>
              <w:bottom w:w="0" w:type="dxa"/>
              <w:right w:w="0" w:type="dxa"/>
            </w:tcMar>
            <w:vAlign w:val="center"/>
          </w:tcPr>
          <w:p w14:paraId="2ECB79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330" w:type="dxa"/>
            <w:shd w:val="clear" w:color="auto" w:fill="FFFFFF"/>
            <w:tcMar>
              <w:top w:w="0" w:type="dxa"/>
              <w:left w:w="0" w:type="dxa"/>
              <w:bottom w:w="0" w:type="dxa"/>
              <w:right w:w="0" w:type="dxa"/>
            </w:tcMar>
            <w:vAlign w:val="center"/>
          </w:tcPr>
          <w:p w14:paraId="4F0A75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04/05-21/22</w:t>
            </w:r>
          </w:p>
        </w:tc>
        <w:tc>
          <w:tcPr>
            <w:tcW w:w="3500" w:type="dxa"/>
            <w:shd w:val="clear" w:color="auto" w:fill="FFFFFF"/>
            <w:tcMar>
              <w:top w:w="0" w:type="dxa"/>
              <w:left w:w="0" w:type="dxa"/>
              <w:bottom w:w="0" w:type="dxa"/>
              <w:right w:w="0" w:type="dxa"/>
            </w:tcMar>
            <w:vAlign w:val="center"/>
          </w:tcPr>
          <w:p w14:paraId="5F448C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Prosser Diversion Dam (PRO)</w:t>
            </w:r>
          </w:p>
        </w:tc>
        <w:tc>
          <w:tcPr>
            <w:tcW w:w="4900" w:type="dxa"/>
            <w:shd w:val="clear" w:color="auto" w:fill="FFFFFF"/>
            <w:tcMar>
              <w:top w:w="0" w:type="dxa"/>
              <w:left w:w="0" w:type="dxa"/>
              <w:bottom w:w="0" w:type="dxa"/>
              <w:right w:w="0" w:type="dxa"/>
            </w:tcMar>
            <w:vAlign w:val="center"/>
          </w:tcPr>
          <w:p w14:paraId="63CD36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533E4DB2" w14:textId="77777777">
        <w:trPr>
          <w:cantSplit/>
          <w:jc w:val="center"/>
        </w:trPr>
        <w:tc>
          <w:tcPr>
            <w:tcW w:w="1789" w:type="dxa"/>
            <w:shd w:val="clear" w:color="auto" w:fill="FFFFFF"/>
            <w:tcMar>
              <w:top w:w="0" w:type="dxa"/>
              <w:left w:w="0" w:type="dxa"/>
              <w:bottom w:w="0" w:type="dxa"/>
              <w:right w:w="0" w:type="dxa"/>
            </w:tcMar>
            <w:vAlign w:val="center"/>
          </w:tcPr>
          <w:p w14:paraId="24218E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330" w:type="dxa"/>
            <w:shd w:val="clear" w:color="auto" w:fill="FFFFFF"/>
            <w:tcMar>
              <w:top w:w="0" w:type="dxa"/>
              <w:left w:w="0" w:type="dxa"/>
              <w:bottom w:w="0" w:type="dxa"/>
              <w:right w:w="0" w:type="dxa"/>
            </w:tcMar>
            <w:vAlign w:val="center"/>
          </w:tcPr>
          <w:p w14:paraId="36556C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10/11-21/22</w:t>
            </w:r>
          </w:p>
        </w:tc>
        <w:tc>
          <w:tcPr>
            <w:tcW w:w="3500" w:type="dxa"/>
            <w:shd w:val="clear" w:color="auto" w:fill="FFFFFF"/>
            <w:tcMar>
              <w:top w:w="0" w:type="dxa"/>
              <w:left w:w="0" w:type="dxa"/>
              <w:bottom w:w="0" w:type="dxa"/>
              <w:right w:w="0" w:type="dxa"/>
            </w:tcMar>
            <w:vAlign w:val="center"/>
          </w:tcPr>
          <w:p w14:paraId="063C3A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Wenatchee River (LWE)</w:t>
            </w:r>
          </w:p>
        </w:tc>
        <w:tc>
          <w:tcPr>
            <w:tcW w:w="4900" w:type="dxa"/>
            <w:shd w:val="clear" w:color="auto" w:fill="FFFFFF"/>
            <w:tcMar>
              <w:top w:w="0" w:type="dxa"/>
              <w:left w:w="0" w:type="dxa"/>
              <w:bottom w:w="0" w:type="dxa"/>
              <w:right w:w="0" w:type="dxa"/>
            </w:tcMar>
            <w:vAlign w:val="center"/>
          </w:tcPr>
          <w:p w14:paraId="4FA049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78FDDBD9" w14:textId="77777777">
        <w:trPr>
          <w:cantSplit/>
          <w:jc w:val="center"/>
        </w:trPr>
        <w:tc>
          <w:tcPr>
            <w:tcW w:w="1789" w:type="dxa"/>
            <w:shd w:val="clear" w:color="auto" w:fill="FFFFFF"/>
            <w:tcMar>
              <w:top w:w="0" w:type="dxa"/>
              <w:left w:w="0" w:type="dxa"/>
              <w:bottom w:w="0" w:type="dxa"/>
              <w:right w:w="0" w:type="dxa"/>
            </w:tcMar>
            <w:vAlign w:val="center"/>
          </w:tcPr>
          <w:p w14:paraId="183778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330" w:type="dxa"/>
            <w:shd w:val="clear" w:color="auto" w:fill="FFFFFF"/>
            <w:tcMar>
              <w:top w:w="0" w:type="dxa"/>
              <w:left w:w="0" w:type="dxa"/>
              <w:bottom w:w="0" w:type="dxa"/>
              <w:right w:w="0" w:type="dxa"/>
            </w:tcMar>
            <w:vAlign w:val="center"/>
          </w:tcPr>
          <w:p w14:paraId="230996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07/08-21/22</w:t>
            </w:r>
          </w:p>
        </w:tc>
        <w:tc>
          <w:tcPr>
            <w:tcW w:w="3500" w:type="dxa"/>
            <w:shd w:val="clear" w:color="auto" w:fill="FFFFFF"/>
            <w:tcMar>
              <w:top w:w="0" w:type="dxa"/>
              <w:left w:w="0" w:type="dxa"/>
              <w:bottom w:w="0" w:type="dxa"/>
              <w:right w:w="0" w:type="dxa"/>
            </w:tcMar>
            <w:vAlign w:val="center"/>
          </w:tcPr>
          <w:p w14:paraId="41D45C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Entiat River (ENL)</w:t>
            </w:r>
          </w:p>
        </w:tc>
        <w:tc>
          <w:tcPr>
            <w:tcW w:w="4900" w:type="dxa"/>
            <w:shd w:val="clear" w:color="auto" w:fill="FFFFFF"/>
            <w:tcMar>
              <w:top w:w="0" w:type="dxa"/>
              <w:left w:w="0" w:type="dxa"/>
              <w:bottom w:w="0" w:type="dxa"/>
              <w:right w:w="0" w:type="dxa"/>
            </w:tcMar>
            <w:vAlign w:val="center"/>
          </w:tcPr>
          <w:p w14:paraId="0AFBCD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0F12E814" w14:textId="77777777">
        <w:trPr>
          <w:cantSplit/>
          <w:jc w:val="center"/>
        </w:trPr>
        <w:tc>
          <w:tcPr>
            <w:tcW w:w="1789" w:type="dxa"/>
            <w:shd w:val="clear" w:color="auto" w:fill="FFFFFF"/>
            <w:tcMar>
              <w:top w:w="0" w:type="dxa"/>
              <w:left w:w="0" w:type="dxa"/>
              <w:bottom w:w="0" w:type="dxa"/>
              <w:right w:w="0" w:type="dxa"/>
            </w:tcMar>
            <w:vAlign w:val="center"/>
          </w:tcPr>
          <w:p w14:paraId="3DE81E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330" w:type="dxa"/>
            <w:shd w:val="clear" w:color="auto" w:fill="FFFFFF"/>
            <w:tcMar>
              <w:top w:w="0" w:type="dxa"/>
              <w:left w:w="0" w:type="dxa"/>
              <w:bottom w:w="0" w:type="dxa"/>
              <w:right w:w="0" w:type="dxa"/>
            </w:tcMar>
            <w:vAlign w:val="center"/>
          </w:tcPr>
          <w:p w14:paraId="0CEABC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09/10-16/17</w:t>
            </w:r>
          </w:p>
        </w:tc>
        <w:tc>
          <w:tcPr>
            <w:tcW w:w="3500" w:type="dxa"/>
            <w:shd w:val="clear" w:color="auto" w:fill="FFFFFF"/>
            <w:tcMar>
              <w:top w:w="0" w:type="dxa"/>
              <w:left w:w="0" w:type="dxa"/>
              <w:bottom w:w="0" w:type="dxa"/>
              <w:right w:w="0" w:type="dxa"/>
            </w:tcMar>
            <w:vAlign w:val="center"/>
          </w:tcPr>
          <w:p w14:paraId="24563F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Methow River at Pateros (LMR)</w:t>
            </w:r>
          </w:p>
        </w:tc>
        <w:tc>
          <w:tcPr>
            <w:tcW w:w="4900" w:type="dxa"/>
            <w:shd w:val="clear" w:color="auto" w:fill="FFFFFF"/>
            <w:tcMar>
              <w:top w:w="0" w:type="dxa"/>
              <w:left w:w="0" w:type="dxa"/>
              <w:bottom w:w="0" w:type="dxa"/>
              <w:right w:w="0" w:type="dxa"/>
            </w:tcMar>
            <w:vAlign w:val="center"/>
          </w:tcPr>
          <w:p w14:paraId="1BCFD4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5888141A" w14:textId="77777777">
        <w:trPr>
          <w:cantSplit/>
          <w:jc w:val="center"/>
        </w:trPr>
        <w:tc>
          <w:tcPr>
            <w:tcW w:w="1789" w:type="dxa"/>
            <w:shd w:val="clear" w:color="auto" w:fill="FFFFFF"/>
            <w:tcMar>
              <w:top w:w="0" w:type="dxa"/>
              <w:left w:w="0" w:type="dxa"/>
              <w:bottom w:w="0" w:type="dxa"/>
              <w:right w:w="0" w:type="dxa"/>
            </w:tcMar>
            <w:vAlign w:val="center"/>
          </w:tcPr>
          <w:p w14:paraId="635DF7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Methow River</w:t>
            </w:r>
          </w:p>
        </w:tc>
        <w:tc>
          <w:tcPr>
            <w:tcW w:w="1330" w:type="dxa"/>
            <w:shd w:val="clear" w:color="auto" w:fill="FFFFFF"/>
            <w:tcMar>
              <w:top w:w="0" w:type="dxa"/>
              <w:left w:w="0" w:type="dxa"/>
              <w:bottom w:w="0" w:type="dxa"/>
              <w:right w:w="0" w:type="dxa"/>
            </w:tcMar>
            <w:vAlign w:val="center"/>
          </w:tcPr>
          <w:p w14:paraId="26DF22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17/18-21/22</w:t>
            </w:r>
          </w:p>
        </w:tc>
        <w:tc>
          <w:tcPr>
            <w:tcW w:w="3500" w:type="dxa"/>
            <w:shd w:val="clear" w:color="auto" w:fill="FFFFFF"/>
            <w:tcMar>
              <w:top w:w="0" w:type="dxa"/>
              <w:left w:w="0" w:type="dxa"/>
              <w:bottom w:w="0" w:type="dxa"/>
              <w:right w:w="0" w:type="dxa"/>
            </w:tcMar>
            <w:vAlign w:val="center"/>
          </w:tcPr>
          <w:p w14:paraId="594AD7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Methow River at Pateros (LMR)</w:t>
            </w:r>
          </w:p>
        </w:tc>
        <w:tc>
          <w:tcPr>
            <w:tcW w:w="4900" w:type="dxa"/>
            <w:shd w:val="clear" w:color="auto" w:fill="FFFFFF"/>
            <w:tcMar>
              <w:top w:w="0" w:type="dxa"/>
              <w:left w:w="0" w:type="dxa"/>
              <w:bottom w:w="0" w:type="dxa"/>
              <w:right w:w="0" w:type="dxa"/>
            </w:tcMar>
            <w:vAlign w:val="center"/>
          </w:tcPr>
          <w:p w14:paraId="273287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Site was moved 5 km upstream and </w:t>
            </w:r>
            <w:proofErr w:type="spellStart"/>
            <w:r>
              <w:rPr>
                <w:rFonts w:ascii="Times New Roman (Body)" w:eastAsia="Times New Roman (Body)" w:hAnsi="Times New Roman (Body)" w:cs="Times New Roman (Body)"/>
                <w:color w:val="000000"/>
                <w:sz w:val="20"/>
                <w:szCs w:val="20"/>
              </w:rPr>
              <w:t>tranceivers</w:t>
            </w:r>
            <w:proofErr w:type="spellEnd"/>
            <w:r>
              <w:rPr>
                <w:rFonts w:ascii="Times New Roman (Body)" w:eastAsia="Times New Roman (Body)" w:hAnsi="Times New Roman (Body)" w:cs="Times New Roman (Body)"/>
                <w:color w:val="000000"/>
                <w:sz w:val="20"/>
                <w:szCs w:val="20"/>
              </w:rPr>
              <w:t xml:space="preserve"> replaced</w:t>
            </w:r>
          </w:p>
        </w:tc>
      </w:tr>
      <w:tr w:rsidR="00785886" w14:paraId="579CA685" w14:textId="77777777">
        <w:trPr>
          <w:cantSplit/>
          <w:jc w:val="center"/>
        </w:trPr>
        <w:tc>
          <w:tcPr>
            <w:tcW w:w="1789" w:type="dxa"/>
            <w:shd w:val="clear" w:color="auto" w:fill="FFFFFF"/>
            <w:tcMar>
              <w:top w:w="0" w:type="dxa"/>
              <w:left w:w="0" w:type="dxa"/>
              <w:bottom w:w="0" w:type="dxa"/>
              <w:right w:w="0" w:type="dxa"/>
            </w:tcMar>
            <w:vAlign w:val="center"/>
          </w:tcPr>
          <w:p w14:paraId="777813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330" w:type="dxa"/>
            <w:shd w:val="clear" w:color="auto" w:fill="FFFFFF"/>
            <w:tcMar>
              <w:top w:w="0" w:type="dxa"/>
              <w:left w:w="0" w:type="dxa"/>
              <w:bottom w:w="0" w:type="dxa"/>
              <w:right w:w="0" w:type="dxa"/>
            </w:tcMar>
            <w:vAlign w:val="center"/>
          </w:tcPr>
          <w:p w14:paraId="548CDD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12/13-21/22</w:t>
            </w:r>
          </w:p>
        </w:tc>
        <w:tc>
          <w:tcPr>
            <w:tcW w:w="3500" w:type="dxa"/>
            <w:shd w:val="clear" w:color="auto" w:fill="FFFFFF"/>
            <w:tcMar>
              <w:top w:w="0" w:type="dxa"/>
              <w:left w:w="0" w:type="dxa"/>
              <w:bottom w:w="0" w:type="dxa"/>
              <w:right w:w="0" w:type="dxa"/>
            </w:tcMar>
            <w:vAlign w:val="center"/>
          </w:tcPr>
          <w:p w14:paraId="3B15F4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Okanogan Instream Array (OKL)</w:t>
            </w:r>
          </w:p>
        </w:tc>
        <w:tc>
          <w:tcPr>
            <w:tcW w:w="4900" w:type="dxa"/>
            <w:shd w:val="clear" w:color="auto" w:fill="FFFFFF"/>
            <w:tcMar>
              <w:top w:w="0" w:type="dxa"/>
              <w:left w:w="0" w:type="dxa"/>
              <w:bottom w:w="0" w:type="dxa"/>
              <w:right w:w="0" w:type="dxa"/>
            </w:tcMar>
            <w:vAlign w:val="center"/>
          </w:tcPr>
          <w:p w14:paraId="545B8F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0A36AE76" w14:textId="77777777">
        <w:trPr>
          <w:cantSplit/>
          <w:jc w:val="center"/>
        </w:trPr>
        <w:tc>
          <w:tcPr>
            <w:tcW w:w="1789" w:type="dxa"/>
            <w:shd w:val="clear" w:color="auto" w:fill="FFFFFF"/>
            <w:tcMar>
              <w:top w:w="0" w:type="dxa"/>
              <w:left w:w="0" w:type="dxa"/>
              <w:bottom w:w="0" w:type="dxa"/>
              <w:right w:w="0" w:type="dxa"/>
            </w:tcMar>
            <w:vAlign w:val="center"/>
          </w:tcPr>
          <w:p w14:paraId="2FAD1C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30" w:type="dxa"/>
            <w:shd w:val="clear" w:color="auto" w:fill="FFFFFF"/>
            <w:tcMar>
              <w:top w:w="0" w:type="dxa"/>
              <w:left w:w="0" w:type="dxa"/>
              <w:bottom w:w="0" w:type="dxa"/>
              <w:right w:w="0" w:type="dxa"/>
            </w:tcMar>
            <w:vAlign w:val="center"/>
          </w:tcPr>
          <w:p w14:paraId="1F31E2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10/11-19/20</w:t>
            </w:r>
          </w:p>
        </w:tc>
        <w:tc>
          <w:tcPr>
            <w:tcW w:w="3500" w:type="dxa"/>
            <w:shd w:val="clear" w:color="auto" w:fill="FFFFFF"/>
            <w:tcMar>
              <w:top w:w="0" w:type="dxa"/>
              <w:left w:w="0" w:type="dxa"/>
              <w:bottom w:w="0" w:type="dxa"/>
              <w:right w:w="0" w:type="dxa"/>
            </w:tcMar>
            <w:vAlign w:val="center"/>
          </w:tcPr>
          <w:p w14:paraId="57DC76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Tucannon River (LTR)</w:t>
            </w:r>
          </w:p>
        </w:tc>
        <w:tc>
          <w:tcPr>
            <w:tcW w:w="4900" w:type="dxa"/>
            <w:shd w:val="clear" w:color="auto" w:fill="FFFFFF"/>
            <w:tcMar>
              <w:top w:w="0" w:type="dxa"/>
              <w:left w:w="0" w:type="dxa"/>
              <w:bottom w:w="0" w:type="dxa"/>
              <w:right w:w="0" w:type="dxa"/>
            </w:tcMar>
            <w:vAlign w:val="center"/>
          </w:tcPr>
          <w:p w14:paraId="3FC52C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64346391" w14:textId="77777777">
        <w:trPr>
          <w:cantSplit/>
          <w:jc w:val="center"/>
        </w:trPr>
        <w:tc>
          <w:tcPr>
            <w:tcW w:w="1789" w:type="dxa"/>
            <w:shd w:val="clear" w:color="auto" w:fill="FFFFFF"/>
            <w:tcMar>
              <w:top w:w="0" w:type="dxa"/>
              <w:left w:w="0" w:type="dxa"/>
              <w:bottom w:w="0" w:type="dxa"/>
              <w:right w:w="0" w:type="dxa"/>
            </w:tcMar>
            <w:vAlign w:val="center"/>
          </w:tcPr>
          <w:p w14:paraId="6ECF94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30" w:type="dxa"/>
            <w:shd w:val="clear" w:color="auto" w:fill="FFFFFF"/>
            <w:tcMar>
              <w:top w:w="0" w:type="dxa"/>
              <w:left w:w="0" w:type="dxa"/>
              <w:bottom w:w="0" w:type="dxa"/>
              <w:right w:w="0" w:type="dxa"/>
            </w:tcMar>
            <w:vAlign w:val="center"/>
          </w:tcPr>
          <w:p w14:paraId="2C8FFF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20/21-21/22</w:t>
            </w:r>
          </w:p>
        </w:tc>
        <w:tc>
          <w:tcPr>
            <w:tcW w:w="3500" w:type="dxa"/>
            <w:shd w:val="clear" w:color="auto" w:fill="FFFFFF"/>
            <w:tcMar>
              <w:top w:w="0" w:type="dxa"/>
              <w:left w:w="0" w:type="dxa"/>
              <w:bottom w:w="0" w:type="dxa"/>
              <w:right w:w="0" w:type="dxa"/>
            </w:tcMar>
            <w:vAlign w:val="center"/>
          </w:tcPr>
          <w:p w14:paraId="2B4D1B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Tucannon River (LTR)</w:t>
            </w:r>
          </w:p>
        </w:tc>
        <w:tc>
          <w:tcPr>
            <w:tcW w:w="4900" w:type="dxa"/>
            <w:shd w:val="clear" w:color="auto" w:fill="FFFFFF"/>
            <w:tcMar>
              <w:top w:w="0" w:type="dxa"/>
              <w:left w:w="0" w:type="dxa"/>
              <w:bottom w:w="0" w:type="dxa"/>
              <w:right w:w="0" w:type="dxa"/>
            </w:tcMar>
            <w:vAlign w:val="center"/>
          </w:tcPr>
          <w:p w14:paraId="48118B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All antennas </w:t>
            </w:r>
            <w:proofErr w:type="gramStart"/>
            <w:r>
              <w:rPr>
                <w:rFonts w:ascii="Times New Roman (Body)" w:eastAsia="Times New Roman (Body)" w:hAnsi="Times New Roman (Body)" w:cs="Times New Roman (Body)"/>
                <w:color w:val="000000"/>
                <w:sz w:val="20"/>
                <w:szCs w:val="20"/>
              </w:rPr>
              <w:t>replaced,</w:t>
            </w:r>
            <w:proofErr w:type="gramEnd"/>
            <w:r>
              <w:rPr>
                <w:rFonts w:ascii="Times New Roman (Body)" w:eastAsia="Times New Roman (Body)" w:hAnsi="Times New Roman (Body)" w:cs="Times New Roman (Body)"/>
                <w:color w:val="000000"/>
                <w:sz w:val="20"/>
                <w:szCs w:val="20"/>
              </w:rPr>
              <w:t xml:space="preserve"> additional antenna installed</w:t>
            </w:r>
          </w:p>
        </w:tc>
      </w:tr>
      <w:tr w:rsidR="00785886" w14:paraId="003939C8" w14:textId="77777777">
        <w:trPr>
          <w:cantSplit/>
          <w:jc w:val="center"/>
        </w:trPr>
        <w:tc>
          <w:tcPr>
            <w:tcW w:w="1789" w:type="dxa"/>
            <w:shd w:val="clear" w:color="auto" w:fill="FFFFFF"/>
            <w:tcMar>
              <w:top w:w="0" w:type="dxa"/>
              <w:left w:w="0" w:type="dxa"/>
              <w:bottom w:w="0" w:type="dxa"/>
              <w:right w:w="0" w:type="dxa"/>
            </w:tcMar>
            <w:vAlign w:val="center"/>
          </w:tcPr>
          <w:p w14:paraId="48DC98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30" w:type="dxa"/>
            <w:shd w:val="clear" w:color="auto" w:fill="FFFFFF"/>
            <w:tcMar>
              <w:top w:w="0" w:type="dxa"/>
              <w:left w:w="0" w:type="dxa"/>
              <w:bottom w:w="0" w:type="dxa"/>
              <w:right w:w="0" w:type="dxa"/>
            </w:tcMar>
            <w:vAlign w:val="center"/>
          </w:tcPr>
          <w:p w14:paraId="51DDE1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11/12-17/18</w:t>
            </w:r>
          </w:p>
        </w:tc>
        <w:tc>
          <w:tcPr>
            <w:tcW w:w="3500" w:type="dxa"/>
            <w:shd w:val="clear" w:color="auto" w:fill="FFFFFF"/>
            <w:tcMar>
              <w:top w:w="0" w:type="dxa"/>
              <w:left w:w="0" w:type="dxa"/>
              <w:bottom w:w="0" w:type="dxa"/>
              <w:right w:w="0" w:type="dxa"/>
            </w:tcMar>
            <w:vAlign w:val="center"/>
          </w:tcPr>
          <w:p w14:paraId="4829C2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 Mouth (ACM)</w:t>
            </w:r>
          </w:p>
        </w:tc>
        <w:tc>
          <w:tcPr>
            <w:tcW w:w="4900" w:type="dxa"/>
            <w:shd w:val="clear" w:color="auto" w:fill="FFFFFF"/>
            <w:tcMar>
              <w:top w:w="0" w:type="dxa"/>
              <w:left w:w="0" w:type="dxa"/>
              <w:bottom w:w="0" w:type="dxa"/>
              <w:right w:w="0" w:type="dxa"/>
            </w:tcMar>
            <w:vAlign w:val="center"/>
          </w:tcPr>
          <w:p w14:paraId="050A89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r w:rsidR="00785886" w14:paraId="3A189F49" w14:textId="77777777">
        <w:trPr>
          <w:cantSplit/>
          <w:jc w:val="center"/>
        </w:trPr>
        <w:tc>
          <w:tcPr>
            <w:tcW w:w="1789" w:type="dxa"/>
            <w:shd w:val="clear" w:color="auto" w:fill="FFFFFF"/>
            <w:tcMar>
              <w:top w:w="0" w:type="dxa"/>
              <w:left w:w="0" w:type="dxa"/>
              <w:bottom w:w="0" w:type="dxa"/>
              <w:right w:w="0" w:type="dxa"/>
            </w:tcMar>
            <w:vAlign w:val="center"/>
          </w:tcPr>
          <w:p w14:paraId="2E6A50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30" w:type="dxa"/>
            <w:shd w:val="clear" w:color="auto" w:fill="FFFFFF"/>
            <w:tcMar>
              <w:top w:w="0" w:type="dxa"/>
              <w:left w:w="0" w:type="dxa"/>
              <w:bottom w:w="0" w:type="dxa"/>
              <w:right w:w="0" w:type="dxa"/>
            </w:tcMar>
            <w:vAlign w:val="center"/>
          </w:tcPr>
          <w:p w14:paraId="3FA4C3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18/19-21/22</w:t>
            </w:r>
          </w:p>
        </w:tc>
        <w:tc>
          <w:tcPr>
            <w:tcW w:w="3500" w:type="dxa"/>
            <w:shd w:val="clear" w:color="auto" w:fill="FFFFFF"/>
            <w:tcMar>
              <w:top w:w="0" w:type="dxa"/>
              <w:left w:w="0" w:type="dxa"/>
              <w:bottom w:w="0" w:type="dxa"/>
              <w:right w:w="0" w:type="dxa"/>
            </w:tcMar>
            <w:vAlign w:val="center"/>
          </w:tcPr>
          <w:p w14:paraId="2EEBF9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 Mouth (ACM)</w:t>
            </w:r>
          </w:p>
        </w:tc>
        <w:tc>
          <w:tcPr>
            <w:tcW w:w="4900" w:type="dxa"/>
            <w:shd w:val="clear" w:color="auto" w:fill="FFFFFF"/>
            <w:tcMar>
              <w:top w:w="0" w:type="dxa"/>
              <w:left w:w="0" w:type="dxa"/>
              <w:bottom w:w="0" w:type="dxa"/>
              <w:right w:w="0" w:type="dxa"/>
            </w:tcMar>
            <w:vAlign w:val="center"/>
          </w:tcPr>
          <w:p w14:paraId="2DBCAB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All components replaced and upgraded</w:t>
            </w:r>
          </w:p>
        </w:tc>
      </w:tr>
      <w:tr w:rsidR="00785886" w14:paraId="148FEAED" w14:textId="77777777">
        <w:trPr>
          <w:cantSplit/>
          <w:jc w:val="center"/>
        </w:trPr>
        <w:tc>
          <w:tcPr>
            <w:tcW w:w="1789" w:type="dxa"/>
            <w:tcBorders>
              <w:bottom w:val="single" w:sz="16" w:space="0" w:color="666666"/>
            </w:tcBorders>
            <w:shd w:val="clear" w:color="auto" w:fill="FFFFFF"/>
            <w:tcMar>
              <w:top w:w="0" w:type="dxa"/>
              <w:left w:w="0" w:type="dxa"/>
              <w:bottom w:w="0" w:type="dxa"/>
              <w:right w:w="0" w:type="dxa"/>
            </w:tcMar>
            <w:vAlign w:val="center"/>
          </w:tcPr>
          <w:p w14:paraId="5DA380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330" w:type="dxa"/>
            <w:tcBorders>
              <w:bottom w:val="single" w:sz="16" w:space="0" w:color="666666"/>
            </w:tcBorders>
            <w:shd w:val="clear" w:color="auto" w:fill="FFFFFF"/>
            <w:tcMar>
              <w:top w:w="0" w:type="dxa"/>
              <w:left w:w="0" w:type="dxa"/>
              <w:bottom w:w="0" w:type="dxa"/>
              <w:right w:w="0" w:type="dxa"/>
            </w:tcMar>
            <w:vAlign w:val="center"/>
          </w:tcPr>
          <w:p w14:paraId="649889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12/13-21/22</w:t>
            </w:r>
          </w:p>
        </w:tc>
        <w:tc>
          <w:tcPr>
            <w:tcW w:w="3500" w:type="dxa"/>
            <w:tcBorders>
              <w:bottom w:val="single" w:sz="16" w:space="0" w:color="666666"/>
            </w:tcBorders>
            <w:shd w:val="clear" w:color="auto" w:fill="FFFFFF"/>
            <w:tcMar>
              <w:top w:w="0" w:type="dxa"/>
              <w:left w:w="0" w:type="dxa"/>
              <w:bottom w:w="0" w:type="dxa"/>
              <w:right w:w="0" w:type="dxa"/>
            </w:tcMar>
            <w:vAlign w:val="center"/>
          </w:tcPr>
          <w:p w14:paraId="4ADD36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Lower Imnaha River ISA @ km 7 (IR1)</w:t>
            </w:r>
          </w:p>
        </w:tc>
        <w:tc>
          <w:tcPr>
            <w:tcW w:w="4900" w:type="dxa"/>
            <w:tcBorders>
              <w:bottom w:val="single" w:sz="16" w:space="0" w:color="666666"/>
            </w:tcBorders>
            <w:shd w:val="clear" w:color="auto" w:fill="FFFFFF"/>
            <w:tcMar>
              <w:top w:w="0" w:type="dxa"/>
              <w:left w:w="0" w:type="dxa"/>
              <w:bottom w:w="0" w:type="dxa"/>
              <w:right w:w="0" w:type="dxa"/>
            </w:tcMar>
            <w:vAlign w:val="center"/>
          </w:tcPr>
          <w:p w14:paraId="23732C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Initial</w:t>
            </w:r>
          </w:p>
        </w:tc>
      </w:tr>
    </w:tbl>
    <w:p w14:paraId="7034439C" w14:textId="77777777" w:rsidR="00785886" w:rsidRDefault="00C5045B">
      <w:pPr>
        <w:pStyle w:val="BodyText"/>
      </w:pPr>
      <w:r>
        <w:t xml:space="preserve"> </w:t>
      </w:r>
      <w:r>
        <w:br/>
      </w:r>
    </w:p>
    <w:p w14:paraId="2012BCBF" w14:textId="78ABBD0C" w:rsidR="00785886" w:rsidRDefault="00C5045B">
      <w:pPr>
        <w:pStyle w:val="BodyText"/>
      </w:pPr>
      <w:r>
        <w:t>Detection efficiency was then estimated using a logistic regression, with detection a function of an intercept</w:t>
      </w:r>
      <w:del w:id="57" w:author="Rebecca Buchanan" w:date="2022-12-12T10:23:00Z">
        <w:r w:rsidDel="00F26A2C">
          <w:delText>,</w:delText>
        </w:r>
      </w:del>
      <w:r>
        <w:t xml:space="preserve"> for the categorical covariate of site configuration, and a slope term (unique to each tributary) multiplied by the mean discharge in that run year.</w:t>
      </w:r>
    </w:p>
    <w:p w14:paraId="09DFB5A5" w14:textId="77777777" w:rsidR="00785886" w:rsidRDefault="002F194B">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m:rPr>
              <m:nor/>
            </m: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oMath>
      </m:oMathPara>
    </w:p>
    <w:p w14:paraId="66482EA4" w14:textId="77777777" w:rsidR="00785886" w:rsidRDefault="00C5045B">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discharg</m:t>
          </m:r>
          <m:sSub>
            <m:sSubPr>
              <m:ctrlPr>
                <w:rPr>
                  <w:rFonts w:ascii="Cambria Math" w:hAnsi="Cambria Math"/>
                </w:rPr>
              </m:ctrlPr>
            </m:sSubPr>
            <m:e>
              <m:r>
                <w:rPr>
                  <w:rFonts w:ascii="Cambria Math" w:hAnsi="Cambria Math"/>
                </w:rPr>
                <m:t>e</m:t>
              </m:r>
            </m:e>
            <m:sub>
              <m:r>
                <w:rPr>
                  <w:rFonts w:ascii="Cambria Math" w:hAnsi="Cambria Math"/>
                </w:rPr>
                <m:t>j</m:t>
              </m:r>
              <m:r>
                <m:rPr>
                  <m:sty m:val="p"/>
                </m:rPr>
                <w:rPr>
                  <w:rFonts w:ascii="Cambria Math" w:hAnsi="Cambria Math"/>
                </w:rPr>
                <m:t>,</m:t>
              </m:r>
              <m:r>
                <w:rPr>
                  <w:rFonts w:ascii="Cambria Math" w:hAnsi="Cambria Math"/>
                </w:rPr>
                <m:t>t</m:t>
              </m:r>
            </m:sub>
          </m:sSub>
        </m:oMath>
      </m:oMathPara>
    </w:p>
    <w:p w14:paraId="7A323027" w14:textId="77777777" w:rsidR="00785886" w:rsidRDefault="00C5045B">
      <w:r>
        <w:t xml:space="preserve">In this equation, </w:t>
      </w:r>
      <m:oMath>
        <m:r>
          <w:rPr>
            <w:rFonts w:ascii="Cambria Math" w:hAnsi="Cambria Math"/>
          </w:rPr>
          <m:t>z</m:t>
        </m:r>
      </m:oMath>
      <w:r>
        <w:t xml:space="preserve"> is whether or not an individual fish was detected (0 or 1), </w:t>
      </w:r>
      <m:oMath>
        <m:r>
          <w:rPr>
            <w:rFonts w:ascii="Cambria Math" w:hAnsi="Cambria Math"/>
          </w:rPr>
          <m:t>p</m:t>
        </m:r>
      </m:oMath>
      <w:r>
        <w:t xml:space="preserve"> is the probability of detection, </w:t>
      </w:r>
      <m:oMath>
        <m:r>
          <w:rPr>
            <w:rFonts w:ascii="Cambria Math" w:hAnsi="Cambria Math"/>
          </w:rPr>
          <m:t>α</m:t>
        </m:r>
      </m:oMath>
      <w:r>
        <w:t xml:space="preserve"> is the categorical covariate for site configuration, and </w:t>
      </w:r>
      <m:oMath>
        <m:r>
          <w:rPr>
            <w:rFonts w:ascii="Cambria Math" w:hAnsi="Cambria Math"/>
          </w:rPr>
          <m:t>β</m:t>
        </m:r>
      </m:oMath>
      <w:r>
        <w:t xml:space="preserve"> is the slope for the effect of discharge on the probability of detection efficiency.</w:t>
      </w:r>
    </w:p>
    <w:p w14:paraId="726E3B8E" w14:textId="77777777" w:rsidR="00785886" w:rsidRDefault="00C5045B">
      <w:pPr>
        <w:pStyle w:val="BodyText"/>
      </w:pPr>
      <w:r>
        <w:t>The indices represent the following:</w:t>
      </w:r>
    </w:p>
    <w:p w14:paraId="09EFAC4D" w14:textId="77777777" w:rsidR="00785886" w:rsidRDefault="00C5045B">
      <w:pPr>
        <w:numPr>
          <w:ilvl w:val="0"/>
          <w:numId w:val="37"/>
        </w:numPr>
      </w:pPr>
      <m:oMath>
        <m:r>
          <w:rPr>
            <w:rFonts w:ascii="Cambria Math" w:hAnsi="Cambria Math"/>
          </w:rPr>
          <m:t>i</m:t>
        </m:r>
      </m:oMath>
      <w:r>
        <w:t xml:space="preserve"> is the individual fish</w:t>
      </w:r>
    </w:p>
    <w:p w14:paraId="4AB1C73C" w14:textId="77777777" w:rsidR="00785886" w:rsidRDefault="00C5045B">
      <w:pPr>
        <w:numPr>
          <w:ilvl w:val="0"/>
          <w:numId w:val="37"/>
        </w:numPr>
      </w:pPr>
      <m:oMath>
        <m:r>
          <w:rPr>
            <w:rFonts w:ascii="Cambria Math" w:hAnsi="Cambria Math"/>
          </w:rPr>
          <m:t>j</m:t>
        </m:r>
      </m:oMath>
      <w:r>
        <w:t xml:space="preserve"> is the tributary</w:t>
      </w:r>
    </w:p>
    <w:p w14:paraId="21352AA8" w14:textId="77777777" w:rsidR="00785886" w:rsidRDefault="00C5045B">
      <w:pPr>
        <w:numPr>
          <w:ilvl w:val="0"/>
          <w:numId w:val="37"/>
        </w:numPr>
      </w:pPr>
      <m:oMath>
        <m:r>
          <w:rPr>
            <w:rFonts w:ascii="Cambria Math" w:hAnsi="Cambria Math"/>
          </w:rPr>
          <m:t>k</m:t>
        </m:r>
      </m:oMath>
      <w:r>
        <w:t xml:space="preserve"> is the site configuration (a categorical variable)</w:t>
      </w:r>
    </w:p>
    <w:p w14:paraId="0FB22B0D" w14:textId="77777777" w:rsidR="00785886" w:rsidRDefault="00C5045B">
      <w:pPr>
        <w:numPr>
          <w:ilvl w:val="0"/>
          <w:numId w:val="37"/>
        </w:numPr>
      </w:pPr>
      <m:oMath>
        <m:r>
          <w:rPr>
            <w:rFonts w:ascii="Cambria Math" w:hAnsi="Cambria Math"/>
          </w:rPr>
          <m:t>t</m:t>
        </m:r>
      </m:oMath>
      <w:r>
        <w:t xml:space="preserve"> is the run year</w:t>
      </w:r>
    </w:p>
    <w:p w14:paraId="412A5828" w14:textId="77777777" w:rsidR="00785886" w:rsidRDefault="00C5045B">
      <w:r>
        <w:t xml:space="preserve">A Stan (Carpenter </w:t>
      </w:r>
      <w:r>
        <w:rPr>
          <w:i/>
          <w:iCs/>
        </w:rPr>
        <w:t>et al.</w:t>
      </w:r>
      <w:r>
        <w:t xml:space="preserve"> 2017) model was used to estimate detection probability in each tributary. Discharge values were Z-scored prior to the model being fit. The posteriors from this model for each of the </w:t>
      </w:r>
      <m:oMath>
        <m:r>
          <w:rPr>
            <w:rFonts w:ascii="Cambria Math" w:hAnsi="Cambria Math"/>
          </w:rPr>
          <m:t>α</m:t>
        </m:r>
      </m:oMath>
      <w:r>
        <w:t xml:space="preserve"> (site configuration covariates) and </w:t>
      </w:r>
      <m:oMath>
        <m:r>
          <w:rPr>
            <w:rFonts w:ascii="Cambria Math" w:hAnsi="Cambria Math"/>
          </w:rPr>
          <m:t>β</m:t>
        </m:r>
      </m:oMath>
      <w:r>
        <w:t xml:space="preserve"> (effect of discharge) terms were used as priors in the primary Stan model that was used to estimate movement. The fit for detection efficiency can be found in Appendix 1.</w:t>
      </w:r>
    </w:p>
    <w:p w14:paraId="1084C67C" w14:textId="77777777" w:rsidR="00785886" w:rsidRDefault="00C5045B">
      <w:pPr>
        <w:pStyle w:val="Heading3"/>
      </w:pPr>
      <w:bookmarkStart w:id="58" w:name="_Toc121495916"/>
      <w:bookmarkStart w:id="59" w:name="movement-model"/>
      <w:bookmarkEnd w:id="54"/>
      <w:r>
        <w:t>Movement model</w:t>
      </w:r>
      <w:bookmarkEnd w:id="58"/>
    </w:p>
    <w:p w14:paraId="50BF2F41" w14:textId="7178B188" w:rsidR="00785886" w:rsidRDefault="00C5045B">
      <w:r>
        <w:t xml:space="preserve">The history of state transitions for each individual PIT-tagged fish, as well as the information on that fish’s natal origin, were the inputs for the current configuration of </w:t>
      </w:r>
      <w:ins w:id="60" w:author="Rebecca Buchanan" w:date="2022-12-12T10:23:00Z">
        <w:r w:rsidR="00F26A2C">
          <w:t xml:space="preserve">the </w:t>
        </w:r>
      </w:ins>
      <w:r>
        <w:t xml:space="preserve">multistate model. The multistate model was implemented in a Bayesian framework using the Stan programming language (Carpenter </w:t>
      </w:r>
      <w:r>
        <w:rPr>
          <w:i/>
          <w:iCs/>
        </w:rPr>
        <w:t>et al.</w:t>
      </w:r>
      <w:r>
        <w:t xml:space="preserve"> 2017). The multistate model is constructed as a series of states, defined as either reaches of the mainstem Columbia or Snake Rivers between dams with active PIT tag antennas for the duration of our study period or tributaries that flow into the Columbia or Snake Rivers (Fig. 3). All fish in our model begin when they are first detected as adults in the fish ladders at Bonneville Dam. At each state in our model, each fish is assigned a probability of moving to any of the states connected to the current state</w:t>
      </w:r>
      <w:del w:id="61" w:author="Rebecca Buchanan" w:date="2022-12-12T10:24:00Z">
        <w:r w:rsidDel="00F26A2C">
          <w:delText>s</w:delText>
        </w:r>
      </w:del>
      <w:r>
        <w:t>, or into the absorbing loss category, which a fish enters once the detection history ends. Each of these probabilities is evaluated through a categorical logit</w:t>
      </w:r>
      <w:ins w:id="62" w:author="Rebecca Buchanan" w:date="2022-12-12T10:24:00Z">
        <w:r w:rsidR="00F26A2C">
          <w:t xml:space="preserve"> model</w:t>
        </w:r>
      </w:ins>
      <w:r>
        <w:t xml:space="preserve">, with an intercept term (a grand mean, for all fish in the dataset) as well as a term for the origin of the fish. </w:t>
      </w:r>
      <w:r>
        <w:lastRenderedPageBreak/>
        <w:t xml:space="preserve">The loss probability </w:t>
      </w:r>
      <w:ins w:id="63" w:author="Rebecca Buchanan" w:date="2022-12-12T10:24:00Z">
        <w:r w:rsidR="00F26A2C">
          <w:t xml:space="preserve">was </w:t>
        </w:r>
      </w:ins>
      <w:r>
        <w:t>calculated as 1 - the sum of the other probabilities, enforcing a constraint that all movement probabilities have to sum to 1.</w:t>
      </w:r>
    </w:p>
    <w:p w14:paraId="5184B0E5" w14:textId="77777777" w:rsidR="00785886" w:rsidRDefault="00785886">
      <w:pPr>
        <w:pStyle w:val="BodyText"/>
      </w:pPr>
    </w:p>
    <w:p w14:paraId="6A832AB0" w14:textId="77777777" w:rsidR="00785886" w:rsidRDefault="00C5045B">
      <w:pPr>
        <w:pStyle w:val="BodyText"/>
      </w:pPr>
      <w:r>
        <w:t xml:space="preserve">Due to the computational requirements of evaluating the detection histories of over 60,000 individual fish, the model was fit to three different datasets, corresponding to the three Steelhead DPSs found exclusively upstream of Bonneville Dam: </w:t>
      </w:r>
      <w:proofErr w:type="gramStart"/>
      <w:r>
        <w:t>the</w:t>
      </w:r>
      <w:proofErr w:type="gramEnd"/>
      <w:r>
        <w:t xml:space="preserve"> Middle Columbia DPS, the Upper Columbia DPS, and the Snake River Basin DPS. To reduce the number of parameters in the model, an effect of natal origin was only included for state transitions into or out of states within the DPS boundaries, whereas for states outside of the DPS, all origins shared a common movement probability. This model structure allowed different natal origins to differentiate as they neared natal tributaries. All code is available at </w:t>
      </w:r>
      <w:hyperlink r:id="rId13">
        <w:r>
          <w:rPr>
            <w:rStyle w:val="Hyperlink"/>
          </w:rPr>
          <w:t>https://github.com/markusmin/steelhead</w:t>
        </w:r>
      </w:hyperlink>
      <w:r>
        <w:t>.</w:t>
      </w:r>
    </w:p>
    <w:p w14:paraId="4509988D" w14:textId="77777777" w:rsidR="00785886" w:rsidRDefault="00785886">
      <w:pPr>
        <w:pStyle w:val="BodyText"/>
      </w:pPr>
    </w:p>
    <w:p w14:paraId="1C2E214E" w14:textId="26090CA5" w:rsidR="00785886" w:rsidRDefault="00C5045B">
      <w:pPr>
        <w:pStyle w:val="BodyText"/>
      </w:pPr>
      <w:r>
        <w:t xml:space="preserve">For each observation of a fish in a state, there are </w:t>
      </w:r>
      <m:oMath>
        <m:r>
          <w:rPr>
            <w:rFonts w:ascii="Cambria Math" w:hAnsi="Cambria Math"/>
          </w:rPr>
          <m:t>n</m:t>
        </m:r>
      </m:oMath>
      <w:r>
        <w:t xml:space="preserve"> possible non-loss transitions out of the current state, which correspond to the number of arrows out of the state as seen in Fig. 2. The probability of moving to</w:t>
      </w:r>
      <w:commentRangeStart w:id="64"/>
      <w:r>
        <w:t xml:space="preserve"> </w:t>
      </w:r>
      <w:ins w:id="65" w:author="Rebecca Buchanan" w:date="2022-12-12T10:24:00Z">
        <w:r w:rsidR="00F26A2C">
          <w:t xml:space="preserve">state </w:t>
        </w:r>
        <m:oMath>
          <m:r>
            <w:rPr>
              <w:rFonts w:ascii="Cambria Math" w:hAnsi="Cambria Math"/>
            </w:rPr>
            <m:t>i</m:t>
          </m:r>
        </m:oMath>
        <w:r w:rsidR="00F26A2C">
          <w:t xml:space="preserve"> (</w:t>
        </w:r>
        <m:oMath>
          <m:r>
            <w:rPr>
              <w:rFonts w:ascii="Cambria Math" w:hAnsi="Cambria Math"/>
            </w:rPr>
            <m:t>i = 1, …, n</m:t>
          </m:r>
        </m:oMath>
        <w:r w:rsidR="00F26A2C">
          <w:t xml:space="preserve">) </w:t>
        </w:r>
      </w:ins>
      <w:del w:id="66" w:author="Rebecca Buchanan" w:date="2022-12-12T10:24:00Z">
        <w:r w:rsidDel="00F26A2C">
          <w:delText xml:space="preserve">each of the </w:delText>
        </w:r>
        <m:oMath>
          <m:r>
            <w:rPr>
              <w:rFonts w:ascii="Cambria Math" w:hAnsi="Cambria Math"/>
            </w:rPr>
            <m:t>n</m:t>
          </m:r>
        </m:oMath>
        <w:r w:rsidDel="00F26A2C">
          <w:delText xml:space="preserve"> states </w:delText>
        </w:r>
      </w:del>
      <w:ins w:id="67" w:author="Rebecca Buchanan" w:date="2022-12-12T10:25:00Z">
        <w:r w:rsidR="00F26A2C">
          <w:t>fr</w:t>
        </w:r>
        <w:commentRangeEnd w:id="64"/>
        <w:r w:rsidR="00F26A2C">
          <w:rPr>
            <w:rStyle w:val="CommentReference"/>
          </w:rPr>
          <w:commentReference w:id="64"/>
        </w:r>
        <w:r w:rsidR="00F26A2C">
          <w:t xml:space="preserve">om the current state </w:t>
        </w:r>
      </w:ins>
      <w:r>
        <w:t>is given as follows:</w:t>
      </w:r>
    </w:p>
    <w:p w14:paraId="30C07D23" w14:textId="3761FA19" w:rsidR="00785886" w:rsidDel="00F26A2C" w:rsidRDefault="00785886">
      <w:pPr>
        <w:pStyle w:val="BodyText"/>
        <w:rPr>
          <w:del w:id="68" w:author="Rebecca Buchanan" w:date="2022-12-12T10:25:00Z"/>
        </w:rPr>
      </w:pPr>
    </w:p>
    <w:p w14:paraId="638D6C59" w14:textId="1F7D5B98" w:rsidR="00785886" w:rsidDel="00F26A2C" w:rsidRDefault="00C5045B">
      <w:pPr>
        <w:pStyle w:val="BodyText"/>
        <w:rPr>
          <w:del w:id="69" w:author="Rebecca Buchanan" w:date="2022-12-12T10:25:00Z"/>
        </w:rPr>
      </w:pPr>
      <w:del w:id="70" w:author="Rebecca Buchanan" w:date="2022-12-12T10:25:00Z">
        <w:r w:rsidDel="00F26A2C">
          <w:delText>for (i in 1:n):</w:delText>
        </w:r>
      </w:del>
    </w:p>
    <w:p w14:paraId="43827ADB" w14:textId="77777777" w:rsidR="00785886" w:rsidRDefault="002F194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i</m:t>
                      </m:r>
                    </m:sub>
                  </m:sSub>
                </m:e>
              </m:d>
            </m:num>
            <m:den>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1</m:t>
                      </m:r>
                    </m:sub>
                  </m:sSub>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2</m:t>
                      </m:r>
                    </m:sub>
                  </m:sSub>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origin</m:t>
                      </m:r>
                      <m:r>
                        <m:rPr>
                          <m:sty m:val="p"/>
                        </m:rPr>
                        <w:rPr>
                          <w:rFonts w:ascii="Cambria Math" w:hAnsi="Cambria Math"/>
                        </w:rPr>
                        <m:t>,</m:t>
                      </m:r>
                      <m:r>
                        <w:rPr>
                          <w:rFonts w:ascii="Cambria Math" w:hAnsi="Cambria Math"/>
                        </w:rPr>
                        <m:t>n</m:t>
                      </m:r>
                    </m:sub>
                  </m:sSub>
                </m:e>
              </m:d>
            </m:den>
          </m:f>
        </m:oMath>
      </m:oMathPara>
    </w:p>
    <w:p w14:paraId="7FB00C4E" w14:textId="77777777" w:rsidR="00785886" w:rsidRDefault="00785886"/>
    <w:p w14:paraId="1FD509FE" w14:textId="77777777" w:rsidR="00785886" w:rsidRDefault="00C5045B">
      <w:pPr>
        <w:pStyle w:val="BodyText"/>
      </w:pPr>
      <w:r>
        <w:t>The loss term is given by the following equation:</w:t>
      </w:r>
    </w:p>
    <w:p w14:paraId="4AED2047" w14:textId="77777777" w:rsidR="00785886" w:rsidRDefault="002F194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loss</m:t>
              </m:r>
            </m:sub>
          </m:sSub>
          <m:r>
            <m:rPr>
              <m:sty m:val="p"/>
            </m:rPr>
            <w:rPr>
              <w:rFonts w:ascii="Cambria Math" w:hAnsi="Cambria Math"/>
            </w:rPr>
            <m:t>=</m:t>
          </m:r>
          <m:r>
            <w:rPr>
              <w:rFonts w:ascii="Cambria Math" w:hAnsi="Cambria Math"/>
            </w:rPr>
            <m:t>1</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i</m:t>
                  </m:r>
                </m:sub>
              </m:sSub>
            </m:e>
          </m:nary>
        </m:oMath>
      </m:oMathPara>
    </w:p>
    <w:p w14:paraId="05FC16D1" w14:textId="77777777" w:rsidR="00785886" w:rsidRDefault="00785886"/>
    <w:p w14:paraId="33040D4B" w14:textId="6FE2D6ED" w:rsidR="00785886" w:rsidRDefault="00C5045B">
      <w:pPr>
        <w:pStyle w:val="BodyText"/>
      </w:pPr>
      <w:r>
        <w:t xml:space="preserve">This generates a vector of probabilities, corresponding to the </w:t>
      </w:r>
      <w:commentRangeStart w:id="71"/>
      <w:ins w:id="72" w:author="Rebecca Buchanan" w:date="2022-12-12T10:26:00Z">
        <w:r w:rsidR="00F26A2C">
          <w:t xml:space="preserve">perceived </w:t>
        </w:r>
        <w:commentRangeEnd w:id="71"/>
        <w:r w:rsidR="00F26A2C">
          <w:rPr>
            <w:rStyle w:val="CommentReference"/>
          </w:rPr>
          <w:commentReference w:id="71"/>
        </w:r>
      </w:ins>
      <w:r>
        <w:t xml:space="preserve">movement probability from the current state to each of the connecting states. At this point, the detection efficiency correction is implemented for all transitions for which we can calculate a detection efficiency, </w:t>
      </w:r>
      <w:commentRangeStart w:id="73"/>
      <w:r>
        <w:t>to estimate the observed movement probabilities from the true vector of movement probabilities</w:t>
      </w:r>
      <w:commentRangeEnd w:id="73"/>
      <w:r w:rsidR="007A1D08">
        <w:rPr>
          <w:rStyle w:val="CommentReference"/>
        </w:rPr>
        <w:commentReference w:id="73"/>
      </w:r>
      <w:r>
        <w:t xml:space="preserve">. Given that for almost every tributary, detection efficiency could not be calculated for every year, the first step was to identify which connecting states had the ability to estimate detection efficiency in the year in which the transition occurred. For each of the transitions for which a detection efficiency could then be </w:t>
      </w:r>
      <w:del w:id="74" w:author="Rebecca Buchanan" w:date="2022-12-12T10:28:00Z">
        <w:r w:rsidDel="00845F97">
          <w:delText>calculated</w:delText>
        </w:r>
      </w:del>
      <w:ins w:id="75" w:author="Rebecca Buchanan" w:date="2022-12-12T10:28:00Z">
        <w:r w:rsidR="00845F97">
          <w:t>estimated</w:t>
        </w:r>
      </w:ins>
      <w:r>
        <w:t>, the following correction was made:</w:t>
      </w:r>
    </w:p>
    <w:p w14:paraId="3D7EC705" w14:textId="4F19FB50" w:rsidR="00785886" w:rsidRDefault="00C5045B">
      <w:pPr>
        <w:pStyle w:val="BodyText"/>
      </w:pPr>
      <w:r>
        <w:t>First, the detection efficiency of that tributary in that year</w:t>
      </w:r>
      <w:ins w:id="76" w:author="Rebecca Buchanan" w:date="2022-12-12T10:28:00Z">
        <w:r w:rsidR="00845F97">
          <w:t xml:space="preserve"> </w:t>
        </w:r>
      </w:ins>
      <w:ins w:id="77" w:author="Rebecca Buchanan" w:date="2022-12-12T10:29:00Z">
        <w:r w:rsidR="00845F97">
          <w:t>(</w:t>
        </w:r>
        <m:oMath>
          <m:r>
            <w:rPr>
              <w:rFonts w:ascii="Cambria Math" w:hAnsi="Cambria Math"/>
            </w:rPr>
            <m:t>t</m:t>
          </m:r>
        </m:oMath>
        <w:r w:rsidR="00845F97">
          <w:t>)</w:t>
        </w:r>
      </w:ins>
      <w:r>
        <w:t>, with that year’s mean discharge, was estimated:</w:t>
      </w:r>
    </w:p>
    <w:p w14:paraId="43A5DD50" w14:textId="77777777" w:rsidR="00785886" w:rsidRDefault="002F194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detection</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discharg</m:t>
              </m:r>
              <m:sSub>
                <m:sSubPr>
                  <m:ctrlPr>
                    <w:rPr>
                      <w:rFonts w:ascii="Cambria Math" w:hAnsi="Cambria Math"/>
                    </w:rPr>
                  </m:ctrlPr>
                </m:sSubPr>
                <m:e>
                  <m:r>
                    <w:rPr>
                      <w:rFonts w:ascii="Cambria Math" w:hAnsi="Cambria Math"/>
                    </w:rPr>
                    <m:t>e</m:t>
                  </m:r>
                </m:e>
                <m:sub>
                  <m:r>
                    <w:rPr>
                      <w:rFonts w:ascii="Cambria Math" w:hAnsi="Cambria Math"/>
                    </w:rPr>
                    <m:t>j</m:t>
                  </m:r>
                  <m:r>
                    <m:rPr>
                      <m:sty m:val="p"/>
                    </m:rPr>
                    <w:rPr>
                      <w:rFonts w:ascii="Cambria Math" w:hAnsi="Cambria Math"/>
                    </w:rPr>
                    <m:t>,</m:t>
                  </m:r>
                  <m:r>
                    <w:rPr>
                      <w:rFonts w:ascii="Cambria Math" w:hAnsi="Cambria Math"/>
                    </w:rPr>
                    <m:t>t</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discharg</m:t>
                  </m:r>
                  <m:sSub>
                    <m:sSubPr>
                      <m:ctrlPr>
                        <w:rPr>
                          <w:rFonts w:ascii="Cambria Math" w:hAnsi="Cambria Math"/>
                        </w:rPr>
                      </m:ctrlPr>
                    </m:sSubPr>
                    <m:e>
                      <m:r>
                        <w:rPr>
                          <w:rFonts w:ascii="Cambria Math" w:hAnsi="Cambria Math"/>
                        </w:rPr>
                        <m:t>e</m:t>
                      </m:r>
                    </m:e>
                    <m:sub>
                      <m:r>
                        <w:rPr>
                          <w:rFonts w:ascii="Cambria Math" w:hAnsi="Cambria Math"/>
                        </w:rPr>
                        <m:t>j</m:t>
                      </m:r>
                      <m:r>
                        <m:rPr>
                          <m:sty m:val="p"/>
                        </m:rPr>
                        <w:rPr>
                          <w:rFonts w:ascii="Cambria Math" w:hAnsi="Cambria Math"/>
                        </w:rPr>
                        <m:t>,</m:t>
                      </m:r>
                      <m:r>
                        <w:rPr>
                          <w:rFonts w:ascii="Cambria Math" w:hAnsi="Cambria Math"/>
                        </w:rPr>
                        <m:t>t</m:t>
                      </m:r>
                    </m:sub>
                  </m:sSub>
                </m:e>
              </m:d>
            </m:e>
          </m:d>
        </m:oMath>
      </m:oMathPara>
    </w:p>
    <w:p w14:paraId="4D281F60" w14:textId="77777777" w:rsidR="00785886" w:rsidRDefault="00C5045B">
      <w:r>
        <w:t>Next, the probability of the corresponding transition in the vector of observed transitions was adjusted:</w:t>
      </w:r>
    </w:p>
    <w:p w14:paraId="1748937F" w14:textId="77777777" w:rsidR="00785886" w:rsidRDefault="002F194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detection</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sub>
          </m:sSub>
        </m:oMath>
      </m:oMathPara>
    </w:p>
    <w:p w14:paraId="564F3F02" w14:textId="77777777" w:rsidR="00785886" w:rsidRDefault="00C5045B">
      <w:r>
        <w:t xml:space="preserve">Since any transitions that were unobserved but occurred would appear as fish moving to the absorbing loss category, this term was also </w:t>
      </w:r>
      <w:proofErr w:type="spellStart"/>
      <w:r>
        <w:t>adjuted</w:t>
      </w:r>
      <w:proofErr w:type="spellEnd"/>
      <w:r>
        <w:t xml:space="preserve"> accordingly:</w:t>
      </w:r>
    </w:p>
    <w:commentRangeStart w:id="78"/>
    <w:p w14:paraId="393121B1" w14:textId="77777777" w:rsidR="00785886" w:rsidRDefault="002F194B">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loss</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loss</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actual</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detection</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sub>
              </m:sSub>
            </m:e>
          </m:d>
          <w:commentRangeEnd w:id="78"/>
          <m:r>
            <m:rPr>
              <m:sty m:val="p"/>
            </m:rPr>
            <w:rPr>
              <w:rStyle w:val="CommentReference"/>
            </w:rPr>
            <w:commentReference w:id="78"/>
          </m:r>
        </m:oMath>
      </m:oMathPara>
    </w:p>
    <w:p w14:paraId="2CE667B5" w14:textId="02767569" w:rsidR="00785886" w:rsidRDefault="00C5045B">
      <w:r>
        <w:t xml:space="preserve">With the vector of observed transition probabilities generated, the transition </w:t>
      </w:r>
      <w:del w:id="79" w:author="Rebecca Buchanan" w:date="2022-12-12T10:30:00Z">
        <w:r w:rsidDel="00845F97">
          <w:delText xml:space="preserve">is </w:delText>
        </w:r>
      </w:del>
      <w:ins w:id="80" w:author="Rebecca Buchanan" w:date="2022-12-12T10:30:00Z">
        <w:r w:rsidR="00845F97">
          <w:t xml:space="preserve">model was </w:t>
        </w:r>
      </w:ins>
      <w:del w:id="81" w:author="Rebecca Buchanan" w:date="2022-12-12T10:30:00Z">
        <w:r w:rsidDel="00845F97">
          <w:delText xml:space="preserve">evaluated </w:delText>
        </w:r>
      </w:del>
      <w:ins w:id="82" w:author="Rebecca Buchanan" w:date="2022-12-12T10:30:00Z">
        <w:r w:rsidR="00845F97">
          <w:t xml:space="preserve">defined </w:t>
        </w:r>
      </w:ins>
      <w:r>
        <w:t>as follows:</w:t>
      </w:r>
    </w:p>
    <w:commentRangeStart w:id="83"/>
    <w:p w14:paraId="1E254D84" w14:textId="77777777" w:rsidR="00785886" w:rsidRDefault="002F194B">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m:rPr>
              <m:nor/>
            </m:rPr>
            <m:t>categorical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obs</m:t>
                  </m:r>
                  <m:r>
                    <m:rPr>
                      <m:sty m:val="p"/>
                    </m:rPr>
                    <w:rPr>
                      <w:rFonts w:ascii="Cambria Math" w:hAnsi="Cambria Math"/>
                    </w:rPr>
                    <m:t>,</m:t>
                  </m:r>
                  <m:r>
                    <w:rPr>
                      <w:rFonts w:ascii="Cambria Math" w:hAnsi="Cambria Math"/>
                    </w:rPr>
                    <m:t>n</m:t>
                  </m:r>
                </m:sub>
              </m:sSub>
            </m:e>
          </m:d>
          <w:commentRangeEnd w:id="83"/>
          <m:r>
            <m:rPr>
              <m:sty m:val="p"/>
            </m:rPr>
            <w:rPr>
              <w:rStyle w:val="CommentReference"/>
            </w:rPr>
            <w:commentReference w:id="83"/>
          </m:r>
        </m:oMath>
      </m:oMathPara>
    </w:p>
    <w:p w14:paraId="181B94BA" w14:textId="77777777" w:rsidR="00785886" w:rsidRDefault="00785886"/>
    <w:p w14:paraId="752559E4" w14:textId="77777777" w:rsidR="00785886" w:rsidRDefault="00C5045B">
      <w:pPr>
        <w:pStyle w:val="BodyText"/>
      </w:pPr>
      <w:r>
        <w:lastRenderedPageBreak/>
        <w:t xml:space="preserve">In these equations, </w:t>
      </w:r>
      <m:oMath>
        <m:sSub>
          <m:sSubPr>
            <m:ctrlPr>
              <w:rPr>
                <w:rFonts w:ascii="Cambria Math" w:hAnsi="Cambria Math"/>
              </w:rPr>
            </m:ctrlPr>
          </m:sSubPr>
          <m:e>
            <m:r>
              <w:rPr>
                <w:rFonts w:ascii="Cambria Math" w:hAnsi="Cambria Math"/>
              </w:rPr>
              <m:t>p</m:t>
            </m:r>
          </m:e>
          <m:sub>
            <m:r>
              <w:rPr>
                <w:rFonts w:ascii="Cambria Math" w:hAnsi="Cambria Math"/>
              </w:rPr>
              <m:t>detection</m:t>
            </m:r>
          </m:sub>
        </m:sSub>
      </m:oMath>
      <w:r>
        <w:t xml:space="preserve"> is the probability of detection, </w:t>
      </w:r>
      <m:oMath>
        <m:sSub>
          <m:sSubPr>
            <m:ctrlPr>
              <w:rPr>
                <w:rFonts w:ascii="Cambria Math" w:hAnsi="Cambria Math"/>
              </w:rPr>
            </m:ctrlPr>
          </m:sSubPr>
          <m:e>
            <m:r>
              <w:rPr>
                <w:rFonts w:ascii="Cambria Math" w:hAnsi="Cambria Math"/>
              </w:rPr>
              <m:t>p</m:t>
            </m:r>
          </m:e>
          <m:sub>
            <m:r>
              <w:rPr>
                <w:rFonts w:ascii="Cambria Math" w:hAnsi="Cambria Math"/>
              </w:rPr>
              <m:t>actual</m:t>
            </m:r>
          </m:sub>
        </m:sSub>
      </m:oMath>
      <w:r>
        <w:t xml:space="preserve"> is the vector which contains the true movement probabilities, </w:t>
      </w:r>
      <m:oMath>
        <m:sSub>
          <m:sSubPr>
            <m:ctrlPr>
              <w:rPr>
                <w:rFonts w:ascii="Cambria Math" w:hAnsi="Cambria Math"/>
              </w:rPr>
            </m:ctrlPr>
          </m:sSubPr>
          <m:e>
            <m:r>
              <w:rPr>
                <w:rFonts w:ascii="Cambria Math" w:hAnsi="Cambria Math"/>
              </w:rPr>
              <m:t>p</m:t>
            </m:r>
          </m:e>
          <m:sub>
            <m:r>
              <w:rPr>
                <w:rFonts w:ascii="Cambria Math" w:hAnsi="Cambria Math"/>
              </w:rPr>
              <m:t>obs</m:t>
            </m:r>
          </m:sub>
        </m:sSub>
      </m:oMath>
      <w:r>
        <w:t xml:space="preserve"> is the vector which contains the observed movement probabilities, </w:t>
      </w:r>
      <m:oMath>
        <m:r>
          <w:rPr>
            <w:rFonts w:ascii="Cambria Math" w:hAnsi="Cambria Math"/>
          </w:rPr>
          <m:t>α</m:t>
        </m:r>
      </m:oMath>
      <w:r>
        <w:t xml:space="preserve"> is the categorical covariate for site configuration, </w:t>
      </w:r>
      <m:oMath>
        <m:r>
          <w:rPr>
            <w:rFonts w:ascii="Cambria Math" w:hAnsi="Cambria Math"/>
          </w:rPr>
          <m:t>β</m:t>
        </m:r>
      </m:oMath>
      <w:r>
        <w:t xml:space="preserve"> is the slope for the effect of discharge on the probability of detection efficiency, and </w:t>
      </w:r>
      <m:oMath>
        <m:r>
          <w:rPr>
            <w:rFonts w:ascii="Cambria Math" w:hAnsi="Cambria Math"/>
          </w:rPr>
          <m:t>z</m:t>
        </m:r>
      </m:oMath>
      <w:r>
        <w:t xml:space="preserve"> is the next observation of the fish. The indices represent the following:</w:t>
      </w:r>
    </w:p>
    <w:p w14:paraId="34F6741E" w14:textId="77777777" w:rsidR="00785886" w:rsidRDefault="00C5045B">
      <w:pPr>
        <w:numPr>
          <w:ilvl w:val="0"/>
          <w:numId w:val="38"/>
        </w:numPr>
      </w:pPr>
      <m:oMath>
        <m:r>
          <w:rPr>
            <w:rFonts w:ascii="Cambria Math" w:hAnsi="Cambria Math"/>
          </w:rPr>
          <m:t>j</m:t>
        </m:r>
      </m:oMath>
      <w:r>
        <w:t xml:space="preserve"> is the tributary</w:t>
      </w:r>
    </w:p>
    <w:p w14:paraId="6DD17923" w14:textId="77777777" w:rsidR="00785886" w:rsidRDefault="00C5045B">
      <w:pPr>
        <w:numPr>
          <w:ilvl w:val="0"/>
          <w:numId w:val="38"/>
        </w:numPr>
      </w:pPr>
      <m:oMath>
        <m:r>
          <w:rPr>
            <w:rFonts w:ascii="Cambria Math" w:hAnsi="Cambria Math"/>
          </w:rPr>
          <m:t>k</m:t>
        </m:r>
      </m:oMath>
      <w:r>
        <w:t xml:space="preserve"> is the site configuration (a categorical variable)</w:t>
      </w:r>
    </w:p>
    <w:p w14:paraId="1821368B" w14:textId="77777777" w:rsidR="00785886" w:rsidRDefault="00C5045B">
      <w:pPr>
        <w:numPr>
          <w:ilvl w:val="0"/>
          <w:numId w:val="38"/>
        </w:numPr>
      </w:pPr>
      <m:oMath>
        <m:r>
          <w:rPr>
            <w:rFonts w:ascii="Cambria Math" w:hAnsi="Cambria Math"/>
          </w:rPr>
          <m:t>t</m:t>
        </m:r>
      </m:oMath>
      <w:r>
        <w:t xml:space="preserve"> is the run year</w:t>
      </w:r>
    </w:p>
    <w:p w14:paraId="4D362BAA" w14:textId="77777777" w:rsidR="00785886" w:rsidRDefault="00C5045B">
      <w:pPr>
        <w:pStyle w:val="Heading3"/>
      </w:pPr>
      <w:bookmarkStart w:id="84" w:name="_Toc121495917"/>
      <w:bookmarkStart w:id="85" w:name="derived-model-probabilities"/>
      <w:bookmarkEnd w:id="59"/>
      <w:r>
        <w:t>Derived model probabilities</w:t>
      </w:r>
      <w:bookmarkEnd w:id="84"/>
    </w:p>
    <w:p w14:paraId="3236094D" w14:textId="77777777" w:rsidR="00785886" w:rsidRDefault="00C5045B">
      <w:pPr>
        <w:pStyle w:val="Heading4"/>
      </w:pPr>
      <w:bookmarkStart w:id="86" w:name="X4c91d1ad468ba7167eeb22161b77cedeecd8cc0"/>
      <w:r>
        <w:t>Final population distribution (final fates)</w:t>
      </w:r>
    </w:p>
    <w:p w14:paraId="5E0FA211" w14:textId="77777777" w:rsidR="00785886" w:rsidRDefault="00C5045B">
      <w:r>
        <w:t>From the movement probabilities estimated by the model, we estimated the probability of fish ending in each state in the model. This was done via a simulation approach, where for each natal origin, one million fish of that origin started in the state directly upstream of Bonneville Dam. The simulation then ran forward in time, selecting the next state of each fish based on the model-derived probabilities of movement, until each fish entered the loss state. The state directly prior to the loss state was recorded as the “final fate” of the fish, and the proportion of fish that ended in each state was calculated. Credible intervals were generated for these final fates by re-running the simulation with each of the MCMC draws for each parameter, with the 2.5th and 97.5th quantiles of the final fates presented.</w:t>
      </w:r>
    </w:p>
    <w:p w14:paraId="18C950E0" w14:textId="77777777" w:rsidR="00785886" w:rsidRDefault="00C5045B">
      <w:pPr>
        <w:pStyle w:val="Heading4"/>
      </w:pPr>
      <w:bookmarkStart w:id="87" w:name="X91986d7fc66cd91ab315300f150a49cfb22853e"/>
      <w:bookmarkEnd w:id="86"/>
      <w:r>
        <w:t>Homing probabilities, conditional on overshoot</w:t>
      </w:r>
    </w:p>
    <w:p w14:paraId="7E306E06" w14:textId="77777777" w:rsidR="00785886" w:rsidRDefault="00C5045B">
      <w:r>
        <w:t xml:space="preserve">To assess the effect of overshooting on </w:t>
      </w:r>
      <w:commentRangeStart w:id="88"/>
      <w:r>
        <w:t>overall success</w:t>
      </w:r>
      <w:commentRangeEnd w:id="88"/>
      <w:r w:rsidR="00777226">
        <w:rPr>
          <w:rStyle w:val="CommentReference"/>
        </w:rPr>
        <w:commentReference w:id="88"/>
      </w:r>
      <w:r>
        <w:t xml:space="preserve">, as defined by the final fate of a fish being its natal tributary, the simulation approach outlined above was similarly implemented, but with a different starting state. The probability of homing was compared for fish which started in the state that connected to the home tributary and for fish which started in the first overshoot state. The probability of ending up in the home tributary was then estimated in each of these simulations and </w:t>
      </w:r>
      <w:commentRangeStart w:id="89"/>
      <w:r>
        <w:t xml:space="preserve">compared </w:t>
      </w:r>
      <w:commentRangeEnd w:id="89"/>
      <w:r w:rsidR="00373135">
        <w:rPr>
          <w:rStyle w:val="CommentReference"/>
        </w:rPr>
        <w:commentReference w:id="89"/>
      </w:r>
      <w:r>
        <w:t>to estimate the effect of overshooting on homing ability.</w:t>
      </w:r>
    </w:p>
    <w:p w14:paraId="22F9D56A" w14:textId="77777777" w:rsidR="00785886" w:rsidRDefault="00C5045B">
      <w:pPr>
        <w:pStyle w:val="Heading1"/>
      </w:pPr>
      <w:bookmarkStart w:id="90" w:name="_Toc121495918"/>
      <w:bookmarkStart w:id="91" w:name="results"/>
      <w:bookmarkEnd w:id="28"/>
      <w:bookmarkEnd w:id="51"/>
      <w:bookmarkEnd w:id="85"/>
      <w:bookmarkEnd w:id="87"/>
      <w:r>
        <w:t>Results</w:t>
      </w:r>
      <w:bookmarkEnd w:id="90"/>
    </w:p>
    <w:p w14:paraId="657D1973" w14:textId="77777777" w:rsidR="00785886" w:rsidRDefault="00C5045B">
      <w:pPr>
        <w:pStyle w:val="Heading2"/>
      </w:pPr>
      <w:bookmarkStart w:id="92" w:name="_Toc121495919"/>
      <w:bookmarkStart w:id="93" w:name="summary-statistics"/>
      <w:r>
        <w:t>Summary statistics</w:t>
      </w:r>
      <w:bookmarkEnd w:id="92"/>
    </w:p>
    <w:p w14:paraId="0B4637BB" w14:textId="77777777" w:rsidR="00785886" w:rsidRDefault="00C5045B">
      <w:pPr>
        <w:pStyle w:val="Heading3"/>
      </w:pPr>
      <w:bookmarkStart w:id="94" w:name="_Toc121495920"/>
      <w:bookmarkStart w:id="95" w:name="sample-sizes"/>
      <w:r>
        <w:t>Sample sizes</w:t>
      </w:r>
      <w:bookmarkEnd w:id="94"/>
    </w:p>
    <w:p w14:paraId="1FD4CA71"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2</w:t>
      </w:r>
      <w:r>
        <w:rPr>
          <w:b/>
        </w:rPr>
        <w:fldChar w:fldCharType="end"/>
      </w:r>
      <w:r>
        <w:t>: Number of tagged fish in our dataset, by natal origin and run year.</w:t>
      </w:r>
    </w:p>
    <w:tbl>
      <w:tblPr>
        <w:tblW w:w="0" w:type="auto"/>
        <w:jc w:val="center"/>
        <w:tblLayout w:type="fixed"/>
        <w:tblLook w:val="0420" w:firstRow="1" w:lastRow="0" w:firstColumn="0" w:lastColumn="0" w:noHBand="0" w:noVBand="1"/>
      </w:tblPr>
      <w:tblGrid>
        <w:gridCol w:w="1461"/>
        <w:gridCol w:w="610"/>
        <w:gridCol w:w="610"/>
        <w:gridCol w:w="575"/>
        <w:gridCol w:w="575"/>
        <w:gridCol w:w="610"/>
        <w:gridCol w:w="610"/>
        <w:gridCol w:w="610"/>
        <w:gridCol w:w="610"/>
        <w:gridCol w:w="610"/>
        <w:gridCol w:w="610"/>
        <w:gridCol w:w="575"/>
        <w:gridCol w:w="575"/>
        <w:gridCol w:w="575"/>
        <w:gridCol w:w="575"/>
        <w:gridCol w:w="575"/>
        <w:gridCol w:w="575"/>
        <w:gridCol w:w="575"/>
      </w:tblGrid>
      <w:tr w:rsidR="00785886" w14:paraId="5C2C874D" w14:textId="77777777">
        <w:trPr>
          <w:cantSplit/>
          <w:tblHeader/>
          <w:jc w:val="center"/>
        </w:trPr>
        <w:tc>
          <w:tcPr>
            <w:tcW w:w="146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1670B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6"/>
                <w:szCs w:val="16"/>
              </w:rPr>
              <w:t>Natal Origin</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3C542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05/06</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75E54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06/07</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E92DE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07/08</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92ECB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08/09</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8FA3E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09/10</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8FF87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10/11</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53C9AE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11/12</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0F019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12/13</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7BD7CE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13/14</w:t>
            </w:r>
          </w:p>
        </w:tc>
        <w:tc>
          <w:tcPr>
            <w:tcW w:w="6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6DDC2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14/15</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A4628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15/16</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65512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16/17</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E80DA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17/18</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60A58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18/19</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B9CD3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19/20</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02537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20/21</w:t>
            </w:r>
          </w:p>
        </w:tc>
        <w:tc>
          <w:tcPr>
            <w:tcW w:w="5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4863E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6"/>
                <w:szCs w:val="16"/>
              </w:rPr>
              <w:t>21/22</w:t>
            </w:r>
          </w:p>
        </w:tc>
      </w:tr>
      <w:tr w:rsidR="00785886" w14:paraId="2F8830BE" w14:textId="77777777">
        <w:trPr>
          <w:cantSplit/>
          <w:jc w:val="center"/>
        </w:trPr>
        <w:tc>
          <w:tcPr>
            <w:tcW w:w="1461" w:type="dxa"/>
            <w:shd w:val="clear" w:color="auto" w:fill="FFFFFF"/>
            <w:tcMar>
              <w:top w:w="0" w:type="dxa"/>
              <w:left w:w="0" w:type="dxa"/>
              <w:bottom w:w="0" w:type="dxa"/>
              <w:right w:w="0" w:type="dxa"/>
            </w:tcMar>
            <w:vAlign w:val="center"/>
          </w:tcPr>
          <w:p w14:paraId="334F89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Hood River</w:t>
            </w:r>
          </w:p>
        </w:tc>
        <w:tc>
          <w:tcPr>
            <w:tcW w:w="610" w:type="dxa"/>
            <w:shd w:val="clear" w:color="auto" w:fill="FFFFFF"/>
            <w:tcMar>
              <w:top w:w="0" w:type="dxa"/>
              <w:left w:w="0" w:type="dxa"/>
              <w:bottom w:w="0" w:type="dxa"/>
              <w:right w:w="0" w:type="dxa"/>
            </w:tcMar>
            <w:vAlign w:val="center"/>
          </w:tcPr>
          <w:p w14:paraId="0D6004F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w:t>
            </w:r>
          </w:p>
        </w:tc>
        <w:tc>
          <w:tcPr>
            <w:tcW w:w="610" w:type="dxa"/>
            <w:shd w:val="clear" w:color="auto" w:fill="FFFFFF"/>
            <w:tcMar>
              <w:top w:w="0" w:type="dxa"/>
              <w:left w:w="0" w:type="dxa"/>
              <w:bottom w:w="0" w:type="dxa"/>
              <w:right w:w="0" w:type="dxa"/>
            </w:tcMar>
            <w:vAlign w:val="center"/>
          </w:tcPr>
          <w:p w14:paraId="37AA330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44</w:t>
            </w:r>
          </w:p>
        </w:tc>
        <w:tc>
          <w:tcPr>
            <w:tcW w:w="575" w:type="dxa"/>
            <w:shd w:val="clear" w:color="auto" w:fill="FFFFFF"/>
            <w:tcMar>
              <w:top w:w="0" w:type="dxa"/>
              <w:left w:w="0" w:type="dxa"/>
              <w:bottom w:w="0" w:type="dxa"/>
              <w:right w:w="0" w:type="dxa"/>
            </w:tcMar>
            <w:vAlign w:val="center"/>
          </w:tcPr>
          <w:p w14:paraId="17750E4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116</w:t>
            </w:r>
          </w:p>
        </w:tc>
        <w:tc>
          <w:tcPr>
            <w:tcW w:w="575" w:type="dxa"/>
            <w:shd w:val="clear" w:color="auto" w:fill="FFFFFF"/>
            <w:tcMar>
              <w:top w:w="0" w:type="dxa"/>
              <w:left w:w="0" w:type="dxa"/>
              <w:bottom w:w="0" w:type="dxa"/>
              <w:right w:w="0" w:type="dxa"/>
            </w:tcMar>
            <w:vAlign w:val="center"/>
          </w:tcPr>
          <w:p w14:paraId="00B0A49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252</w:t>
            </w:r>
          </w:p>
        </w:tc>
        <w:tc>
          <w:tcPr>
            <w:tcW w:w="610" w:type="dxa"/>
            <w:shd w:val="clear" w:color="auto" w:fill="FFFFFF"/>
            <w:tcMar>
              <w:top w:w="0" w:type="dxa"/>
              <w:left w:w="0" w:type="dxa"/>
              <w:bottom w:w="0" w:type="dxa"/>
              <w:right w:w="0" w:type="dxa"/>
            </w:tcMar>
            <w:vAlign w:val="center"/>
          </w:tcPr>
          <w:p w14:paraId="13A7DC1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457</w:t>
            </w:r>
          </w:p>
        </w:tc>
        <w:tc>
          <w:tcPr>
            <w:tcW w:w="610" w:type="dxa"/>
            <w:shd w:val="clear" w:color="auto" w:fill="FFFFFF"/>
            <w:tcMar>
              <w:top w:w="0" w:type="dxa"/>
              <w:left w:w="0" w:type="dxa"/>
              <w:bottom w:w="0" w:type="dxa"/>
              <w:right w:w="0" w:type="dxa"/>
            </w:tcMar>
            <w:vAlign w:val="center"/>
          </w:tcPr>
          <w:p w14:paraId="29B291D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249</w:t>
            </w:r>
          </w:p>
        </w:tc>
        <w:tc>
          <w:tcPr>
            <w:tcW w:w="610" w:type="dxa"/>
            <w:shd w:val="clear" w:color="auto" w:fill="FFFFFF"/>
            <w:tcMar>
              <w:top w:w="0" w:type="dxa"/>
              <w:left w:w="0" w:type="dxa"/>
              <w:bottom w:w="0" w:type="dxa"/>
              <w:right w:w="0" w:type="dxa"/>
            </w:tcMar>
            <w:vAlign w:val="center"/>
          </w:tcPr>
          <w:p w14:paraId="4292527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364</w:t>
            </w:r>
          </w:p>
        </w:tc>
        <w:tc>
          <w:tcPr>
            <w:tcW w:w="610" w:type="dxa"/>
            <w:shd w:val="clear" w:color="auto" w:fill="FFFFFF"/>
            <w:tcMar>
              <w:top w:w="0" w:type="dxa"/>
              <w:left w:w="0" w:type="dxa"/>
              <w:bottom w:w="0" w:type="dxa"/>
              <w:right w:w="0" w:type="dxa"/>
            </w:tcMar>
            <w:vAlign w:val="center"/>
          </w:tcPr>
          <w:p w14:paraId="02718D0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169</w:t>
            </w:r>
          </w:p>
        </w:tc>
        <w:tc>
          <w:tcPr>
            <w:tcW w:w="610" w:type="dxa"/>
            <w:shd w:val="clear" w:color="auto" w:fill="FFFFFF"/>
            <w:tcMar>
              <w:top w:w="0" w:type="dxa"/>
              <w:left w:w="0" w:type="dxa"/>
              <w:bottom w:w="0" w:type="dxa"/>
              <w:right w:w="0" w:type="dxa"/>
            </w:tcMar>
            <w:vAlign w:val="center"/>
          </w:tcPr>
          <w:p w14:paraId="593B60B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168</w:t>
            </w:r>
          </w:p>
        </w:tc>
        <w:tc>
          <w:tcPr>
            <w:tcW w:w="610" w:type="dxa"/>
            <w:shd w:val="clear" w:color="auto" w:fill="FFFFFF"/>
            <w:tcMar>
              <w:top w:w="0" w:type="dxa"/>
              <w:left w:w="0" w:type="dxa"/>
              <w:bottom w:w="0" w:type="dxa"/>
              <w:right w:w="0" w:type="dxa"/>
            </w:tcMar>
            <w:vAlign w:val="center"/>
          </w:tcPr>
          <w:p w14:paraId="55F92D6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197</w:t>
            </w:r>
          </w:p>
        </w:tc>
        <w:tc>
          <w:tcPr>
            <w:tcW w:w="575" w:type="dxa"/>
            <w:shd w:val="clear" w:color="auto" w:fill="FFFFFF"/>
            <w:tcMar>
              <w:top w:w="0" w:type="dxa"/>
              <w:left w:w="0" w:type="dxa"/>
              <w:bottom w:w="0" w:type="dxa"/>
              <w:right w:w="0" w:type="dxa"/>
            </w:tcMar>
            <w:vAlign w:val="center"/>
          </w:tcPr>
          <w:p w14:paraId="534FEE1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307</w:t>
            </w:r>
          </w:p>
        </w:tc>
        <w:tc>
          <w:tcPr>
            <w:tcW w:w="575" w:type="dxa"/>
            <w:shd w:val="clear" w:color="auto" w:fill="FFFFFF"/>
            <w:tcMar>
              <w:top w:w="0" w:type="dxa"/>
              <w:left w:w="0" w:type="dxa"/>
              <w:bottom w:w="0" w:type="dxa"/>
              <w:right w:w="0" w:type="dxa"/>
            </w:tcMar>
            <w:vAlign w:val="center"/>
          </w:tcPr>
          <w:p w14:paraId="3C6D8CC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141</w:t>
            </w:r>
          </w:p>
        </w:tc>
        <w:tc>
          <w:tcPr>
            <w:tcW w:w="575" w:type="dxa"/>
            <w:shd w:val="clear" w:color="auto" w:fill="FFFFFF"/>
            <w:tcMar>
              <w:top w:w="0" w:type="dxa"/>
              <w:left w:w="0" w:type="dxa"/>
              <w:bottom w:w="0" w:type="dxa"/>
              <w:right w:w="0" w:type="dxa"/>
            </w:tcMar>
            <w:vAlign w:val="center"/>
          </w:tcPr>
          <w:p w14:paraId="51BE460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212</w:t>
            </w:r>
          </w:p>
        </w:tc>
        <w:tc>
          <w:tcPr>
            <w:tcW w:w="575" w:type="dxa"/>
            <w:shd w:val="clear" w:color="auto" w:fill="FFFFFF"/>
            <w:tcMar>
              <w:top w:w="0" w:type="dxa"/>
              <w:left w:w="0" w:type="dxa"/>
              <w:bottom w:w="0" w:type="dxa"/>
              <w:right w:w="0" w:type="dxa"/>
            </w:tcMar>
            <w:vAlign w:val="center"/>
          </w:tcPr>
          <w:p w14:paraId="0B92041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94</w:t>
            </w:r>
          </w:p>
        </w:tc>
        <w:tc>
          <w:tcPr>
            <w:tcW w:w="575" w:type="dxa"/>
            <w:shd w:val="clear" w:color="auto" w:fill="FFFFFF"/>
            <w:tcMar>
              <w:top w:w="0" w:type="dxa"/>
              <w:left w:w="0" w:type="dxa"/>
              <w:bottom w:w="0" w:type="dxa"/>
              <w:right w:w="0" w:type="dxa"/>
            </w:tcMar>
            <w:vAlign w:val="center"/>
          </w:tcPr>
          <w:p w14:paraId="7BB3B60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127</w:t>
            </w:r>
          </w:p>
        </w:tc>
        <w:tc>
          <w:tcPr>
            <w:tcW w:w="575" w:type="dxa"/>
            <w:shd w:val="clear" w:color="auto" w:fill="FFFFFF"/>
            <w:tcMar>
              <w:top w:w="0" w:type="dxa"/>
              <w:left w:w="0" w:type="dxa"/>
              <w:bottom w:w="0" w:type="dxa"/>
              <w:right w:w="0" w:type="dxa"/>
            </w:tcMar>
            <w:vAlign w:val="center"/>
          </w:tcPr>
          <w:p w14:paraId="385A216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55</w:t>
            </w:r>
          </w:p>
        </w:tc>
        <w:tc>
          <w:tcPr>
            <w:tcW w:w="575" w:type="dxa"/>
            <w:shd w:val="clear" w:color="auto" w:fill="FFFFFF"/>
            <w:tcMar>
              <w:top w:w="0" w:type="dxa"/>
              <w:left w:w="0" w:type="dxa"/>
              <w:bottom w:w="0" w:type="dxa"/>
              <w:right w:w="0" w:type="dxa"/>
            </w:tcMar>
            <w:vAlign w:val="center"/>
          </w:tcPr>
          <w:p w14:paraId="74C11D2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54</w:t>
            </w:r>
          </w:p>
        </w:tc>
      </w:tr>
      <w:tr w:rsidR="00785886" w14:paraId="49078815" w14:textId="77777777">
        <w:trPr>
          <w:cantSplit/>
          <w:jc w:val="center"/>
        </w:trPr>
        <w:tc>
          <w:tcPr>
            <w:tcW w:w="1461" w:type="dxa"/>
            <w:shd w:val="clear" w:color="auto" w:fill="FFFFFF"/>
            <w:tcMar>
              <w:top w:w="0" w:type="dxa"/>
              <w:left w:w="0" w:type="dxa"/>
              <w:bottom w:w="0" w:type="dxa"/>
              <w:right w:w="0" w:type="dxa"/>
            </w:tcMar>
            <w:vAlign w:val="center"/>
          </w:tcPr>
          <w:p w14:paraId="16C2BF45"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18"/>
                <w:szCs w:val="18"/>
              </w:rPr>
              <w:t>Fifteenmile</w:t>
            </w:r>
            <w:proofErr w:type="spellEnd"/>
            <w:r>
              <w:rPr>
                <w:rFonts w:ascii="Times New Roman (Body)" w:eastAsia="Times New Roman (Body)" w:hAnsi="Times New Roman (Body)" w:cs="Times New Roman (Body)"/>
                <w:color w:val="000000"/>
                <w:sz w:val="18"/>
                <w:szCs w:val="18"/>
              </w:rPr>
              <w:t xml:space="preserve"> Creek</w:t>
            </w:r>
          </w:p>
        </w:tc>
        <w:tc>
          <w:tcPr>
            <w:tcW w:w="610" w:type="dxa"/>
            <w:shd w:val="clear" w:color="auto" w:fill="FFFFFF"/>
            <w:tcMar>
              <w:top w:w="0" w:type="dxa"/>
              <w:left w:w="0" w:type="dxa"/>
              <w:bottom w:w="0" w:type="dxa"/>
              <w:right w:w="0" w:type="dxa"/>
            </w:tcMar>
            <w:vAlign w:val="center"/>
          </w:tcPr>
          <w:p w14:paraId="4830702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14:paraId="054BDAA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575" w:type="dxa"/>
            <w:shd w:val="clear" w:color="auto" w:fill="FFFFFF"/>
            <w:tcMar>
              <w:top w:w="0" w:type="dxa"/>
              <w:left w:w="0" w:type="dxa"/>
              <w:bottom w:w="0" w:type="dxa"/>
              <w:right w:w="0" w:type="dxa"/>
            </w:tcMar>
            <w:vAlign w:val="center"/>
          </w:tcPr>
          <w:p w14:paraId="4A0FA82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575" w:type="dxa"/>
            <w:shd w:val="clear" w:color="auto" w:fill="FFFFFF"/>
            <w:tcMar>
              <w:top w:w="0" w:type="dxa"/>
              <w:left w:w="0" w:type="dxa"/>
              <w:bottom w:w="0" w:type="dxa"/>
              <w:right w:w="0" w:type="dxa"/>
            </w:tcMar>
            <w:vAlign w:val="center"/>
          </w:tcPr>
          <w:p w14:paraId="55B3EE6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w:t>
            </w:r>
          </w:p>
        </w:tc>
        <w:tc>
          <w:tcPr>
            <w:tcW w:w="610" w:type="dxa"/>
            <w:shd w:val="clear" w:color="auto" w:fill="FFFFFF"/>
            <w:tcMar>
              <w:top w:w="0" w:type="dxa"/>
              <w:left w:w="0" w:type="dxa"/>
              <w:bottom w:w="0" w:type="dxa"/>
              <w:right w:w="0" w:type="dxa"/>
            </w:tcMar>
            <w:vAlign w:val="center"/>
          </w:tcPr>
          <w:p w14:paraId="72CE1C1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47</w:t>
            </w:r>
          </w:p>
        </w:tc>
        <w:tc>
          <w:tcPr>
            <w:tcW w:w="610" w:type="dxa"/>
            <w:shd w:val="clear" w:color="auto" w:fill="FFFFFF"/>
            <w:tcMar>
              <w:top w:w="0" w:type="dxa"/>
              <w:left w:w="0" w:type="dxa"/>
              <w:bottom w:w="0" w:type="dxa"/>
              <w:right w:w="0" w:type="dxa"/>
            </w:tcMar>
            <w:vAlign w:val="center"/>
          </w:tcPr>
          <w:p w14:paraId="6818986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89</w:t>
            </w:r>
          </w:p>
        </w:tc>
        <w:tc>
          <w:tcPr>
            <w:tcW w:w="610" w:type="dxa"/>
            <w:shd w:val="clear" w:color="auto" w:fill="FFFFFF"/>
            <w:tcMar>
              <w:top w:w="0" w:type="dxa"/>
              <w:left w:w="0" w:type="dxa"/>
              <w:bottom w:w="0" w:type="dxa"/>
              <w:right w:w="0" w:type="dxa"/>
            </w:tcMar>
            <w:vAlign w:val="center"/>
          </w:tcPr>
          <w:p w14:paraId="129BF04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95</w:t>
            </w:r>
          </w:p>
        </w:tc>
        <w:tc>
          <w:tcPr>
            <w:tcW w:w="610" w:type="dxa"/>
            <w:shd w:val="clear" w:color="auto" w:fill="FFFFFF"/>
            <w:tcMar>
              <w:top w:w="0" w:type="dxa"/>
              <w:left w:w="0" w:type="dxa"/>
              <w:bottom w:w="0" w:type="dxa"/>
              <w:right w:w="0" w:type="dxa"/>
            </w:tcMar>
            <w:vAlign w:val="center"/>
          </w:tcPr>
          <w:p w14:paraId="035E92F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33</w:t>
            </w:r>
          </w:p>
        </w:tc>
        <w:tc>
          <w:tcPr>
            <w:tcW w:w="610" w:type="dxa"/>
            <w:shd w:val="clear" w:color="auto" w:fill="FFFFFF"/>
            <w:tcMar>
              <w:top w:w="0" w:type="dxa"/>
              <w:left w:w="0" w:type="dxa"/>
              <w:bottom w:w="0" w:type="dxa"/>
              <w:right w:w="0" w:type="dxa"/>
            </w:tcMar>
            <w:vAlign w:val="center"/>
          </w:tcPr>
          <w:p w14:paraId="5E39C5A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32</w:t>
            </w:r>
          </w:p>
        </w:tc>
        <w:tc>
          <w:tcPr>
            <w:tcW w:w="610" w:type="dxa"/>
            <w:shd w:val="clear" w:color="auto" w:fill="FFFFFF"/>
            <w:tcMar>
              <w:top w:w="0" w:type="dxa"/>
              <w:left w:w="0" w:type="dxa"/>
              <w:bottom w:w="0" w:type="dxa"/>
              <w:right w:w="0" w:type="dxa"/>
            </w:tcMar>
            <w:vAlign w:val="center"/>
          </w:tcPr>
          <w:p w14:paraId="69609E6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37</w:t>
            </w:r>
          </w:p>
        </w:tc>
        <w:tc>
          <w:tcPr>
            <w:tcW w:w="575" w:type="dxa"/>
            <w:shd w:val="clear" w:color="auto" w:fill="FFFFFF"/>
            <w:tcMar>
              <w:top w:w="0" w:type="dxa"/>
              <w:left w:w="0" w:type="dxa"/>
              <w:bottom w:w="0" w:type="dxa"/>
              <w:right w:w="0" w:type="dxa"/>
            </w:tcMar>
            <w:vAlign w:val="center"/>
          </w:tcPr>
          <w:p w14:paraId="3AA92C6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w:t>
            </w:r>
          </w:p>
        </w:tc>
        <w:tc>
          <w:tcPr>
            <w:tcW w:w="575" w:type="dxa"/>
            <w:shd w:val="clear" w:color="auto" w:fill="FFFFFF"/>
            <w:tcMar>
              <w:top w:w="0" w:type="dxa"/>
              <w:left w:w="0" w:type="dxa"/>
              <w:bottom w:w="0" w:type="dxa"/>
              <w:right w:w="0" w:type="dxa"/>
            </w:tcMar>
            <w:vAlign w:val="center"/>
          </w:tcPr>
          <w:p w14:paraId="071A6A7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w:t>
            </w:r>
          </w:p>
        </w:tc>
        <w:tc>
          <w:tcPr>
            <w:tcW w:w="575" w:type="dxa"/>
            <w:shd w:val="clear" w:color="auto" w:fill="FFFFFF"/>
            <w:tcMar>
              <w:top w:w="0" w:type="dxa"/>
              <w:left w:w="0" w:type="dxa"/>
              <w:bottom w:w="0" w:type="dxa"/>
              <w:right w:w="0" w:type="dxa"/>
            </w:tcMar>
            <w:vAlign w:val="center"/>
          </w:tcPr>
          <w:p w14:paraId="1B72AC9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w:t>
            </w:r>
          </w:p>
        </w:tc>
        <w:tc>
          <w:tcPr>
            <w:tcW w:w="575" w:type="dxa"/>
            <w:shd w:val="clear" w:color="auto" w:fill="FFFFFF"/>
            <w:tcMar>
              <w:top w:w="0" w:type="dxa"/>
              <w:left w:w="0" w:type="dxa"/>
              <w:bottom w:w="0" w:type="dxa"/>
              <w:right w:w="0" w:type="dxa"/>
            </w:tcMar>
            <w:vAlign w:val="center"/>
          </w:tcPr>
          <w:p w14:paraId="195435D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w:t>
            </w:r>
          </w:p>
        </w:tc>
        <w:tc>
          <w:tcPr>
            <w:tcW w:w="575" w:type="dxa"/>
            <w:shd w:val="clear" w:color="auto" w:fill="FFFFFF"/>
            <w:tcMar>
              <w:top w:w="0" w:type="dxa"/>
              <w:left w:w="0" w:type="dxa"/>
              <w:bottom w:w="0" w:type="dxa"/>
              <w:right w:w="0" w:type="dxa"/>
            </w:tcMar>
            <w:vAlign w:val="center"/>
          </w:tcPr>
          <w:p w14:paraId="4EA30F5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39</w:t>
            </w:r>
          </w:p>
        </w:tc>
        <w:tc>
          <w:tcPr>
            <w:tcW w:w="575" w:type="dxa"/>
            <w:shd w:val="clear" w:color="auto" w:fill="FFFFFF"/>
            <w:tcMar>
              <w:top w:w="0" w:type="dxa"/>
              <w:left w:w="0" w:type="dxa"/>
              <w:bottom w:w="0" w:type="dxa"/>
              <w:right w:w="0" w:type="dxa"/>
            </w:tcMar>
            <w:vAlign w:val="center"/>
          </w:tcPr>
          <w:p w14:paraId="608F5A7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w:t>
            </w:r>
          </w:p>
        </w:tc>
        <w:tc>
          <w:tcPr>
            <w:tcW w:w="575" w:type="dxa"/>
            <w:shd w:val="clear" w:color="auto" w:fill="FFFFFF"/>
            <w:tcMar>
              <w:top w:w="0" w:type="dxa"/>
              <w:left w:w="0" w:type="dxa"/>
              <w:bottom w:w="0" w:type="dxa"/>
              <w:right w:w="0" w:type="dxa"/>
            </w:tcMar>
            <w:vAlign w:val="center"/>
          </w:tcPr>
          <w:p w14:paraId="768E380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w:t>
            </w:r>
          </w:p>
        </w:tc>
      </w:tr>
      <w:tr w:rsidR="00785886" w14:paraId="01BA6127" w14:textId="77777777">
        <w:trPr>
          <w:cantSplit/>
          <w:jc w:val="center"/>
        </w:trPr>
        <w:tc>
          <w:tcPr>
            <w:tcW w:w="1461" w:type="dxa"/>
            <w:shd w:val="clear" w:color="auto" w:fill="FFFFFF"/>
            <w:tcMar>
              <w:top w:w="0" w:type="dxa"/>
              <w:left w:w="0" w:type="dxa"/>
              <w:bottom w:w="0" w:type="dxa"/>
              <w:right w:w="0" w:type="dxa"/>
            </w:tcMar>
            <w:vAlign w:val="center"/>
          </w:tcPr>
          <w:p w14:paraId="40FC62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Deschutes River</w:t>
            </w:r>
          </w:p>
        </w:tc>
        <w:tc>
          <w:tcPr>
            <w:tcW w:w="610" w:type="dxa"/>
            <w:shd w:val="clear" w:color="auto" w:fill="FFFFFF"/>
            <w:tcMar>
              <w:top w:w="0" w:type="dxa"/>
              <w:left w:w="0" w:type="dxa"/>
              <w:bottom w:w="0" w:type="dxa"/>
              <w:right w:w="0" w:type="dxa"/>
            </w:tcMar>
            <w:vAlign w:val="center"/>
          </w:tcPr>
          <w:p w14:paraId="2D4B419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14:paraId="3B1F99F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575" w:type="dxa"/>
            <w:shd w:val="clear" w:color="auto" w:fill="FFFFFF"/>
            <w:tcMar>
              <w:top w:w="0" w:type="dxa"/>
              <w:left w:w="0" w:type="dxa"/>
              <w:bottom w:w="0" w:type="dxa"/>
              <w:right w:w="0" w:type="dxa"/>
            </w:tcMar>
            <w:vAlign w:val="center"/>
          </w:tcPr>
          <w:p w14:paraId="4662725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38</w:t>
            </w:r>
          </w:p>
        </w:tc>
        <w:tc>
          <w:tcPr>
            <w:tcW w:w="575" w:type="dxa"/>
            <w:shd w:val="clear" w:color="auto" w:fill="FFFFFF"/>
            <w:tcMar>
              <w:top w:w="0" w:type="dxa"/>
              <w:left w:w="0" w:type="dxa"/>
              <w:bottom w:w="0" w:type="dxa"/>
              <w:right w:w="0" w:type="dxa"/>
            </w:tcMar>
            <w:vAlign w:val="center"/>
          </w:tcPr>
          <w:p w14:paraId="49C97D1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68</w:t>
            </w:r>
          </w:p>
        </w:tc>
        <w:tc>
          <w:tcPr>
            <w:tcW w:w="610" w:type="dxa"/>
            <w:shd w:val="clear" w:color="auto" w:fill="FFFFFF"/>
            <w:tcMar>
              <w:top w:w="0" w:type="dxa"/>
              <w:left w:w="0" w:type="dxa"/>
              <w:bottom w:w="0" w:type="dxa"/>
              <w:right w:w="0" w:type="dxa"/>
            </w:tcMar>
            <w:vAlign w:val="center"/>
          </w:tcPr>
          <w:p w14:paraId="51D10DD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117</w:t>
            </w:r>
          </w:p>
        </w:tc>
        <w:tc>
          <w:tcPr>
            <w:tcW w:w="610" w:type="dxa"/>
            <w:shd w:val="clear" w:color="auto" w:fill="FFFFFF"/>
            <w:tcMar>
              <w:top w:w="0" w:type="dxa"/>
              <w:left w:w="0" w:type="dxa"/>
              <w:bottom w:w="0" w:type="dxa"/>
              <w:right w:w="0" w:type="dxa"/>
            </w:tcMar>
            <w:vAlign w:val="center"/>
          </w:tcPr>
          <w:p w14:paraId="5C0C97D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113</w:t>
            </w:r>
          </w:p>
        </w:tc>
        <w:tc>
          <w:tcPr>
            <w:tcW w:w="610" w:type="dxa"/>
            <w:shd w:val="clear" w:color="auto" w:fill="FFFFFF"/>
            <w:tcMar>
              <w:top w:w="0" w:type="dxa"/>
              <w:left w:w="0" w:type="dxa"/>
              <w:bottom w:w="0" w:type="dxa"/>
              <w:right w:w="0" w:type="dxa"/>
            </w:tcMar>
            <w:vAlign w:val="center"/>
          </w:tcPr>
          <w:p w14:paraId="6A2A0FC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109</w:t>
            </w:r>
          </w:p>
        </w:tc>
        <w:tc>
          <w:tcPr>
            <w:tcW w:w="610" w:type="dxa"/>
            <w:shd w:val="clear" w:color="auto" w:fill="FFFFFF"/>
            <w:tcMar>
              <w:top w:w="0" w:type="dxa"/>
              <w:left w:w="0" w:type="dxa"/>
              <w:bottom w:w="0" w:type="dxa"/>
              <w:right w:w="0" w:type="dxa"/>
            </w:tcMar>
            <w:vAlign w:val="center"/>
          </w:tcPr>
          <w:p w14:paraId="6AAC757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81</w:t>
            </w:r>
          </w:p>
        </w:tc>
        <w:tc>
          <w:tcPr>
            <w:tcW w:w="610" w:type="dxa"/>
            <w:shd w:val="clear" w:color="auto" w:fill="FFFFFF"/>
            <w:tcMar>
              <w:top w:w="0" w:type="dxa"/>
              <w:left w:w="0" w:type="dxa"/>
              <w:bottom w:w="0" w:type="dxa"/>
              <w:right w:w="0" w:type="dxa"/>
            </w:tcMar>
            <w:vAlign w:val="center"/>
          </w:tcPr>
          <w:p w14:paraId="7522980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180</w:t>
            </w:r>
          </w:p>
        </w:tc>
        <w:tc>
          <w:tcPr>
            <w:tcW w:w="610" w:type="dxa"/>
            <w:shd w:val="clear" w:color="auto" w:fill="FFFFFF"/>
            <w:tcMar>
              <w:top w:w="0" w:type="dxa"/>
              <w:left w:w="0" w:type="dxa"/>
              <w:bottom w:w="0" w:type="dxa"/>
              <w:right w:w="0" w:type="dxa"/>
            </w:tcMar>
            <w:vAlign w:val="center"/>
          </w:tcPr>
          <w:p w14:paraId="4B2F9A9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99</w:t>
            </w:r>
          </w:p>
        </w:tc>
        <w:tc>
          <w:tcPr>
            <w:tcW w:w="575" w:type="dxa"/>
            <w:shd w:val="clear" w:color="auto" w:fill="FFFFFF"/>
            <w:tcMar>
              <w:top w:w="0" w:type="dxa"/>
              <w:left w:w="0" w:type="dxa"/>
              <w:bottom w:w="0" w:type="dxa"/>
              <w:right w:w="0" w:type="dxa"/>
            </w:tcMar>
            <w:vAlign w:val="center"/>
          </w:tcPr>
          <w:p w14:paraId="7C4B50E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52</w:t>
            </w:r>
          </w:p>
        </w:tc>
        <w:tc>
          <w:tcPr>
            <w:tcW w:w="575" w:type="dxa"/>
            <w:shd w:val="clear" w:color="auto" w:fill="FFFFFF"/>
            <w:tcMar>
              <w:top w:w="0" w:type="dxa"/>
              <w:left w:w="0" w:type="dxa"/>
              <w:bottom w:w="0" w:type="dxa"/>
              <w:right w:w="0" w:type="dxa"/>
            </w:tcMar>
            <w:vAlign w:val="center"/>
          </w:tcPr>
          <w:p w14:paraId="706C706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41</w:t>
            </w:r>
          </w:p>
        </w:tc>
        <w:tc>
          <w:tcPr>
            <w:tcW w:w="575" w:type="dxa"/>
            <w:shd w:val="clear" w:color="auto" w:fill="FFFFFF"/>
            <w:tcMar>
              <w:top w:w="0" w:type="dxa"/>
              <w:left w:w="0" w:type="dxa"/>
              <w:bottom w:w="0" w:type="dxa"/>
              <w:right w:w="0" w:type="dxa"/>
            </w:tcMar>
            <w:vAlign w:val="center"/>
          </w:tcPr>
          <w:p w14:paraId="0B213D9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29</w:t>
            </w:r>
          </w:p>
        </w:tc>
        <w:tc>
          <w:tcPr>
            <w:tcW w:w="575" w:type="dxa"/>
            <w:shd w:val="clear" w:color="auto" w:fill="FFFFFF"/>
            <w:tcMar>
              <w:top w:w="0" w:type="dxa"/>
              <w:left w:w="0" w:type="dxa"/>
              <w:bottom w:w="0" w:type="dxa"/>
              <w:right w:w="0" w:type="dxa"/>
            </w:tcMar>
            <w:vAlign w:val="center"/>
          </w:tcPr>
          <w:p w14:paraId="1544B4C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42</w:t>
            </w:r>
          </w:p>
        </w:tc>
        <w:tc>
          <w:tcPr>
            <w:tcW w:w="575" w:type="dxa"/>
            <w:shd w:val="clear" w:color="auto" w:fill="FFFFFF"/>
            <w:tcMar>
              <w:top w:w="0" w:type="dxa"/>
              <w:left w:w="0" w:type="dxa"/>
              <w:bottom w:w="0" w:type="dxa"/>
              <w:right w:w="0" w:type="dxa"/>
            </w:tcMar>
            <w:vAlign w:val="center"/>
          </w:tcPr>
          <w:p w14:paraId="07D817D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51</w:t>
            </w:r>
          </w:p>
        </w:tc>
        <w:tc>
          <w:tcPr>
            <w:tcW w:w="575" w:type="dxa"/>
            <w:shd w:val="clear" w:color="auto" w:fill="FFFFFF"/>
            <w:tcMar>
              <w:top w:w="0" w:type="dxa"/>
              <w:left w:w="0" w:type="dxa"/>
              <w:bottom w:w="0" w:type="dxa"/>
              <w:right w:w="0" w:type="dxa"/>
            </w:tcMar>
            <w:vAlign w:val="center"/>
          </w:tcPr>
          <w:p w14:paraId="0817CCB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28</w:t>
            </w:r>
          </w:p>
        </w:tc>
        <w:tc>
          <w:tcPr>
            <w:tcW w:w="575" w:type="dxa"/>
            <w:shd w:val="clear" w:color="auto" w:fill="FFFFFF"/>
            <w:tcMar>
              <w:top w:w="0" w:type="dxa"/>
              <w:left w:w="0" w:type="dxa"/>
              <w:bottom w:w="0" w:type="dxa"/>
              <w:right w:w="0" w:type="dxa"/>
            </w:tcMar>
            <w:vAlign w:val="center"/>
          </w:tcPr>
          <w:p w14:paraId="1414EC4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r>
      <w:tr w:rsidR="00785886" w14:paraId="05AAC8BC" w14:textId="77777777">
        <w:trPr>
          <w:cantSplit/>
          <w:jc w:val="center"/>
        </w:trPr>
        <w:tc>
          <w:tcPr>
            <w:tcW w:w="1461" w:type="dxa"/>
            <w:shd w:val="clear" w:color="auto" w:fill="FFFFFF"/>
            <w:tcMar>
              <w:top w:w="0" w:type="dxa"/>
              <w:left w:w="0" w:type="dxa"/>
              <w:bottom w:w="0" w:type="dxa"/>
              <w:right w:w="0" w:type="dxa"/>
            </w:tcMar>
            <w:vAlign w:val="center"/>
          </w:tcPr>
          <w:p w14:paraId="662DCF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John Day River</w:t>
            </w:r>
          </w:p>
        </w:tc>
        <w:tc>
          <w:tcPr>
            <w:tcW w:w="610" w:type="dxa"/>
            <w:shd w:val="clear" w:color="auto" w:fill="FFFFFF"/>
            <w:tcMar>
              <w:top w:w="0" w:type="dxa"/>
              <w:left w:w="0" w:type="dxa"/>
              <w:bottom w:w="0" w:type="dxa"/>
              <w:right w:w="0" w:type="dxa"/>
            </w:tcMar>
            <w:vAlign w:val="center"/>
          </w:tcPr>
          <w:p w14:paraId="067CC7D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68</w:t>
            </w:r>
          </w:p>
        </w:tc>
        <w:tc>
          <w:tcPr>
            <w:tcW w:w="610" w:type="dxa"/>
            <w:shd w:val="clear" w:color="auto" w:fill="FFFFFF"/>
            <w:tcMar>
              <w:top w:w="0" w:type="dxa"/>
              <w:left w:w="0" w:type="dxa"/>
              <w:bottom w:w="0" w:type="dxa"/>
              <w:right w:w="0" w:type="dxa"/>
            </w:tcMar>
            <w:vAlign w:val="center"/>
          </w:tcPr>
          <w:p w14:paraId="7C0BA27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119</w:t>
            </w:r>
          </w:p>
        </w:tc>
        <w:tc>
          <w:tcPr>
            <w:tcW w:w="575" w:type="dxa"/>
            <w:shd w:val="clear" w:color="auto" w:fill="FFFFFF"/>
            <w:tcMar>
              <w:top w:w="0" w:type="dxa"/>
              <w:left w:w="0" w:type="dxa"/>
              <w:bottom w:w="0" w:type="dxa"/>
              <w:right w:w="0" w:type="dxa"/>
            </w:tcMar>
            <w:vAlign w:val="center"/>
          </w:tcPr>
          <w:p w14:paraId="6565099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114</w:t>
            </w:r>
          </w:p>
        </w:tc>
        <w:tc>
          <w:tcPr>
            <w:tcW w:w="575" w:type="dxa"/>
            <w:shd w:val="clear" w:color="auto" w:fill="FFFFFF"/>
            <w:tcMar>
              <w:top w:w="0" w:type="dxa"/>
              <w:left w:w="0" w:type="dxa"/>
              <w:bottom w:w="0" w:type="dxa"/>
              <w:right w:w="0" w:type="dxa"/>
            </w:tcMar>
            <w:vAlign w:val="center"/>
          </w:tcPr>
          <w:p w14:paraId="702D0B9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247</w:t>
            </w:r>
          </w:p>
        </w:tc>
        <w:tc>
          <w:tcPr>
            <w:tcW w:w="610" w:type="dxa"/>
            <w:shd w:val="clear" w:color="auto" w:fill="FFFFFF"/>
            <w:tcMar>
              <w:top w:w="0" w:type="dxa"/>
              <w:left w:w="0" w:type="dxa"/>
              <w:bottom w:w="0" w:type="dxa"/>
              <w:right w:w="0" w:type="dxa"/>
            </w:tcMar>
            <w:vAlign w:val="center"/>
          </w:tcPr>
          <w:p w14:paraId="0B21983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347</w:t>
            </w:r>
          </w:p>
        </w:tc>
        <w:tc>
          <w:tcPr>
            <w:tcW w:w="610" w:type="dxa"/>
            <w:shd w:val="clear" w:color="auto" w:fill="FFFFFF"/>
            <w:tcMar>
              <w:top w:w="0" w:type="dxa"/>
              <w:left w:w="0" w:type="dxa"/>
              <w:bottom w:w="0" w:type="dxa"/>
              <w:right w:w="0" w:type="dxa"/>
            </w:tcMar>
            <w:vAlign w:val="center"/>
          </w:tcPr>
          <w:p w14:paraId="22DA18A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279</w:t>
            </w:r>
          </w:p>
        </w:tc>
        <w:tc>
          <w:tcPr>
            <w:tcW w:w="610" w:type="dxa"/>
            <w:shd w:val="clear" w:color="auto" w:fill="FFFFFF"/>
            <w:tcMar>
              <w:top w:w="0" w:type="dxa"/>
              <w:left w:w="0" w:type="dxa"/>
              <w:bottom w:w="0" w:type="dxa"/>
              <w:right w:w="0" w:type="dxa"/>
            </w:tcMar>
            <w:vAlign w:val="center"/>
          </w:tcPr>
          <w:p w14:paraId="23EFA25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287</w:t>
            </w:r>
          </w:p>
        </w:tc>
        <w:tc>
          <w:tcPr>
            <w:tcW w:w="610" w:type="dxa"/>
            <w:shd w:val="clear" w:color="auto" w:fill="FFFFFF"/>
            <w:tcMar>
              <w:top w:w="0" w:type="dxa"/>
              <w:left w:w="0" w:type="dxa"/>
              <w:bottom w:w="0" w:type="dxa"/>
              <w:right w:w="0" w:type="dxa"/>
            </w:tcMar>
            <w:vAlign w:val="center"/>
          </w:tcPr>
          <w:p w14:paraId="3B34CDB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151</w:t>
            </w:r>
          </w:p>
        </w:tc>
        <w:tc>
          <w:tcPr>
            <w:tcW w:w="610" w:type="dxa"/>
            <w:shd w:val="clear" w:color="auto" w:fill="FFFFFF"/>
            <w:tcMar>
              <w:top w:w="0" w:type="dxa"/>
              <w:left w:w="0" w:type="dxa"/>
              <w:bottom w:w="0" w:type="dxa"/>
              <w:right w:w="0" w:type="dxa"/>
            </w:tcMar>
            <w:vAlign w:val="center"/>
          </w:tcPr>
          <w:p w14:paraId="73C57A1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261</w:t>
            </w:r>
          </w:p>
        </w:tc>
        <w:tc>
          <w:tcPr>
            <w:tcW w:w="610" w:type="dxa"/>
            <w:shd w:val="clear" w:color="auto" w:fill="FFFFFF"/>
            <w:tcMar>
              <w:top w:w="0" w:type="dxa"/>
              <w:left w:w="0" w:type="dxa"/>
              <w:bottom w:w="0" w:type="dxa"/>
              <w:right w:w="0" w:type="dxa"/>
            </w:tcMar>
            <w:vAlign w:val="center"/>
          </w:tcPr>
          <w:p w14:paraId="79EA9C0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261</w:t>
            </w:r>
          </w:p>
        </w:tc>
        <w:tc>
          <w:tcPr>
            <w:tcW w:w="575" w:type="dxa"/>
            <w:shd w:val="clear" w:color="auto" w:fill="FFFFFF"/>
            <w:tcMar>
              <w:top w:w="0" w:type="dxa"/>
              <w:left w:w="0" w:type="dxa"/>
              <w:bottom w:w="0" w:type="dxa"/>
              <w:right w:w="0" w:type="dxa"/>
            </w:tcMar>
            <w:vAlign w:val="center"/>
          </w:tcPr>
          <w:p w14:paraId="38717FC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243</w:t>
            </w:r>
          </w:p>
        </w:tc>
        <w:tc>
          <w:tcPr>
            <w:tcW w:w="575" w:type="dxa"/>
            <w:shd w:val="clear" w:color="auto" w:fill="FFFFFF"/>
            <w:tcMar>
              <w:top w:w="0" w:type="dxa"/>
              <w:left w:w="0" w:type="dxa"/>
              <w:bottom w:w="0" w:type="dxa"/>
              <w:right w:w="0" w:type="dxa"/>
            </w:tcMar>
            <w:vAlign w:val="center"/>
          </w:tcPr>
          <w:p w14:paraId="753EF1A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90</w:t>
            </w:r>
          </w:p>
        </w:tc>
        <w:tc>
          <w:tcPr>
            <w:tcW w:w="575" w:type="dxa"/>
            <w:shd w:val="clear" w:color="auto" w:fill="FFFFFF"/>
            <w:tcMar>
              <w:top w:w="0" w:type="dxa"/>
              <w:left w:w="0" w:type="dxa"/>
              <w:bottom w:w="0" w:type="dxa"/>
              <w:right w:w="0" w:type="dxa"/>
            </w:tcMar>
            <w:vAlign w:val="center"/>
          </w:tcPr>
          <w:p w14:paraId="0AC91B5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80</w:t>
            </w:r>
          </w:p>
        </w:tc>
        <w:tc>
          <w:tcPr>
            <w:tcW w:w="575" w:type="dxa"/>
            <w:shd w:val="clear" w:color="auto" w:fill="FFFFFF"/>
            <w:tcMar>
              <w:top w:w="0" w:type="dxa"/>
              <w:left w:w="0" w:type="dxa"/>
              <w:bottom w:w="0" w:type="dxa"/>
              <w:right w:w="0" w:type="dxa"/>
            </w:tcMar>
            <w:vAlign w:val="center"/>
          </w:tcPr>
          <w:p w14:paraId="602993E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67</w:t>
            </w:r>
          </w:p>
        </w:tc>
        <w:tc>
          <w:tcPr>
            <w:tcW w:w="575" w:type="dxa"/>
            <w:shd w:val="clear" w:color="auto" w:fill="FFFFFF"/>
            <w:tcMar>
              <w:top w:w="0" w:type="dxa"/>
              <w:left w:w="0" w:type="dxa"/>
              <w:bottom w:w="0" w:type="dxa"/>
              <w:right w:w="0" w:type="dxa"/>
            </w:tcMar>
            <w:vAlign w:val="center"/>
          </w:tcPr>
          <w:p w14:paraId="361C7FA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113</w:t>
            </w:r>
          </w:p>
        </w:tc>
        <w:tc>
          <w:tcPr>
            <w:tcW w:w="575" w:type="dxa"/>
            <w:shd w:val="clear" w:color="auto" w:fill="FFFFFF"/>
            <w:tcMar>
              <w:top w:w="0" w:type="dxa"/>
              <w:left w:w="0" w:type="dxa"/>
              <w:bottom w:w="0" w:type="dxa"/>
              <w:right w:w="0" w:type="dxa"/>
            </w:tcMar>
            <w:vAlign w:val="center"/>
          </w:tcPr>
          <w:p w14:paraId="7E59147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72</w:t>
            </w:r>
          </w:p>
        </w:tc>
        <w:tc>
          <w:tcPr>
            <w:tcW w:w="575" w:type="dxa"/>
            <w:shd w:val="clear" w:color="auto" w:fill="FFFFFF"/>
            <w:tcMar>
              <w:top w:w="0" w:type="dxa"/>
              <w:left w:w="0" w:type="dxa"/>
              <w:bottom w:w="0" w:type="dxa"/>
              <w:right w:w="0" w:type="dxa"/>
            </w:tcMar>
            <w:vAlign w:val="center"/>
          </w:tcPr>
          <w:p w14:paraId="3A73C07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49</w:t>
            </w:r>
          </w:p>
        </w:tc>
      </w:tr>
      <w:tr w:rsidR="00785886" w14:paraId="794A597E" w14:textId="77777777">
        <w:trPr>
          <w:cantSplit/>
          <w:jc w:val="center"/>
        </w:trPr>
        <w:tc>
          <w:tcPr>
            <w:tcW w:w="1461" w:type="dxa"/>
            <w:shd w:val="clear" w:color="auto" w:fill="FFFFFF"/>
            <w:tcMar>
              <w:top w:w="0" w:type="dxa"/>
              <w:left w:w="0" w:type="dxa"/>
              <w:bottom w:w="0" w:type="dxa"/>
              <w:right w:w="0" w:type="dxa"/>
            </w:tcMar>
            <w:vAlign w:val="center"/>
          </w:tcPr>
          <w:p w14:paraId="03E376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Umatilla River</w:t>
            </w:r>
          </w:p>
        </w:tc>
        <w:tc>
          <w:tcPr>
            <w:tcW w:w="610" w:type="dxa"/>
            <w:shd w:val="clear" w:color="auto" w:fill="FFFFFF"/>
            <w:tcMar>
              <w:top w:w="0" w:type="dxa"/>
              <w:left w:w="0" w:type="dxa"/>
              <w:bottom w:w="0" w:type="dxa"/>
              <w:right w:w="0" w:type="dxa"/>
            </w:tcMar>
            <w:vAlign w:val="center"/>
          </w:tcPr>
          <w:p w14:paraId="483EC6B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w:t>
            </w:r>
          </w:p>
        </w:tc>
        <w:tc>
          <w:tcPr>
            <w:tcW w:w="610" w:type="dxa"/>
            <w:shd w:val="clear" w:color="auto" w:fill="FFFFFF"/>
            <w:tcMar>
              <w:top w:w="0" w:type="dxa"/>
              <w:left w:w="0" w:type="dxa"/>
              <w:bottom w:w="0" w:type="dxa"/>
              <w:right w:w="0" w:type="dxa"/>
            </w:tcMar>
            <w:vAlign w:val="center"/>
          </w:tcPr>
          <w:p w14:paraId="2B5AF4D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22</w:t>
            </w:r>
          </w:p>
        </w:tc>
        <w:tc>
          <w:tcPr>
            <w:tcW w:w="575" w:type="dxa"/>
            <w:shd w:val="clear" w:color="auto" w:fill="FFFFFF"/>
            <w:tcMar>
              <w:top w:w="0" w:type="dxa"/>
              <w:left w:w="0" w:type="dxa"/>
              <w:bottom w:w="0" w:type="dxa"/>
              <w:right w:w="0" w:type="dxa"/>
            </w:tcMar>
            <w:vAlign w:val="center"/>
          </w:tcPr>
          <w:p w14:paraId="5B6E933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76</w:t>
            </w:r>
          </w:p>
        </w:tc>
        <w:tc>
          <w:tcPr>
            <w:tcW w:w="575" w:type="dxa"/>
            <w:shd w:val="clear" w:color="auto" w:fill="FFFFFF"/>
            <w:tcMar>
              <w:top w:w="0" w:type="dxa"/>
              <w:left w:w="0" w:type="dxa"/>
              <w:bottom w:w="0" w:type="dxa"/>
              <w:right w:w="0" w:type="dxa"/>
            </w:tcMar>
            <w:vAlign w:val="center"/>
          </w:tcPr>
          <w:p w14:paraId="3C12CC5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101</w:t>
            </w:r>
          </w:p>
        </w:tc>
        <w:tc>
          <w:tcPr>
            <w:tcW w:w="610" w:type="dxa"/>
            <w:shd w:val="clear" w:color="auto" w:fill="FFFFFF"/>
            <w:tcMar>
              <w:top w:w="0" w:type="dxa"/>
              <w:left w:w="0" w:type="dxa"/>
              <w:bottom w:w="0" w:type="dxa"/>
              <w:right w:w="0" w:type="dxa"/>
            </w:tcMar>
            <w:vAlign w:val="center"/>
          </w:tcPr>
          <w:p w14:paraId="38372A1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129</w:t>
            </w:r>
          </w:p>
        </w:tc>
        <w:tc>
          <w:tcPr>
            <w:tcW w:w="610" w:type="dxa"/>
            <w:shd w:val="clear" w:color="auto" w:fill="FFFFFF"/>
            <w:tcMar>
              <w:top w:w="0" w:type="dxa"/>
              <w:left w:w="0" w:type="dxa"/>
              <w:bottom w:w="0" w:type="dxa"/>
              <w:right w:w="0" w:type="dxa"/>
            </w:tcMar>
            <w:vAlign w:val="center"/>
          </w:tcPr>
          <w:p w14:paraId="3757469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90</w:t>
            </w:r>
          </w:p>
        </w:tc>
        <w:tc>
          <w:tcPr>
            <w:tcW w:w="610" w:type="dxa"/>
            <w:shd w:val="clear" w:color="auto" w:fill="FFFFFF"/>
            <w:tcMar>
              <w:top w:w="0" w:type="dxa"/>
              <w:left w:w="0" w:type="dxa"/>
              <w:bottom w:w="0" w:type="dxa"/>
              <w:right w:w="0" w:type="dxa"/>
            </w:tcMar>
            <w:vAlign w:val="center"/>
          </w:tcPr>
          <w:p w14:paraId="2A3C079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145</w:t>
            </w:r>
          </w:p>
        </w:tc>
        <w:tc>
          <w:tcPr>
            <w:tcW w:w="610" w:type="dxa"/>
            <w:shd w:val="clear" w:color="auto" w:fill="FFFFFF"/>
            <w:tcMar>
              <w:top w:w="0" w:type="dxa"/>
              <w:left w:w="0" w:type="dxa"/>
              <w:bottom w:w="0" w:type="dxa"/>
              <w:right w:w="0" w:type="dxa"/>
            </w:tcMar>
            <w:vAlign w:val="center"/>
          </w:tcPr>
          <w:p w14:paraId="5BFB110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89</w:t>
            </w:r>
          </w:p>
        </w:tc>
        <w:tc>
          <w:tcPr>
            <w:tcW w:w="610" w:type="dxa"/>
            <w:shd w:val="clear" w:color="auto" w:fill="FFFFFF"/>
            <w:tcMar>
              <w:top w:w="0" w:type="dxa"/>
              <w:left w:w="0" w:type="dxa"/>
              <w:bottom w:w="0" w:type="dxa"/>
              <w:right w:w="0" w:type="dxa"/>
            </w:tcMar>
            <w:vAlign w:val="center"/>
          </w:tcPr>
          <w:p w14:paraId="49CA159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81</w:t>
            </w:r>
          </w:p>
        </w:tc>
        <w:tc>
          <w:tcPr>
            <w:tcW w:w="610" w:type="dxa"/>
            <w:shd w:val="clear" w:color="auto" w:fill="FFFFFF"/>
            <w:tcMar>
              <w:top w:w="0" w:type="dxa"/>
              <w:left w:w="0" w:type="dxa"/>
              <w:bottom w:w="0" w:type="dxa"/>
              <w:right w:w="0" w:type="dxa"/>
            </w:tcMar>
            <w:vAlign w:val="center"/>
          </w:tcPr>
          <w:p w14:paraId="68AAEA9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207</w:t>
            </w:r>
          </w:p>
        </w:tc>
        <w:tc>
          <w:tcPr>
            <w:tcW w:w="575" w:type="dxa"/>
            <w:shd w:val="clear" w:color="auto" w:fill="FFFFFF"/>
            <w:tcMar>
              <w:top w:w="0" w:type="dxa"/>
              <w:left w:w="0" w:type="dxa"/>
              <w:bottom w:w="0" w:type="dxa"/>
              <w:right w:w="0" w:type="dxa"/>
            </w:tcMar>
            <w:vAlign w:val="center"/>
          </w:tcPr>
          <w:p w14:paraId="7FF7820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320</w:t>
            </w:r>
          </w:p>
        </w:tc>
        <w:tc>
          <w:tcPr>
            <w:tcW w:w="575" w:type="dxa"/>
            <w:shd w:val="clear" w:color="auto" w:fill="FFFFFF"/>
            <w:tcMar>
              <w:top w:w="0" w:type="dxa"/>
              <w:left w:w="0" w:type="dxa"/>
              <w:bottom w:w="0" w:type="dxa"/>
              <w:right w:w="0" w:type="dxa"/>
            </w:tcMar>
            <w:vAlign w:val="center"/>
          </w:tcPr>
          <w:p w14:paraId="5544C73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175</w:t>
            </w:r>
          </w:p>
        </w:tc>
        <w:tc>
          <w:tcPr>
            <w:tcW w:w="575" w:type="dxa"/>
            <w:shd w:val="clear" w:color="auto" w:fill="FFFFFF"/>
            <w:tcMar>
              <w:top w:w="0" w:type="dxa"/>
              <w:left w:w="0" w:type="dxa"/>
              <w:bottom w:w="0" w:type="dxa"/>
              <w:right w:w="0" w:type="dxa"/>
            </w:tcMar>
            <w:vAlign w:val="center"/>
          </w:tcPr>
          <w:p w14:paraId="4A9CA16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133</w:t>
            </w:r>
          </w:p>
        </w:tc>
        <w:tc>
          <w:tcPr>
            <w:tcW w:w="575" w:type="dxa"/>
            <w:shd w:val="clear" w:color="auto" w:fill="FFFFFF"/>
            <w:tcMar>
              <w:top w:w="0" w:type="dxa"/>
              <w:left w:w="0" w:type="dxa"/>
              <w:bottom w:w="0" w:type="dxa"/>
              <w:right w:w="0" w:type="dxa"/>
            </w:tcMar>
            <w:vAlign w:val="center"/>
          </w:tcPr>
          <w:p w14:paraId="75E93E1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63</w:t>
            </w:r>
          </w:p>
        </w:tc>
        <w:tc>
          <w:tcPr>
            <w:tcW w:w="575" w:type="dxa"/>
            <w:shd w:val="clear" w:color="auto" w:fill="FFFFFF"/>
            <w:tcMar>
              <w:top w:w="0" w:type="dxa"/>
              <w:left w:w="0" w:type="dxa"/>
              <w:bottom w:w="0" w:type="dxa"/>
              <w:right w:w="0" w:type="dxa"/>
            </w:tcMar>
            <w:vAlign w:val="center"/>
          </w:tcPr>
          <w:p w14:paraId="0FFEF4D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59</w:t>
            </w:r>
          </w:p>
        </w:tc>
        <w:tc>
          <w:tcPr>
            <w:tcW w:w="575" w:type="dxa"/>
            <w:shd w:val="clear" w:color="auto" w:fill="FFFFFF"/>
            <w:tcMar>
              <w:top w:w="0" w:type="dxa"/>
              <w:left w:w="0" w:type="dxa"/>
              <w:bottom w:w="0" w:type="dxa"/>
              <w:right w:w="0" w:type="dxa"/>
            </w:tcMar>
            <w:vAlign w:val="center"/>
          </w:tcPr>
          <w:p w14:paraId="430457F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w:t>
            </w:r>
          </w:p>
        </w:tc>
        <w:tc>
          <w:tcPr>
            <w:tcW w:w="575" w:type="dxa"/>
            <w:shd w:val="clear" w:color="auto" w:fill="FFFFFF"/>
            <w:tcMar>
              <w:top w:w="0" w:type="dxa"/>
              <w:left w:w="0" w:type="dxa"/>
              <w:bottom w:w="0" w:type="dxa"/>
              <w:right w:w="0" w:type="dxa"/>
            </w:tcMar>
            <w:vAlign w:val="center"/>
          </w:tcPr>
          <w:p w14:paraId="18AE7EF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60</w:t>
            </w:r>
          </w:p>
        </w:tc>
      </w:tr>
      <w:tr w:rsidR="00785886" w14:paraId="10ABD03D" w14:textId="77777777">
        <w:trPr>
          <w:cantSplit/>
          <w:jc w:val="center"/>
        </w:trPr>
        <w:tc>
          <w:tcPr>
            <w:tcW w:w="1461" w:type="dxa"/>
            <w:shd w:val="clear" w:color="auto" w:fill="FFFFFF"/>
            <w:tcMar>
              <w:top w:w="0" w:type="dxa"/>
              <w:left w:w="0" w:type="dxa"/>
              <w:bottom w:w="0" w:type="dxa"/>
              <w:right w:w="0" w:type="dxa"/>
            </w:tcMar>
            <w:vAlign w:val="center"/>
          </w:tcPr>
          <w:p w14:paraId="34582F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lastRenderedPageBreak/>
              <w:t>Walla Walla River</w:t>
            </w:r>
          </w:p>
        </w:tc>
        <w:tc>
          <w:tcPr>
            <w:tcW w:w="610" w:type="dxa"/>
            <w:shd w:val="clear" w:color="auto" w:fill="FFFFFF"/>
            <w:tcMar>
              <w:top w:w="0" w:type="dxa"/>
              <w:left w:w="0" w:type="dxa"/>
              <w:bottom w:w="0" w:type="dxa"/>
              <w:right w:w="0" w:type="dxa"/>
            </w:tcMar>
            <w:vAlign w:val="center"/>
          </w:tcPr>
          <w:p w14:paraId="362B133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44</w:t>
            </w:r>
          </w:p>
        </w:tc>
        <w:tc>
          <w:tcPr>
            <w:tcW w:w="610" w:type="dxa"/>
            <w:shd w:val="clear" w:color="auto" w:fill="FFFFFF"/>
            <w:tcMar>
              <w:top w:w="0" w:type="dxa"/>
              <w:left w:w="0" w:type="dxa"/>
              <w:bottom w:w="0" w:type="dxa"/>
              <w:right w:w="0" w:type="dxa"/>
            </w:tcMar>
            <w:vAlign w:val="center"/>
          </w:tcPr>
          <w:p w14:paraId="2D8BE98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w:t>
            </w:r>
          </w:p>
        </w:tc>
        <w:tc>
          <w:tcPr>
            <w:tcW w:w="575" w:type="dxa"/>
            <w:shd w:val="clear" w:color="auto" w:fill="FFFFFF"/>
            <w:tcMar>
              <w:top w:w="0" w:type="dxa"/>
              <w:left w:w="0" w:type="dxa"/>
              <w:bottom w:w="0" w:type="dxa"/>
              <w:right w:w="0" w:type="dxa"/>
            </w:tcMar>
            <w:vAlign w:val="center"/>
          </w:tcPr>
          <w:p w14:paraId="6B8A0E9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35</w:t>
            </w:r>
          </w:p>
        </w:tc>
        <w:tc>
          <w:tcPr>
            <w:tcW w:w="575" w:type="dxa"/>
            <w:shd w:val="clear" w:color="auto" w:fill="FFFFFF"/>
            <w:tcMar>
              <w:top w:w="0" w:type="dxa"/>
              <w:left w:w="0" w:type="dxa"/>
              <w:bottom w:w="0" w:type="dxa"/>
              <w:right w:w="0" w:type="dxa"/>
            </w:tcMar>
            <w:vAlign w:val="center"/>
          </w:tcPr>
          <w:p w14:paraId="2A5ECC6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309</w:t>
            </w:r>
          </w:p>
        </w:tc>
        <w:tc>
          <w:tcPr>
            <w:tcW w:w="610" w:type="dxa"/>
            <w:shd w:val="clear" w:color="auto" w:fill="FFFFFF"/>
            <w:tcMar>
              <w:top w:w="0" w:type="dxa"/>
              <w:left w:w="0" w:type="dxa"/>
              <w:bottom w:w="0" w:type="dxa"/>
              <w:right w:w="0" w:type="dxa"/>
            </w:tcMar>
            <w:vAlign w:val="center"/>
          </w:tcPr>
          <w:p w14:paraId="11D4C74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476</w:t>
            </w:r>
          </w:p>
        </w:tc>
        <w:tc>
          <w:tcPr>
            <w:tcW w:w="610" w:type="dxa"/>
            <w:shd w:val="clear" w:color="auto" w:fill="FFFFFF"/>
            <w:tcMar>
              <w:top w:w="0" w:type="dxa"/>
              <w:left w:w="0" w:type="dxa"/>
              <w:bottom w:w="0" w:type="dxa"/>
              <w:right w:w="0" w:type="dxa"/>
            </w:tcMar>
            <w:vAlign w:val="center"/>
          </w:tcPr>
          <w:p w14:paraId="2AED3D7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317</w:t>
            </w:r>
          </w:p>
        </w:tc>
        <w:tc>
          <w:tcPr>
            <w:tcW w:w="610" w:type="dxa"/>
            <w:shd w:val="clear" w:color="auto" w:fill="FFFFFF"/>
            <w:tcMar>
              <w:top w:w="0" w:type="dxa"/>
              <w:left w:w="0" w:type="dxa"/>
              <w:bottom w:w="0" w:type="dxa"/>
              <w:right w:w="0" w:type="dxa"/>
            </w:tcMar>
            <w:vAlign w:val="center"/>
          </w:tcPr>
          <w:p w14:paraId="6A5CD0A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376</w:t>
            </w:r>
          </w:p>
        </w:tc>
        <w:tc>
          <w:tcPr>
            <w:tcW w:w="610" w:type="dxa"/>
            <w:shd w:val="clear" w:color="auto" w:fill="FFFFFF"/>
            <w:tcMar>
              <w:top w:w="0" w:type="dxa"/>
              <w:left w:w="0" w:type="dxa"/>
              <w:bottom w:w="0" w:type="dxa"/>
              <w:right w:w="0" w:type="dxa"/>
            </w:tcMar>
            <w:vAlign w:val="center"/>
          </w:tcPr>
          <w:p w14:paraId="05BE8F1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210</w:t>
            </w:r>
          </w:p>
        </w:tc>
        <w:tc>
          <w:tcPr>
            <w:tcW w:w="610" w:type="dxa"/>
            <w:shd w:val="clear" w:color="auto" w:fill="FFFFFF"/>
            <w:tcMar>
              <w:top w:w="0" w:type="dxa"/>
              <w:left w:w="0" w:type="dxa"/>
              <w:bottom w:w="0" w:type="dxa"/>
              <w:right w:w="0" w:type="dxa"/>
            </w:tcMar>
            <w:vAlign w:val="center"/>
          </w:tcPr>
          <w:p w14:paraId="7A84EE3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168</w:t>
            </w:r>
          </w:p>
        </w:tc>
        <w:tc>
          <w:tcPr>
            <w:tcW w:w="610" w:type="dxa"/>
            <w:shd w:val="clear" w:color="auto" w:fill="FFFFFF"/>
            <w:tcMar>
              <w:top w:w="0" w:type="dxa"/>
              <w:left w:w="0" w:type="dxa"/>
              <w:bottom w:w="0" w:type="dxa"/>
              <w:right w:w="0" w:type="dxa"/>
            </w:tcMar>
            <w:vAlign w:val="center"/>
          </w:tcPr>
          <w:p w14:paraId="58B404B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238</w:t>
            </w:r>
          </w:p>
        </w:tc>
        <w:tc>
          <w:tcPr>
            <w:tcW w:w="575" w:type="dxa"/>
            <w:shd w:val="clear" w:color="auto" w:fill="FFFFFF"/>
            <w:tcMar>
              <w:top w:w="0" w:type="dxa"/>
              <w:left w:w="0" w:type="dxa"/>
              <w:bottom w:w="0" w:type="dxa"/>
              <w:right w:w="0" w:type="dxa"/>
            </w:tcMar>
            <w:vAlign w:val="center"/>
          </w:tcPr>
          <w:p w14:paraId="0D2655E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186</w:t>
            </w:r>
          </w:p>
        </w:tc>
        <w:tc>
          <w:tcPr>
            <w:tcW w:w="575" w:type="dxa"/>
            <w:shd w:val="clear" w:color="auto" w:fill="FFFFFF"/>
            <w:tcMar>
              <w:top w:w="0" w:type="dxa"/>
              <w:left w:w="0" w:type="dxa"/>
              <w:bottom w:w="0" w:type="dxa"/>
              <w:right w:w="0" w:type="dxa"/>
            </w:tcMar>
            <w:vAlign w:val="center"/>
          </w:tcPr>
          <w:p w14:paraId="12B920F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131</w:t>
            </w:r>
          </w:p>
        </w:tc>
        <w:tc>
          <w:tcPr>
            <w:tcW w:w="575" w:type="dxa"/>
            <w:shd w:val="clear" w:color="auto" w:fill="FFFFFF"/>
            <w:tcMar>
              <w:top w:w="0" w:type="dxa"/>
              <w:left w:w="0" w:type="dxa"/>
              <w:bottom w:w="0" w:type="dxa"/>
              <w:right w:w="0" w:type="dxa"/>
            </w:tcMar>
            <w:vAlign w:val="center"/>
          </w:tcPr>
          <w:p w14:paraId="6333164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146</w:t>
            </w:r>
          </w:p>
        </w:tc>
        <w:tc>
          <w:tcPr>
            <w:tcW w:w="575" w:type="dxa"/>
            <w:shd w:val="clear" w:color="auto" w:fill="FFFFFF"/>
            <w:tcMar>
              <w:top w:w="0" w:type="dxa"/>
              <w:left w:w="0" w:type="dxa"/>
              <w:bottom w:w="0" w:type="dxa"/>
              <w:right w:w="0" w:type="dxa"/>
            </w:tcMar>
            <w:vAlign w:val="center"/>
          </w:tcPr>
          <w:p w14:paraId="39EA542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116</w:t>
            </w:r>
          </w:p>
        </w:tc>
        <w:tc>
          <w:tcPr>
            <w:tcW w:w="575" w:type="dxa"/>
            <w:shd w:val="clear" w:color="auto" w:fill="FFFFFF"/>
            <w:tcMar>
              <w:top w:w="0" w:type="dxa"/>
              <w:left w:w="0" w:type="dxa"/>
              <w:bottom w:w="0" w:type="dxa"/>
              <w:right w:w="0" w:type="dxa"/>
            </w:tcMar>
            <w:vAlign w:val="center"/>
          </w:tcPr>
          <w:p w14:paraId="6DAAEBA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81</w:t>
            </w:r>
          </w:p>
        </w:tc>
        <w:tc>
          <w:tcPr>
            <w:tcW w:w="575" w:type="dxa"/>
            <w:shd w:val="clear" w:color="auto" w:fill="FFFFFF"/>
            <w:tcMar>
              <w:top w:w="0" w:type="dxa"/>
              <w:left w:w="0" w:type="dxa"/>
              <w:bottom w:w="0" w:type="dxa"/>
              <w:right w:w="0" w:type="dxa"/>
            </w:tcMar>
            <w:vAlign w:val="center"/>
          </w:tcPr>
          <w:p w14:paraId="51203CB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w:t>
            </w:r>
          </w:p>
        </w:tc>
        <w:tc>
          <w:tcPr>
            <w:tcW w:w="575" w:type="dxa"/>
            <w:shd w:val="clear" w:color="auto" w:fill="FFFFFF"/>
            <w:tcMar>
              <w:top w:w="0" w:type="dxa"/>
              <w:left w:w="0" w:type="dxa"/>
              <w:bottom w:w="0" w:type="dxa"/>
              <w:right w:w="0" w:type="dxa"/>
            </w:tcMar>
            <w:vAlign w:val="center"/>
          </w:tcPr>
          <w:p w14:paraId="5CC51B0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71</w:t>
            </w:r>
          </w:p>
        </w:tc>
      </w:tr>
      <w:tr w:rsidR="00785886" w14:paraId="0F0A98E6" w14:textId="77777777">
        <w:trPr>
          <w:cantSplit/>
          <w:jc w:val="center"/>
        </w:trPr>
        <w:tc>
          <w:tcPr>
            <w:tcW w:w="1461" w:type="dxa"/>
            <w:shd w:val="clear" w:color="auto" w:fill="FFFFFF"/>
            <w:tcMar>
              <w:top w:w="0" w:type="dxa"/>
              <w:left w:w="0" w:type="dxa"/>
              <w:bottom w:w="0" w:type="dxa"/>
              <w:right w:w="0" w:type="dxa"/>
            </w:tcMar>
            <w:vAlign w:val="center"/>
          </w:tcPr>
          <w:p w14:paraId="2A607A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Yakima River</w:t>
            </w:r>
          </w:p>
        </w:tc>
        <w:tc>
          <w:tcPr>
            <w:tcW w:w="610" w:type="dxa"/>
            <w:shd w:val="clear" w:color="auto" w:fill="FFFFFF"/>
            <w:tcMar>
              <w:top w:w="0" w:type="dxa"/>
              <w:left w:w="0" w:type="dxa"/>
              <w:bottom w:w="0" w:type="dxa"/>
              <w:right w:w="0" w:type="dxa"/>
            </w:tcMar>
            <w:vAlign w:val="center"/>
          </w:tcPr>
          <w:p w14:paraId="5237CA1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w:t>
            </w:r>
          </w:p>
        </w:tc>
        <w:tc>
          <w:tcPr>
            <w:tcW w:w="610" w:type="dxa"/>
            <w:shd w:val="clear" w:color="auto" w:fill="FFFFFF"/>
            <w:tcMar>
              <w:top w:w="0" w:type="dxa"/>
              <w:left w:w="0" w:type="dxa"/>
              <w:bottom w:w="0" w:type="dxa"/>
              <w:right w:w="0" w:type="dxa"/>
            </w:tcMar>
            <w:vAlign w:val="center"/>
          </w:tcPr>
          <w:p w14:paraId="415003F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w:t>
            </w:r>
          </w:p>
        </w:tc>
        <w:tc>
          <w:tcPr>
            <w:tcW w:w="575" w:type="dxa"/>
            <w:shd w:val="clear" w:color="auto" w:fill="FFFFFF"/>
            <w:tcMar>
              <w:top w:w="0" w:type="dxa"/>
              <w:left w:w="0" w:type="dxa"/>
              <w:bottom w:w="0" w:type="dxa"/>
              <w:right w:w="0" w:type="dxa"/>
            </w:tcMar>
            <w:vAlign w:val="center"/>
          </w:tcPr>
          <w:p w14:paraId="35B4ABA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w:t>
            </w:r>
          </w:p>
        </w:tc>
        <w:tc>
          <w:tcPr>
            <w:tcW w:w="575" w:type="dxa"/>
            <w:shd w:val="clear" w:color="auto" w:fill="FFFFFF"/>
            <w:tcMar>
              <w:top w:w="0" w:type="dxa"/>
              <w:left w:w="0" w:type="dxa"/>
              <w:bottom w:w="0" w:type="dxa"/>
              <w:right w:w="0" w:type="dxa"/>
            </w:tcMar>
            <w:vAlign w:val="center"/>
          </w:tcPr>
          <w:p w14:paraId="6F2A748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w:t>
            </w:r>
          </w:p>
        </w:tc>
        <w:tc>
          <w:tcPr>
            <w:tcW w:w="610" w:type="dxa"/>
            <w:shd w:val="clear" w:color="auto" w:fill="FFFFFF"/>
            <w:tcMar>
              <w:top w:w="0" w:type="dxa"/>
              <w:left w:w="0" w:type="dxa"/>
              <w:bottom w:w="0" w:type="dxa"/>
              <w:right w:w="0" w:type="dxa"/>
            </w:tcMar>
            <w:vAlign w:val="center"/>
          </w:tcPr>
          <w:p w14:paraId="4AC5E5E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33</w:t>
            </w:r>
          </w:p>
        </w:tc>
        <w:tc>
          <w:tcPr>
            <w:tcW w:w="610" w:type="dxa"/>
            <w:shd w:val="clear" w:color="auto" w:fill="FFFFFF"/>
            <w:tcMar>
              <w:top w:w="0" w:type="dxa"/>
              <w:left w:w="0" w:type="dxa"/>
              <w:bottom w:w="0" w:type="dxa"/>
              <w:right w:w="0" w:type="dxa"/>
            </w:tcMar>
            <w:vAlign w:val="center"/>
          </w:tcPr>
          <w:p w14:paraId="25113D2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w:t>
            </w:r>
          </w:p>
        </w:tc>
        <w:tc>
          <w:tcPr>
            <w:tcW w:w="610" w:type="dxa"/>
            <w:shd w:val="clear" w:color="auto" w:fill="FFFFFF"/>
            <w:tcMar>
              <w:top w:w="0" w:type="dxa"/>
              <w:left w:w="0" w:type="dxa"/>
              <w:bottom w:w="0" w:type="dxa"/>
              <w:right w:w="0" w:type="dxa"/>
            </w:tcMar>
            <w:vAlign w:val="center"/>
          </w:tcPr>
          <w:p w14:paraId="216425D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w:t>
            </w:r>
          </w:p>
        </w:tc>
        <w:tc>
          <w:tcPr>
            <w:tcW w:w="610" w:type="dxa"/>
            <w:shd w:val="clear" w:color="auto" w:fill="FFFFFF"/>
            <w:tcMar>
              <w:top w:w="0" w:type="dxa"/>
              <w:left w:w="0" w:type="dxa"/>
              <w:bottom w:w="0" w:type="dxa"/>
              <w:right w:w="0" w:type="dxa"/>
            </w:tcMar>
            <w:vAlign w:val="center"/>
          </w:tcPr>
          <w:p w14:paraId="1A0D4C3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w:t>
            </w:r>
          </w:p>
        </w:tc>
        <w:tc>
          <w:tcPr>
            <w:tcW w:w="610" w:type="dxa"/>
            <w:shd w:val="clear" w:color="auto" w:fill="FFFFFF"/>
            <w:tcMar>
              <w:top w:w="0" w:type="dxa"/>
              <w:left w:w="0" w:type="dxa"/>
              <w:bottom w:w="0" w:type="dxa"/>
              <w:right w:w="0" w:type="dxa"/>
            </w:tcMar>
            <w:vAlign w:val="center"/>
          </w:tcPr>
          <w:p w14:paraId="0B31343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w:t>
            </w:r>
          </w:p>
        </w:tc>
        <w:tc>
          <w:tcPr>
            <w:tcW w:w="610" w:type="dxa"/>
            <w:shd w:val="clear" w:color="auto" w:fill="FFFFFF"/>
            <w:tcMar>
              <w:top w:w="0" w:type="dxa"/>
              <w:left w:w="0" w:type="dxa"/>
              <w:bottom w:w="0" w:type="dxa"/>
              <w:right w:w="0" w:type="dxa"/>
            </w:tcMar>
            <w:vAlign w:val="center"/>
          </w:tcPr>
          <w:p w14:paraId="79AD0D3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79</w:t>
            </w:r>
          </w:p>
        </w:tc>
        <w:tc>
          <w:tcPr>
            <w:tcW w:w="575" w:type="dxa"/>
            <w:shd w:val="clear" w:color="auto" w:fill="FFFFFF"/>
            <w:tcMar>
              <w:top w:w="0" w:type="dxa"/>
              <w:left w:w="0" w:type="dxa"/>
              <w:bottom w:w="0" w:type="dxa"/>
              <w:right w:w="0" w:type="dxa"/>
            </w:tcMar>
            <w:vAlign w:val="center"/>
          </w:tcPr>
          <w:p w14:paraId="7EE05AF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92</w:t>
            </w:r>
          </w:p>
        </w:tc>
        <w:tc>
          <w:tcPr>
            <w:tcW w:w="575" w:type="dxa"/>
            <w:shd w:val="clear" w:color="auto" w:fill="FFFFFF"/>
            <w:tcMar>
              <w:top w:w="0" w:type="dxa"/>
              <w:left w:w="0" w:type="dxa"/>
              <w:bottom w:w="0" w:type="dxa"/>
              <w:right w:w="0" w:type="dxa"/>
            </w:tcMar>
            <w:vAlign w:val="center"/>
          </w:tcPr>
          <w:p w14:paraId="000E458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38</w:t>
            </w:r>
          </w:p>
        </w:tc>
        <w:tc>
          <w:tcPr>
            <w:tcW w:w="575" w:type="dxa"/>
            <w:shd w:val="clear" w:color="auto" w:fill="FFFFFF"/>
            <w:tcMar>
              <w:top w:w="0" w:type="dxa"/>
              <w:left w:w="0" w:type="dxa"/>
              <w:bottom w:w="0" w:type="dxa"/>
              <w:right w:w="0" w:type="dxa"/>
            </w:tcMar>
            <w:vAlign w:val="center"/>
          </w:tcPr>
          <w:p w14:paraId="3E8EA58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42</w:t>
            </w:r>
          </w:p>
        </w:tc>
        <w:tc>
          <w:tcPr>
            <w:tcW w:w="575" w:type="dxa"/>
            <w:shd w:val="clear" w:color="auto" w:fill="FFFFFF"/>
            <w:tcMar>
              <w:top w:w="0" w:type="dxa"/>
              <w:left w:w="0" w:type="dxa"/>
              <w:bottom w:w="0" w:type="dxa"/>
              <w:right w:w="0" w:type="dxa"/>
            </w:tcMar>
            <w:vAlign w:val="center"/>
          </w:tcPr>
          <w:p w14:paraId="0172446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46</w:t>
            </w:r>
          </w:p>
        </w:tc>
        <w:tc>
          <w:tcPr>
            <w:tcW w:w="575" w:type="dxa"/>
            <w:shd w:val="clear" w:color="auto" w:fill="FFFFFF"/>
            <w:tcMar>
              <w:top w:w="0" w:type="dxa"/>
              <w:left w:w="0" w:type="dxa"/>
              <w:bottom w:w="0" w:type="dxa"/>
              <w:right w:w="0" w:type="dxa"/>
            </w:tcMar>
            <w:vAlign w:val="center"/>
          </w:tcPr>
          <w:p w14:paraId="17B708A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60</w:t>
            </w:r>
          </w:p>
        </w:tc>
        <w:tc>
          <w:tcPr>
            <w:tcW w:w="575" w:type="dxa"/>
            <w:shd w:val="clear" w:color="auto" w:fill="FFFFFF"/>
            <w:tcMar>
              <w:top w:w="0" w:type="dxa"/>
              <w:left w:w="0" w:type="dxa"/>
              <w:bottom w:w="0" w:type="dxa"/>
              <w:right w:w="0" w:type="dxa"/>
            </w:tcMar>
            <w:vAlign w:val="center"/>
          </w:tcPr>
          <w:p w14:paraId="63D38AF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50</w:t>
            </w:r>
          </w:p>
        </w:tc>
        <w:tc>
          <w:tcPr>
            <w:tcW w:w="575" w:type="dxa"/>
            <w:shd w:val="clear" w:color="auto" w:fill="FFFFFF"/>
            <w:tcMar>
              <w:top w:w="0" w:type="dxa"/>
              <w:left w:w="0" w:type="dxa"/>
              <w:bottom w:w="0" w:type="dxa"/>
              <w:right w:w="0" w:type="dxa"/>
            </w:tcMar>
            <w:vAlign w:val="center"/>
          </w:tcPr>
          <w:p w14:paraId="45880A9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44</w:t>
            </w:r>
          </w:p>
        </w:tc>
      </w:tr>
      <w:tr w:rsidR="00785886" w14:paraId="1430711D" w14:textId="77777777">
        <w:trPr>
          <w:cantSplit/>
          <w:jc w:val="center"/>
        </w:trPr>
        <w:tc>
          <w:tcPr>
            <w:tcW w:w="1461" w:type="dxa"/>
            <w:shd w:val="clear" w:color="auto" w:fill="FFFFFF"/>
            <w:tcMar>
              <w:top w:w="0" w:type="dxa"/>
              <w:left w:w="0" w:type="dxa"/>
              <w:bottom w:w="0" w:type="dxa"/>
              <w:right w:w="0" w:type="dxa"/>
            </w:tcMar>
            <w:vAlign w:val="center"/>
          </w:tcPr>
          <w:p w14:paraId="24986D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Wenatchee River</w:t>
            </w:r>
          </w:p>
        </w:tc>
        <w:tc>
          <w:tcPr>
            <w:tcW w:w="610" w:type="dxa"/>
            <w:shd w:val="clear" w:color="auto" w:fill="FFFFFF"/>
            <w:tcMar>
              <w:top w:w="0" w:type="dxa"/>
              <w:left w:w="0" w:type="dxa"/>
              <w:bottom w:w="0" w:type="dxa"/>
              <w:right w:w="0" w:type="dxa"/>
            </w:tcMar>
            <w:vAlign w:val="center"/>
          </w:tcPr>
          <w:p w14:paraId="06B9E8F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399</w:t>
            </w:r>
          </w:p>
        </w:tc>
        <w:tc>
          <w:tcPr>
            <w:tcW w:w="610" w:type="dxa"/>
            <w:shd w:val="clear" w:color="auto" w:fill="FFFFFF"/>
            <w:tcMar>
              <w:top w:w="0" w:type="dxa"/>
              <w:left w:w="0" w:type="dxa"/>
              <w:bottom w:w="0" w:type="dxa"/>
              <w:right w:w="0" w:type="dxa"/>
            </w:tcMar>
            <w:vAlign w:val="center"/>
          </w:tcPr>
          <w:p w14:paraId="252AC66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400</w:t>
            </w:r>
          </w:p>
        </w:tc>
        <w:tc>
          <w:tcPr>
            <w:tcW w:w="575" w:type="dxa"/>
            <w:shd w:val="clear" w:color="auto" w:fill="FFFFFF"/>
            <w:tcMar>
              <w:top w:w="0" w:type="dxa"/>
              <w:left w:w="0" w:type="dxa"/>
              <w:bottom w:w="0" w:type="dxa"/>
              <w:right w:w="0" w:type="dxa"/>
            </w:tcMar>
            <w:vAlign w:val="center"/>
          </w:tcPr>
          <w:p w14:paraId="750A87F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352</w:t>
            </w:r>
          </w:p>
        </w:tc>
        <w:tc>
          <w:tcPr>
            <w:tcW w:w="575" w:type="dxa"/>
            <w:shd w:val="clear" w:color="auto" w:fill="FFFFFF"/>
            <w:tcMar>
              <w:top w:w="0" w:type="dxa"/>
              <w:left w:w="0" w:type="dxa"/>
              <w:bottom w:w="0" w:type="dxa"/>
              <w:right w:w="0" w:type="dxa"/>
            </w:tcMar>
            <w:vAlign w:val="center"/>
          </w:tcPr>
          <w:p w14:paraId="300E855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458</w:t>
            </w:r>
          </w:p>
        </w:tc>
        <w:tc>
          <w:tcPr>
            <w:tcW w:w="610" w:type="dxa"/>
            <w:shd w:val="clear" w:color="auto" w:fill="FFFFFF"/>
            <w:tcMar>
              <w:top w:w="0" w:type="dxa"/>
              <w:left w:w="0" w:type="dxa"/>
              <w:bottom w:w="0" w:type="dxa"/>
              <w:right w:w="0" w:type="dxa"/>
            </w:tcMar>
            <w:vAlign w:val="center"/>
          </w:tcPr>
          <w:p w14:paraId="381F260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889</w:t>
            </w:r>
          </w:p>
        </w:tc>
        <w:tc>
          <w:tcPr>
            <w:tcW w:w="610" w:type="dxa"/>
            <w:shd w:val="clear" w:color="auto" w:fill="FFFFFF"/>
            <w:tcMar>
              <w:top w:w="0" w:type="dxa"/>
              <w:left w:w="0" w:type="dxa"/>
              <w:bottom w:w="0" w:type="dxa"/>
              <w:right w:w="0" w:type="dxa"/>
            </w:tcMar>
            <w:vAlign w:val="center"/>
          </w:tcPr>
          <w:p w14:paraId="1E022A2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596</w:t>
            </w:r>
          </w:p>
        </w:tc>
        <w:tc>
          <w:tcPr>
            <w:tcW w:w="610" w:type="dxa"/>
            <w:shd w:val="clear" w:color="auto" w:fill="FFFFFF"/>
            <w:tcMar>
              <w:top w:w="0" w:type="dxa"/>
              <w:left w:w="0" w:type="dxa"/>
              <w:bottom w:w="0" w:type="dxa"/>
              <w:right w:w="0" w:type="dxa"/>
            </w:tcMar>
            <w:vAlign w:val="center"/>
          </w:tcPr>
          <w:p w14:paraId="541773E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480</w:t>
            </w:r>
          </w:p>
        </w:tc>
        <w:tc>
          <w:tcPr>
            <w:tcW w:w="610" w:type="dxa"/>
            <w:shd w:val="clear" w:color="auto" w:fill="FFFFFF"/>
            <w:tcMar>
              <w:top w:w="0" w:type="dxa"/>
              <w:left w:w="0" w:type="dxa"/>
              <w:bottom w:w="0" w:type="dxa"/>
              <w:right w:w="0" w:type="dxa"/>
            </w:tcMar>
            <w:vAlign w:val="center"/>
          </w:tcPr>
          <w:p w14:paraId="22C55F8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412</w:t>
            </w:r>
          </w:p>
        </w:tc>
        <w:tc>
          <w:tcPr>
            <w:tcW w:w="610" w:type="dxa"/>
            <w:shd w:val="clear" w:color="auto" w:fill="FFFFFF"/>
            <w:tcMar>
              <w:top w:w="0" w:type="dxa"/>
              <w:left w:w="0" w:type="dxa"/>
              <w:bottom w:w="0" w:type="dxa"/>
              <w:right w:w="0" w:type="dxa"/>
            </w:tcMar>
            <w:vAlign w:val="center"/>
          </w:tcPr>
          <w:p w14:paraId="08EF4B6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214</w:t>
            </w:r>
          </w:p>
        </w:tc>
        <w:tc>
          <w:tcPr>
            <w:tcW w:w="610" w:type="dxa"/>
            <w:shd w:val="clear" w:color="auto" w:fill="FFFFFF"/>
            <w:tcMar>
              <w:top w:w="0" w:type="dxa"/>
              <w:left w:w="0" w:type="dxa"/>
              <w:bottom w:w="0" w:type="dxa"/>
              <w:right w:w="0" w:type="dxa"/>
            </w:tcMar>
            <w:vAlign w:val="center"/>
          </w:tcPr>
          <w:p w14:paraId="5F2CD4E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228</w:t>
            </w:r>
          </w:p>
        </w:tc>
        <w:tc>
          <w:tcPr>
            <w:tcW w:w="575" w:type="dxa"/>
            <w:shd w:val="clear" w:color="auto" w:fill="FFFFFF"/>
            <w:tcMar>
              <w:top w:w="0" w:type="dxa"/>
              <w:left w:w="0" w:type="dxa"/>
              <w:bottom w:w="0" w:type="dxa"/>
              <w:right w:w="0" w:type="dxa"/>
            </w:tcMar>
            <w:vAlign w:val="center"/>
          </w:tcPr>
          <w:p w14:paraId="55F0B95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217</w:t>
            </w:r>
          </w:p>
        </w:tc>
        <w:tc>
          <w:tcPr>
            <w:tcW w:w="575" w:type="dxa"/>
            <w:shd w:val="clear" w:color="auto" w:fill="FFFFFF"/>
            <w:tcMar>
              <w:top w:w="0" w:type="dxa"/>
              <w:left w:w="0" w:type="dxa"/>
              <w:bottom w:w="0" w:type="dxa"/>
              <w:right w:w="0" w:type="dxa"/>
            </w:tcMar>
            <w:vAlign w:val="center"/>
          </w:tcPr>
          <w:p w14:paraId="0F0368D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w:t>
            </w:r>
          </w:p>
        </w:tc>
        <w:tc>
          <w:tcPr>
            <w:tcW w:w="575" w:type="dxa"/>
            <w:shd w:val="clear" w:color="auto" w:fill="FFFFFF"/>
            <w:tcMar>
              <w:top w:w="0" w:type="dxa"/>
              <w:left w:w="0" w:type="dxa"/>
              <w:bottom w:w="0" w:type="dxa"/>
              <w:right w:w="0" w:type="dxa"/>
            </w:tcMar>
            <w:vAlign w:val="center"/>
          </w:tcPr>
          <w:p w14:paraId="10D9F45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w:t>
            </w:r>
          </w:p>
        </w:tc>
        <w:tc>
          <w:tcPr>
            <w:tcW w:w="575" w:type="dxa"/>
            <w:shd w:val="clear" w:color="auto" w:fill="FFFFFF"/>
            <w:tcMar>
              <w:top w:w="0" w:type="dxa"/>
              <w:left w:w="0" w:type="dxa"/>
              <w:bottom w:w="0" w:type="dxa"/>
              <w:right w:w="0" w:type="dxa"/>
            </w:tcMar>
            <w:vAlign w:val="center"/>
          </w:tcPr>
          <w:p w14:paraId="147EBD1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w:t>
            </w:r>
          </w:p>
        </w:tc>
        <w:tc>
          <w:tcPr>
            <w:tcW w:w="575" w:type="dxa"/>
            <w:shd w:val="clear" w:color="auto" w:fill="FFFFFF"/>
            <w:tcMar>
              <w:top w:w="0" w:type="dxa"/>
              <w:left w:w="0" w:type="dxa"/>
              <w:bottom w:w="0" w:type="dxa"/>
              <w:right w:w="0" w:type="dxa"/>
            </w:tcMar>
            <w:vAlign w:val="center"/>
          </w:tcPr>
          <w:p w14:paraId="5D27EF6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35</w:t>
            </w:r>
          </w:p>
        </w:tc>
        <w:tc>
          <w:tcPr>
            <w:tcW w:w="575" w:type="dxa"/>
            <w:shd w:val="clear" w:color="auto" w:fill="FFFFFF"/>
            <w:tcMar>
              <w:top w:w="0" w:type="dxa"/>
              <w:left w:w="0" w:type="dxa"/>
              <w:bottom w:w="0" w:type="dxa"/>
              <w:right w:w="0" w:type="dxa"/>
            </w:tcMar>
            <w:vAlign w:val="center"/>
          </w:tcPr>
          <w:p w14:paraId="6017D4B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83</w:t>
            </w:r>
          </w:p>
        </w:tc>
        <w:tc>
          <w:tcPr>
            <w:tcW w:w="575" w:type="dxa"/>
            <w:shd w:val="clear" w:color="auto" w:fill="FFFFFF"/>
            <w:tcMar>
              <w:top w:w="0" w:type="dxa"/>
              <w:left w:w="0" w:type="dxa"/>
              <w:bottom w:w="0" w:type="dxa"/>
              <w:right w:w="0" w:type="dxa"/>
            </w:tcMar>
            <w:vAlign w:val="center"/>
          </w:tcPr>
          <w:p w14:paraId="0D47BD2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w:t>
            </w:r>
          </w:p>
        </w:tc>
      </w:tr>
      <w:tr w:rsidR="00785886" w14:paraId="0BAA8B79" w14:textId="77777777">
        <w:trPr>
          <w:cantSplit/>
          <w:jc w:val="center"/>
        </w:trPr>
        <w:tc>
          <w:tcPr>
            <w:tcW w:w="1461" w:type="dxa"/>
            <w:shd w:val="clear" w:color="auto" w:fill="FFFFFF"/>
            <w:tcMar>
              <w:top w:w="0" w:type="dxa"/>
              <w:left w:w="0" w:type="dxa"/>
              <w:bottom w:w="0" w:type="dxa"/>
              <w:right w:w="0" w:type="dxa"/>
            </w:tcMar>
            <w:vAlign w:val="center"/>
          </w:tcPr>
          <w:p w14:paraId="217027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Entiat River</w:t>
            </w:r>
          </w:p>
        </w:tc>
        <w:tc>
          <w:tcPr>
            <w:tcW w:w="610" w:type="dxa"/>
            <w:shd w:val="clear" w:color="auto" w:fill="FFFFFF"/>
            <w:tcMar>
              <w:top w:w="0" w:type="dxa"/>
              <w:left w:w="0" w:type="dxa"/>
              <w:bottom w:w="0" w:type="dxa"/>
              <w:right w:w="0" w:type="dxa"/>
            </w:tcMar>
            <w:vAlign w:val="center"/>
          </w:tcPr>
          <w:p w14:paraId="669E813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14:paraId="69CEFE7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w:t>
            </w:r>
          </w:p>
        </w:tc>
        <w:tc>
          <w:tcPr>
            <w:tcW w:w="575" w:type="dxa"/>
            <w:shd w:val="clear" w:color="auto" w:fill="FFFFFF"/>
            <w:tcMar>
              <w:top w:w="0" w:type="dxa"/>
              <w:left w:w="0" w:type="dxa"/>
              <w:bottom w:w="0" w:type="dxa"/>
              <w:right w:w="0" w:type="dxa"/>
            </w:tcMar>
            <w:vAlign w:val="center"/>
          </w:tcPr>
          <w:p w14:paraId="4504972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575" w:type="dxa"/>
            <w:shd w:val="clear" w:color="auto" w:fill="FFFFFF"/>
            <w:tcMar>
              <w:top w:w="0" w:type="dxa"/>
              <w:left w:w="0" w:type="dxa"/>
              <w:bottom w:w="0" w:type="dxa"/>
              <w:right w:w="0" w:type="dxa"/>
            </w:tcMar>
            <w:vAlign w:val="center"/>
          </w:tcPr>
          <w:p w14:paraId="5C28C74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610" w:type="dxa"/>
            <w:shd w:val="clear" w:color="auto" w:fill="FFFFFF"/>
            <w:tcMar>
              <w:top w:w="0" w:type="dxa"/>
              <w:left w:w="0" w:type="dxa"/>
              <w:bottom w:w="0" w:type="dxa"/>
              <w:right w:w="0" w:type="dxa"/>
            </w:tcMar>
            <w:vAlign w:val="center"/>
          </w:tcPr>
          <w:p w14:paraId="2370F90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75</w:t>
            </w:r>
          </w:p>
        </w:tc>
        <w:tc>
          <w:tcPr>
            <w:tcW w:w="610" w:type="dxa"/>
            <w:shd w:val="clear" w:color="auto" w:fill="FFFFFF"/>
            <w:tcMar>
              <w:top w:w="0" w:type="dxa"/>
              <w:left w:w="0" w:type="dxa"/>
              <w:bottom w:w="0" w:type="dxa"/>
              <w:right w:w="0" w:type="dxa"/>
            </w:tcMar>
            <w:vAlign w:val="center"/>
          </w:tcPr>
          <w:p w14:paraId="400D86E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74</w:t>
            </w:r>
          </w:p>
        </w:tc>
        <w:tc>
          <w:tcPr>
            <w:tcW w:w="610" w:type="dxa"/>
            <w:shd w:val="clear" w:color="auto" w:fill="FFFFFF"/>
            <w:tcMar>
              <w:top w:w="0" w:type="dxa"/>
              <w:left w:w="0" w:type="dxa"/>
              <w:bottom w:w="0" w:type="dxa"/>
              <w:right w:w="0" w:type="dxa"/>
            </w:tcMar>
            <w:vAlign w:val="center"/>
          </w:tcPr>
          <w:p w14:paraId="61FC7F0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55</w:t>
            </w:r>
          </w:p>
        </w:tc>
        <w:tc>
          <w:tcPr>
            <w:tcW w:w="610" w:type="dxa"/>
            <w:shd w:val="clear" w:color="auto" w:fill="FFFFFF"/>
            <w:tcMar>
              <w:top w:w="0" w:type="dxa"/>
              <w:left w:w="0" w:type="dxa"/>
              <w:bottom w:w="0" w:type="dxa"/>
              <w:right w:w="0" w:type="dxa"/>
            </w:tcMar>
            <w:vAlign w:val="center"/>
          </w:tcPr>
          <w:p w14:paraId="2EA294E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26</w:t>
            </w:r>
          </w:p>
        </w:tc>
        <w:tc>
          <w:tcPr>
            <w:tcW w:w="610" w:type="dxa"/>
            <w:shd w:val="clear" w:color="auto" w:fill="FFFFFF"/>
            <w:tcMar>
              <w:top w:w="0" w:type="dxa"/>
              <w:left w:w="0" w:type="dxa"/>
              <w:bottom w:w="0" w:type="dxa"/>
              <w:right w:w="0" w:type="dxa"/>
            </w:tcMar>
            <w:vAlign w:val="center"/>
          </w:tcPr>
          <w:p w14:paraId="2E37157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w:t>
            </w:r>
          </w:p>
        </w:tc>
        <w:tc>
          <w:tcPr>
            <w:tcW w:w="610" w:type="dxa"/>
            <w:shd w:val="clear" w:color="auto" w:fill="FFFFFF"/>
            <w:tcMar>
              <w:top w:w="0" w:type="dxa"/>
              <w:left w:w="0" w:type="dxa"/>
              <w:bottom w:w="0" w:type="dxa"/>
              <w:right w:w="0" w:type="dxa"/>
            </w:tcMar>
            <w:vAlign w:val="center"/>
          </w:tcPr>
          <w:p w14:paraId="123F753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66</w:t>
            </w:r>
          </w:p>
        </w:tc>
        <w:tc>
          <w:tcPr>
            <w:tcW w:w="575" w:type="dxa"/>
            <w:shd w:val="clear" w:color="auto" w:fill="FFFFFF"/>
            <w:tcMar>
              <w:top w:w="0" w:type="dxa"/>
              <w:left w:w="0" w:type="dxa"/>
              <w:bottom w:w="0" w:type="dxa"/>
              <w:right w:w="0" w:type="dxa"/>
            </w:tcMar>
            <w:vAlign w:val="center"/>
          </w:tcPr>
          <w:p w14:paraId="2781541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w:t>
            </w:r>
          </w:p>
        </w:tc>
        <w:tc>
          <w:tcPr>
            <w:tcW w:w="575" w:type="dxa"/>
            <w:shd w:val="clear" w:color="auto" w:fill="FFFFFF"/>
            <w:tcMar>
              <w:top w:w="0" w:type="dxa"/>
              <w:left w:w="0" w:type="dxa"/>
              <w:bottom w:w="0" w:type="dxa"/>
              <w:right w:w="0" w:type="dxa"/>
            </w:tcMar>
            <w:vAlign w:val="center"/>
          </w:tcPr>
          <w:p w14:paraId="2782DEC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w:t>
            </w:r>
          </w:p>
        </w:tc>
        <w:tc>
          <w:tcPr>
            <w:tcW w:w="575" w:type="dxa"/>
            <w:shd w:val="clear" w:color="auto" w:fill="FFFFFF"/>
            <w:tcMar>
              <w:top w:w="0" w:type="dxa"/>
              <w:left w:w="0" w:type="dxa"/>
              <w:bottom w:w="0" w:type="dxa"/>
              <w:right w:w="0" w:type="dxa"/>
            </w:tcMar>
            <w:vAlign w:val="center"/>
          </w:tcPr>
          <w:p w14:paraId="62A9408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575" w:type="dxa"/>
            <w:shd w:val="clear" w:color="auto" w:fill="FFFFFF"/>
            <w:tcMar>
              <w:top w:w="0" w:type="dxa"/>
              <w:left w:w="0" w:type="dxa"/>
              <w:bottom w:w="0" w:type="dxa"/>
              <w:right w:w="0" w:type="dxa"/>
            </w:tcMar>
            <w:vAlign w:val="center"/>
          </w:tcPr>
          <w:p w14:paraId="121D326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w:t>
            </w:r>
          </w:p>
        </w:tc>
        <w:tc>
          <w:tcPr>
            <w:tcW w:w="575" w:type="dxa"/>
            <w:shd w:val="clear" w:color="auto" w:fill="FFFFFF"/>
            <w:tcMar>
              <w:top w:w="0" w:type="dxa"/>
              <w:left w:w="0" w:type="dxa"/>
              <w:bottom w:w="0" w:type="dxa"/>
              <w:right w:w="0" w:type="dxa"/>
            </w:tcMar>
            <w:vAlign w:val="center"/>
          </w:tcPr>
          <w:p w14:paraId="0523EF4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w:t>
            </w:r>
          </w:p>
        </w:tc>
        <w:tc>
          <w:tcPr>
            <w:tcW w:w="575" w:type="dxa"/>
            <w:shd w:val="clear" w:color="auto" w:fill="FFFFFF"/>
            <w:tcMar>
              <w:top w:w="0" w:type="dxa"/>
              <w:left w:w="0" w:type="dxa"/>
              <w:bottom w:w="0" w:type="dxa"/>
              <w:right w:w="0" w:type="dxa"/>
            </w:tcMar>
            <w:vAlign w:val="center"/>
          </w:tcPr>
          <w:p w14:paraId="4E9EC69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w:t>
            </w:r>
          </w:p>
        </w:tc>
        <w:tc>
          <w:tcPr>
            <w:tcW w:w="575" w:type="dxa"/>
            <w:shd w:val="clear" w:color="auto" w:fill="FFFFFF"/>
            <w:tcMar>
              <w:top w:w="0" w:type="dxa"/>
              <w:left w:w="0" w:type="dxa"/>
              <w:bottom w:w="0" w:type="dxa"/>
              <w:right w:w="0" w:type="dxa"/>
            </w:tcMar>
            <w:vAlign w:val="center"/>
          </w:tcPr>
          <w:p w14:paraId="3C3656B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w:t>
            </w:r>
          </w:p>
        </w:tc>
      </w:tr>
      <w:tr w:rsidR="00785886" w14:paraId="40812202" w14:textId="77777777">
        <w:trPr>
          <w:cantSplit/>
          <w:jc w:val="center"/>
        </w:trPr>
        <w:tc>
          <w:tcPr>
            <w:tcW w:w="1461" w:type="dxa"/>
            <w:shd w:val="clear" w:color="auto" w:fill="FFFFFF"/>
            <w:tcMar>
              <w:top w:w="0" w:type="dxa"/>
              <w:left w:w="0" w:type="dxa"/>
              <w:bottom w:w="0" w:type="dxa"/>
              <w:right w:w="0" w:type="dxa"/>
            </w:tcMar>
            <w:vAlign w:val="center"/>
          </w:tcPr>
          <w:p w14:paraId="28B549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Methow River</w:t>
            </w:r>
          </w:p>
        </w:tc>
        <w:tc>
          <w:tcPr>
            <w:tcW w:w="610" w:type="dxa"/>
            <w:shd w:val="clear" w:color="auto" w:fill="FFFFFF"/>
            <w:tcMar>
              <w:top w:w="0" w:type="dxa"/>
              <w:left w:w="0" w:type="dxa"/>
              <w:bottom w:w="0" w:type="dxa"/>
              <w:right w:w="0" w:type="dxa"/>
            </w:tcMar>
            <w:vAlign w:val="center"/>
          </w:tcPr>
          <w:p w14:paraId="4DC8AB4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1,866</w:t>
            </w:r>
          </w:p>
        </w:tc>
        <w:tc>
          <w:tcPr>
            <w:tcW w:w="610" w:type="dxa"/>
            <w:shd w:val="clear" w:color="auto" w:fill="FFFFFF"/>
            <w:tcMar>
              <w:top w:w="0" w:type="dxa"/>
              <w:left w:w="0" w:type="dxa"/>
              <w:bottom w:w="0" w:type="dxa"/>
              <w:right w:w="0" w:type="dxa"/>
            </w:tcMar>
            <w:vAlign w:val="center"/>
          </w:tcPr>
          <w:p w14:paraId="265F295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3,088</w:t>
            </w:r>
          </w:p>
        </w:tc>
        <w:tc>
          <w:tcPr>
            <w:tcW w:w="575" w:type="dxa"/>
            <w:shd w:val="clear" w:color="auto" w:fill="FFFFFF"/>
            <w:tcMar>
              <w:top w:w="0" w:type="dxa"/>
              <w:left w:w="0" w:type="dxa"/>
              <w:bottom w:w="0" w:type="dxa"/>
              <w:right w:w="0" w:type="dxa"/>
            </w:tcMar>
            <w:vAlign w:val="center"/>
          </w:tcPr>
          <w:p w14:paraId="2BC0EB8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484</w:t>
            </w:r>
          </w:p>
        </w:tc>
        <w:tc>
          <w:tcPr>
            <w:tcW w:w="575" w:type="dxa"/>
            <w:shd w:val="clear" w:color="auto" w:fill="FFFFFF"/>
            <w:tcMar>
              <w:top w:w="0" w:type="dxa"/>
              <w:left w:w="0" w:type="dxa"/>
              <w:bottom w:w="0" w:type="dxa"/>
              <w:right w:w="0" w:type="dxa"/>
            </w:tcMar>
            <w:vAlign w:val="center"/>
          </w:tcPr>
          <w:p w14:paraId="23198C5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48</w:t>
            </w:r>
          </w:p>
        </w:tc>
        <w:tc>
          <w:tcPr>
            <w:tcW w:w="610" w:type="dxa"/>
            <w:shd w:val="clear" w:color="auto" w:fill="FFFFFF"/>
            <w:tcMar>
              <w:top w:w="0" w:type="dxa"/>
              <w:left w:w="0" w:type="dxa"/>
              <w:bottom w:w="0" w:type="dxa"/>
              <w:right w:w="0" w:type="dxa"/>
            </w:tcMar>
            <w:vAlign w:val="center"/>
          </w:tcPr>
          <w:p w14:paraId="2629B2B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170</w:t>
            </w:r>
          </w:p>
        </w:tc>
        <w:tc>
          <w:tcPr>
            <w:tcW w:w="610" w:type="dxa"/>
            <w:shd w:val="clear" w:color="auto" w:fill="FFFFFF"/>
            <w:tcMar>
              <w:top w:w="0" w:type="dxa"/>
              <w:left w:w="0" w:type="dxa"/>
              <w:bottom w:w="0" w:type="dxa"/>
              <w:right w:w="0" w:type="dxa"/>
            </w:tcMar>
            <w:vAlign w:val="center"/>
          </w:tcPr>
          <w:p w14:paraId="28B9A01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82</w:t>
            </w:r>
          </w:p>
        </w:tc>
        <w:tc>
          <w:tcPr>
            <w:tcW w:w="610" w:type="dxa"/>
            <w:shd w:val="clear" w:color="auto" w:fill="FFFFFF"/>
            <w:tcMar>
              <w:top w:w="0" w:type="dxa"/>
              <w:left w:w="0" w:type="dxa"/>
              <w:bottom w:w="0" w:type="dxa"/>
              <w:right w:w="0" w:type="dxa"/>
            </w:tcMar>
            <w:vAlign w:val="center"/>
          </w:tcPr>
          <w:p w14:paraId="743EB5F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352</w:t>
            </w:r>
          </w:p>
        </w:tc>
        <w:tc>
          <w:tcPr>
            <w:tcW w:w="610" w:type="dxa"/>
            <w:shd w:val="clear" w:color="auto" w:fill="FFFFFF"/>
            <w:tcMar>
              <w:top w:w="0" w:type="dxa"/>
              <w:left w:w="0" w:type="dxa"/>
              <w:bottom w:w="0" w:type="dxa"/>
              <w:right w:w="0" w:type="dxa"/>
            </w:tcMar>
            <w:vAlign w:val="center"/>
          </w:tcPr>
          <w:p w14:paraId="24D7C65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342</w:t>
            </w:r>
          </w:p>
        </w:tc>
        <w:tc>
          <w:tcPr>
            <w:tcW w:w="610" w:type="dxa"/>
            <w:shd w:val="clear" w:color="auto" w:fill="FFFFFF"/>
            <w:tcMar>
              <w:top w:w="0" w:type="dxa"/>
              <w:left w:w="0" w:type="dxa"/>
              <w:bottom w:w="0" w:type="dxa"/>
              <w:right w:w="0" w:type="dxa"/>
            </w:tcMar>
            <w:vAlign w:val="center"/>
          </w:tcPr>
          <w:p w14:paraId="04E1743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335</w:t>
            </w:r>
          </w:p>
        </w:tc>
        <w:tc>
          <w:tcPr>
            <w:tcW w:w="610" w:type="dxa"/>
            <w:shd w:val="clear" w:color="auto" w:fill="FFFFFF"/>
            <w:tcMar>
              <w:top w:w="0" w:type="dxa"/>
              <w:left w:w="0" w:type="dxa"/>
              <w:bottom w:w="0" w:type="dxa"/>
              <w:right w:w="0" w:type="dxa"/>
            </w:tcMar>
            <w:vAlign w:val="center"/>
          </w:tcPr>
          <w:p w14:paraId="58333B3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330</w:t>
            </w:r>
          </w:p>
        </w:tc>
        <w:tc>
          <w:tcPr>
            <w:tcW w:w="575" w:type="dxa"/>
            <w:shd w:val="clear" w:color="auto" w:fill="FFFFFF"/>
            <w:tcMar>
              <w:top w:w="0" w:type="dxa"/>
              <w:left w:w="0" w:type="dxa"/>
              <w:bottom w:w="0" w:type="dxa"/>
              <w:right w:w="0" w:type="dxa"/>
            </w:tcMar>
            <w:vAlign w:val="center"/>
          </w:tcPr>
          <w:p w14:paraId="407293E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340</w:t>
            </w:r>
          </w:p>
        </w:tc>
        <w:tc>
          <w:tcPr>
            <w:tcW w:w="575" w:type="dxa"/>
            <w:shd w:val="clear" w:color="auto" w:fill="FFFFFF"/>
            <w:tcMar>
              <w:top w:w="0" w:type="dxa"/>
              <w:left w:w="0" w:type="dxa"/>
              <w:bottom w:w="0" w:type="dxa"/>
              <w:right w:w="0" w:type="dxa"/>
            </w:tcMar>
            <w:vAlign w:val="center"/>
          </w:tcPr>
          <w:p w14:paraId="06A0DB3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130</w:t>
            </w:r>
          </w:p>
        </w:tc>
        <w:tc>
          <w:tcPr>
            <w:tcW w:w="575" w:type="dxa"/>
            <w:shd w:val="clear" w:color="auto" w:fill="FFFFFF"/>
            <w:tcMar>
              <w:top w:w="0" w:type="dxa"/>
              <w:left w:w="0" w:type="dxa"/>
              <w:bottom w:w="0" w:type="dxa"/>
              <w:right w:w="0" w:type="dxa"/>
            </w:tcMar>
            <w:vAlign w:val="center"/>
          </w:tcPr>
          <w:p w14:paraId="6407703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139</w:t>
            </w:r>
          </w:p>
        </w:tc>
        <w:tc>
          <w:tcPr>
            <w:tcW w:w="575" w:type="dxa"/>
            <w:shd w:val="clear" w:color="auto" w:fill="FFFFFF"/>
            <w:tcMar>
              <w:top w:w="0" w:type="dxa"/>
              <w:left w:w="0" w:type="dxa"/>
              <w:bottom w:w="0" w:type="dxa"/>
              <w:right w:w="0" w:type="dxa"/>
            </w:tcMar>
            <w:vAlign w:val="center"/>
          </w:tcPr>
          <w:p w14:paraId="0C693C5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57</w:t>
            </w:r>
          </w:p>
        </w:tc>
        <w:tc>
          <w:tcPr>
            <w:tcW w:w="575" w:type="dxa"/>
            <w:shd w:val="clear" w:color="auto" w:fill="FFFFFF"/>
            <w:tcMar>
              <w:top w:w="0" w:type="dxa"/>
              <w:left w:w="0" w:type="dxa"/>
              <w:bottom w:w="0" w:type="dxa"/>
              <w:right w:w="0" w:type="dxa"/>
            </w:tcMar>
            <w:vAlign w:val="center"/>
          </w:tcPr>
          <w:p w14:paraId="3C3C6BD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w:t>
            </w:r>
          </w:p>
        </w:tc>
        <w:tc>
          <w:tcPr>
            <w:tcW w:w="575" w:type="dxa"/>
            <w:shd w:val="clear" w:color="auto" w:fill="FFFFFF"/>
            <w:tcMar>
              <w:top w:w="0" w:type="dxa"/>
              <w:left w:w="0" w:type="dxa"/>
              <w:bottom w:w="0" w:type="dxa"/>
              <w:right w:w="0" w:type="dxa"/>
            </w:tcMar>
            <w:vAlign w:val="center"/>
          </w:tcPr>
          <w:p w14:paraId="7502AEB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99</w:t>
            </w:r>
          </w:p>
        </w:tc>
        <w:tc>
          <w:tcPr>
            <w:tcW w:w="575" w:type="dxa"/>
            <w:shd w:val="clear" w:color="auto" w:fill="FFFFFF"/>
            <w:tcMar>
              <w:top w:w="0" w:type="dxa"/>
              <w:left w:w="0" w:type="dxa"/>
              <w:bottom w:w="0" w:type="dxa"/>
              <w:right w:w="0" w:type="dxa"/>
            </w:tcMar>
            <w:vAlign w:val="center"/>
          </w:tcPr>
          <w:p w14:paraId="02F65E0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104</w:t>
            </w:r>
          </w:p>
        </w:tc>
      </w:tr>
      <w:tr w:rsidR="00785886" w14:paraId="3FFF7E38" w14:textId="77777777">
        <w:trPr>
          <w:cantSplit/>
          <w:jc w:val="center"/>
        </w:trPr>
        <w:tc>
          <w:tcPr>
            <w:tcW w:w="1461" w:type="dxa"/>
            <w:shd w:val="clear" w:color="auto" w:fill="FFFFFF"/>
            <w:tcMar>
              <w:top w:w="0" w:type="dxa"/>
              <w:left w:w="0" w:type="dxa"/>
              <w:bottom w:w="0" w:type="dxa"/>
              <w:right w:w="0" w:type="dxa"/>
            </w:tcMar>
            <w:vAlign w:val="center"/>
          </w:tcPr>
          <w:p w14:paraId="350271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Okanogan River</w:t>
            </w:r>
          </w:p>
        </w:tc>
        <w:tc>
          <w:tcPr>
            <w:tcW w:w="610" w:type="dxa"/>
            <w:shd w:val="clear" w:color="auto" w:fill="FFFFFF"/>
            <w:tcMar>
              <w:top w:w="0" w:type="dxa"/>
              <w:left w:w="0" w:type="dxa"/>
              <w:bottom w:w="0" w:type="dxa"/>
              <w:right w:w="0" w:type="dxa"/>
            </w:tcMar>
            <w:vAlign w:val="center"/>
          </w:tcPr>
          <w:p w14:paraId="39D4DCD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172</w:t>
            </w:r>
          </w:p>
        </w:tc>
        <w:tc>
          <w:tcPr>
            <w:tcW w:w="610" w:type="dxa"/>
            <w:shd w:val="clear" w:color="auto" w:fill="FFFFFF"/>
            <w:tcMar>
              <w:top w:w="0" w:type="dxa"/>
              <w:left w:w="0" w:type="dxa"/>
              <w:bottom w:w="0" w:type="dxa"/>
              <w:right w:w="0" w:type="dxa"/>
            </w:tcMar>
            <w:vAlign w:val="center"/>
          </w:tcPr>
          <w:p w14:paraId="3628878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36</w:t>
            </w:r>
          </w:p>
        </w:tc>
        <w:tc>
          <w:tcPr>
            <w:tcW w:w="575" w:type="dxa"/>
            <w:shd w:val="clear" w:color="auto" w:fill="FFFFFF"/>
            <w:tcMar>
              <w:top w:w="0" w:type="dxa"/>
              <w:left w:w="0" w:type="dxa"/>
              <w:bottom w:w="0" w:type="dxa"/>
              <w:right w:w="0" w:type="dxa"/>
            </w:tcMar>
            <w:vAlign w:val="center"/>
          </w:tcPr>
          <w:p w14:paraId="4BE54AE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w:t>
            </w:r>
          </w:p>
        </w:tc>
        <w:tc>
          <w:tcPr>
            <w:tcW w:w="575" w:type="dxa"/>
            <w:shd w:val="clear" w:color="auto" w:fill="FFFFFF"/>
            <w:tcMar>
              <w:top w:w="0" w:type="dxa"/>
              <w:left w:w="0" w:type="dxa"/>
              <w:bottom w:w="0" w:type="dxa"/>
              <w:right w:w="0" w:type="dxa"/>
            </w:tcMar>
            <w:vAlign w:val="center"/>
          </w:tcPr>
          <w:p w14:paraId="36780EA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w:t>
            </w:r>
          </w:p>
        </w:tc>
        <w:tc>
          <w:tcPr>
            <w:tcW w:w="610" w:type="dxa"/>
            <w:shd w:val="clear" w:color="auto" w:fill="FFFFFF"/>
            <w:tcMar>
              <w:top w:w="0" w:type="dxa"/>
              <w:left w:w="0" w:type="dxa"/>
              <w:bottom w:w="0" w:type="dxa"/>
              <w:right w:w="0" w:type="dxa"/>
            </w:tcMar>
            <w:vAlign w:val="center"/>
          </w:tcPr>
          <w:p w14:paraId="36D640F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w:t>
            </w:r>
          </w:p>
        </w:tc>
        <w:tc>
          <w:tcPr>
            <w:tcW w:w="610" w:type="dxa"/>
            <w:shd w:val="clear" w:color="auto" w:fill="FFFFFF"/>
            <w:tcMar>
              <w:top w:w="0" w:type="dxa"/>
              <w:left w:w="0" w:type="dxa"/>
              <w:bottom w:w="0" w:type="dxa"/>
              <w:right w:w="0" w:type="dxa"/>
            </w:tcMar>
            <w:vAlign w:val="center"/>
          </w:tcPr>
          <w:p w14:paraId="5486C44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w:t>
            </w:r>
          </w:p>
        </w:tc>
        <w:tc>
          <w:tcPr>
            <w:tcW w:w="610" w:type="dxa"/>
            <w:shd w:val="clear" w:color="auto" w:fill="FFFFFF"/>
            <w:tcMar>
              <w:top w:w="0" w:type="dxa"/>
              <w:left w:w="0" w:type="dxa"/>
              <w:bottom w:w="0" w:type="dxa"/>
              <w:right w:w="0" w:type="dxa"/>
            </w:tcMar>
            <w:vAlign w:val="center"/>
          </w:tcPr>
          <w:p w14:paraId="5123D5D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117</w:t>
            </w:r>
          </w:p>
        </w:tc>
        <w:tc>
          <w:tcPr>
            <w:tcW w:w="610" w:type="dxa"/>
            <w:shd w:val="clear" w:color="auto" w:fill="FFFFFF"/>
            <w:tcMar>
              <w:top w:w="0" w:type="dxa"/>
              <w:left w:w="0" w:type="dxa"/>
              <w:bottom w:w="0" w:type="dxa"/>
              <w:right w:w="0" w:type="dxa"/>
            </w:tcMar>
            <w:vAlign w:val="center"/>
          </w:tcPr>
          <w:p w14:paraId="66D080D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136</w:t>
            </w:r>
          </w:p>
        </w:tc>
        <w:tc>
          <w:tcPr>
            <w:tcW w:w="610" w:type="dxa"/>
            <w:shd w:val="clear" w:color="auto" w:fill="FFFFFF"/>
            <w:tcMar>
              <w:top w:w="0" w:type="dxa"/>
              <w:left w:w="0" w:type="dxa"/>
              <w:bottom w:w="0" w:type="dxa"/>
              <w:right w:w="0" w:type="dxa"/>
            </w:tcMar>
            <w:vAlign w:val="center"/>
          </w:tcPr>
          <w:p w14:paraId="67EB6DC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102</w:t>
            </w:r>
          </w:p>
        </w:tc>
        <w:tc>
          <w:tcPr>
            <w:tcW w:w="610" w:type="dxa"/>
            <w:shd w:val="clear" w:color="auto" w:fill="FFFFFF"/>
            <w:tcMar>
              <w:top w:w="0" w:type="dxa"/>
              <w:left w:w="0" w:type="dxa"/>
              <w:bottom w:w="0" w:type="dxa"/>
              <w:right w:w="0" w:type="dxa"/>
            </w:tcMar>
            <w:vAlign w:val="center"/>
          </w:tcPr>
          <w:p w14:paraId="4DDE610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156</w:t>
            </w:r>
          </w:p>
        </w:tc>
        <w:tc>
          <w:tcPr>
            <w:tcW w:w="575" w:type="dxa"/>
            <w:shd w:val="clear" w:color="auto" w:fill="FFFFFF"/>
            <w:tcMar>
              <w:top w:w="0" w:type="dxa"/>
              <w:left w:w="0" w:type="dxa"/>
              <w:bottom w:w="0" w:type="dxa"/>
              <w:right w:w="0" w:type="dxa"/>
            </w:tcMar>
            <w:vAlign w:val="center"/>
          </w:tcPr>
          <w:p w14:paraId="673E04B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134</w:t>
            </w:r>
          </w:p>
        </w:tc>
        <w:tc>
          <w:tcPr>
            <w:tcW w:w="575" w:type="dxa"/>
            <w:shd w:val="clear" w:color="auto" w:fill="FFFFFF"/>
            <w:tcMar>
              <w:top w:w="0" w:type="dxa"/>
              <w:left w:w="0" w:type="dxa"/>
              <w:bottom w:w="0" w:type="dxa"/>
              <w:right w:w="0" w:type="dxa"/>
            </w:tcMar>
            <w:vAlign w:val="center"/>
          </w:tcPr>
          <w:p w14:paraId="5146D36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63</w:t>
            </w:r>
          </w:p>
        </w:tc>
        <w:tc>
          <w:tcPr>
            <w:tcW w:w="575" w:type="dxa"/>
            <w:shd w:val="clear" w:color="auto" w:fill="FFFFFF"/>
            <w:tcMar>
              <w:top w:w="0" w:type="dxa"/>
              <w:left w:w="0" w:type="dxa"/>
              <w:bottom w:w="0" w:type="dxa"/>
              <w:right w:w="0" w:type="dxa"/>
            </w:tcMar>
            <w:vAlign w:val="center"/>
          </w:tcPr>
          <w:p w14:paraId="25287C0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83</w:t>
            </w:r>
          </w:p>
        </w:tc>
        <w:tc>
          <w:tcPr>
            <w:tcW w:w="575" w:type="dxa"/>
            <w:shd w:val="clear" w:color="auto" w:fill="FFFFFF"/>
            <w:tcMar>
              <w:top w:w="0" w:type="dxa"/>
              <w:left w:w="0" w:type="dxa"/>
              <w:bottom w:w="0" w:type="dxa"/>
              <w:right w:w="0" w:type="dxa"/>
            </w:tcMar>
            <w:vAlign w:val="center"/>
          </w:tcPr>
          <w:p w14:paraId="1D2B8E3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48</w:t>
            </w:r>
          </w:p>
        </w:tc>
        <w:tc>
          <w:tcPr>
            <w:tcW w:w="575" w:type="dxa"/>
            <w:shd w:val="clear" w:color="auto" w:fill="FFFFFF"/>
            <w:tcMar>
              <w:top w:w="0" w:type="dxa"/>
              <w:left w:w="0" w:type="dxa"/>
              <w:bottom w:w="0" w:type="dxa"/>
              <w:right w:w="0" w:type="dxa"/>
            </w:tcMar>
            <w:vAlign w:val="center"/>
          </w:tcPr>
          <w:p w14:paraId="2AFC5E4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w:t>
            </w:r>
          </w:p>
        </w:tc>
        <w:tc>
          <w:tcPr>
            <w:tcW w:w="575" w:type="dxa"/>
            <w:shd w:val="clear" w:color="auto" w:fill="FFFFFF"/>
            <w:tcMar>
              <w:top w:w="0" w:type="dxa"/>
              <w:left w:w="0" w:type="dxa"/>
              <w:bottom w:w="0" w:type="dxa"/>
              <w:right w:w="0" w:type="dxa"/>
            </w:tcMar>
            <w:vAlign w:val="center"/>
          </w:tcPr>
          <w:p w14:paraId="2EB9926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52</w:t>
            </w:r>
          </w:p>
        </w:tc>
        <w:tc>
          <w:tcPr>
            <w:tcW w:w="575" w:type="dxa"/>
            <w:shd w:val="clear" w:color="auto" w:fill="FFFFFF"/>
            <w:tcMar>
              <w:top w:w="0" w:type="dxa"/>
              <w:left w:w="0" w:type="dxa"/>
              <w:bottom w:w="0" w:type="dxa"/>
              <w:right w:w="0" w:type="dxa"/>
            </w:tcMar>
            <w:vAlign w:val="center"/>
          </w:tcPr>
          <w:p w14:paraId="20322D4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26</w:t>
            </w:r>
          </w:p>
        </w:tc>
      </w:tr>
      <w:tr w:rsidR="00785886" w14:paraId="7E5F30E0" w14:textId="77777777">
        <w:trPr>
          <w:cantSplit/>
          <w:jc w:val="center"/>
        </w:trPr>
        <w:tc>
          <w:tcPr>
            <w:tcW w:w="1461" w:type="dxa"/>
            <w:shd w:val="clear" w:color="auto" w:fill="FFFFFF"/>
            <w:tcMar>
              <w:top w:w="0" w:type="dxa"/>
              <w:left w:w="0" w:type="dxa"/>
              <w:bottom w:w="0" w:type="dxa"/>
              <w:right w:w="0" w:type="dxa"/>
            </w:tcMar>
            <w:vAlign w:val="center"/>
          </w:tcPr>
          <w:p w14:paraId="4799EF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Tucannon River</w:t>
            </w:r>
          </w:p>
        </w:tc>
        <w:tc>
          <w:tcPr>
            <w:tcW w:w="610" w:type="dxa"/>
            <w:shd w:val="clear" w:color="auto" w:fill="FFFFFF"/>
            <w:tcMar>
              <w:top w:w="0" w:type="dxa"/>
              <w:left w:w="0" w:type="dxa"/>
              <w:bottom w:w="0" w:type="dxa"/>
              <w:right w:w="0" w:type="dxa"/>
            </w:tcMar>
            <w:vAlign w:val="center"/>
          </w:tcPr>
          <w:p w14:paraId="7777951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93</w:t>
            </w:r>
          </w:p>
        </w:tc>
        <w:tc>
          <w:tcPr>
            <w:tcW w:w="610" w:type="dxa"/>
            <w:shd w:val="clear" w:color="auto" w:fill="FFFFFF"/>
            <w:tcMar>
              <w:top w:w="0" w:type="dxa"/>
              <w:left w:w="0" w:type="dxa"/>
              <w:bottom w:w="0" w:type="dxa"/>
              <w:right w:w="0" w:type="dxa"/>
            </w:tcMar>
            <w:vAlign w:val="center"/>
          </w:tcPr>
          <w:p w14:paraId="419F4D8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107</w:t>
            </w:r>
          </w:p>
        </w:tc>
        <w:tc>
          <w:tcPr>
            <w:tcW w:w="575" w:type="dxa"/>
            <w:shd w:val="clear" w:color="auto" w:fill="FFFFFF"/>
            <w:tcMar>
              <w:top w:w="0" w:type="dxa"/>
              <w:left w:w="0" w:type="dxa"/>
              <w:bottom w:w="0" w:type="dxa"/>
              <w:right w:w="0" w:type="dxa"/>
            </w:tcMar>
            <w:vAlign w:val="center"/>
          </w:tcPr>
          <w:p w14:paraId="176CFF8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589</w:t>
            </w:r>
          </w:p>
        </w:tc>
        <w:tc>
          <w:tcPr>
            <w:tcW w:w="575" w:type="dxa"/>
            <w:shd w:val="clear" w:color="auto" w:fill="FFFFFF"/>
            <w:tcMar>
              <w:top w:w="0" w:type="dxa"/>
              <w:left w:w="0" w:type="dxa"/>
              <w:bottom w:w="0" w:type="dxa"/>
              <w:right w:w="0" w:type="dxa"/>
            </w:tcMar>
            <w:vAlign w:val="center"/>
          </w:tcPr>
          <w:p w14:paraId="4B943B6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438</w:t>
            </w:r>
          </w:p>
        </w:tc>
        <w:tc>
          <w:tcPr>
            <w:tcW w:w="610" w:type="dxa"/>
            <w:shd w:val="clear" w:color="auto" w:fill="FFFFFF"/>
            <w:tcMar>
              <w:top w:w="0" w:type="dxa"/>
              <w:left w:w="0" w:type="dxa"/>
              <w:bottom w:w="0" w:type="dxa"/>
              <w:right w:w="0" w:type="dxa"/>
            </w:tcMar>
            <w:vAlign w:val="center"/>
          </w:tcPr>
          <w:p w14:paraId="10B6E7C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689</w:t>
            </w:r>
          </w:p>
        </w:tc>
        <w:tc>
          <w:tcPr>
            <w:tcW w:w="610" w:type="dxa"/>
            <w:shd w:val="clear" w:color="auto" w:fill="FFFFFF"/>
            <w:tcMar>
              <w:top w:w="0" w:type="dxa"/>
              <w:left w:w="0" w:type="dxa"/>
              <w:bottom w:w="0" w:type="dxa"/>
              <w:right w:w="0" w:type="dxa"/>
            </w:tcMar>
            <w:vAlign w:val="center"/>
          </w:tcPr>
          <w:p w14:paraId="53E7B56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303</w:t>
            </w:r>
          </w:p>
        </w:tc>
        <w:tc>
          <w:tcPr>
            <w:tcW w:w="610" w:type="dxa"/>
            <w:shd w:val="clear" w:color="auto" w:fill="FFFFFF"/>
            <w:tcMar>
              <w:top w:w="0" w:type="dxa"/>
              <w:left w:w="0" w:type="dxa"/>
              <w:bottom w:w="0" w:type="dxa"/>
              <w:right w:w="0" w:type="dxa"/>
            </w:tcMar>
            <w:vAlign w:val="center"/>
          </w:tcPr>
          <w:p w14:paraId="7B2836D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216</w:t>
            </w:r>
          </w:p>
        </w:tc>
        <w:tc>
          <w:tcPr>
            <w:tcW w:w="610" w:type="dxa"/>
            <w:shd w:val="clear" w:color="auto" w:fill="FFFFFF"/>
            <w:tcMar>
              <w:top w:w="0" w:type="dxa"/>
              <w:left w:w="0" w:type="dxa"/>
              <w:bottom w:w="0" w:type="dxa"/>
              <w:right w:w="0" w:type="dxa"/>
            </w:tcMar>
            <w:vAlign w:val="center"/>
          </w:tcPr>
          <w:p w14:paraId="50CDD0C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138</w:t>
            </w:r>
          </w:p>
        </w:tc>
        <w:tc>
          <w:tcPr>
            <w:tcW w:w="610" w:type="dxa"/>
            <w:shd w:val="clear" w:color="auto" w:fill="FFFFFF"/>
            <w:tcMar>
              <w:top w:w="0" w:type="dxa"/>
              <w:left w:w="0" w:type="dxa"/>
              <w:bottom w:w="0" w:type="dxa"/>
              <w:right w:w="0" w:type="dxa"/>
            </w:tcMar>
            <w:vAlign w:val="center"/>
          </w:tcPr>
          <w:p w14:paraId="02CFD63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166</w:t>
            </w:r>
          </w:p>
        </w:tc>
        <w:tc>
          <w:tcPr>
            <w:tcW w:w="610" w:type="dxa"/>
            <w:shd w:val="clear" w:color="auto" w:fill="FFFFFF"/>
            <w:tcMar>
              <w:top w:w="0" w:type="dxa"/>
              <w:left w:w="0" w:type="dxa"/>
              <w:bottom w:w="0" w:type="dxa"/>
              <w:right w:w="0" w:type="dxa"/>
            </w:tcMar>
            <w:vAlign w:val="center"/>
          </w:tcPr>
          <w:p w14:paraId="7A58AC2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200</w:t>
            </w:r>
          </w:p>
        </w:tc>
        <w:tc>
          <w:tcPr>
            <w:tcW w:w="575" w:type="dxa"/>
            <w:shd w:val="clear" w:color="auto" w:fill="FFFFFF"/>
            <w:tcMar>
              <w:top w:w="0" w:type="dxa"/>
              <w:left w:w="0" w:type="dxa"/>
              <w:bottom w:w="0" w:type="dxa"/>
              <w:right w:w="0" w:type="dxa"/>
            </w:tcMar>
            <w:vAlign w:val="center"/>
          </w:tcPr>
          <w:p w14:paraId="36D04CC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192</w:t>
            </w:r>
          </w:p>
        </w:tc>
        <w:tc>
          <w:tcPr>
            <w:tcW w:w="575" w:type="dxa"/>
            <w:shd w:val="clear" w:color="auto" w:fill="FFFFFF"/>
            <w:tcMar>
              <w:top w:w="0" w:type="dxa"/>
              <w:left w:w="0" w:type="dxa"/>
              <w:bottom w:w="0" w:type="dxa"/>
              <w:right w:w="0" w:type="dxa"/>
            </w:tcMar>
            <w:vAlign w:val="center"/>
          </w:tcPr>
          <w:p w14:paraId="701E302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85</w:t>
            </w:r>
          </w:p>
        </w:tc>
        <w:tc>
          <w:tcPr>
            <w:tcW w:w="575" w:type="dxa"/>
            <w:shd w:val="clear" w:color="auto" w:fill="FFFFFF"/>
            <w:tcMar>
              <w:top w:w="0" w:type="dxa"/>
              <w:left w:w="0" w:type="dxa"/>
              <w:bottom w:w="0" w:type="dxa"/>
              <w:right w:w="0" w:type="dxa"/>
            </w:tcMar>
            <w:vAlign w:val="center"/>
          </w:tcPr>
          <w:p w14:paraId="512A3B6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94</w:t>
            </w:r>
          </w:p>
        </w:tc>
        <w:tc>
          <w:tcPr>
            <w:tcW w:w="575" w:type="dxa"/>
            <w:shd w:val="clear" w:color="auto" w:fill="FFFFFF"/>
            <w:tcMar>
              <w:top w:w="0" w:type="dxa"/>
              <w:left w:w="0" w:type="dxa"/>
              <w:bottom w:w="0" w:type="dxa"/>
              <w:right w:w="0" w:type="dxa"/>
            </w:tcMar>
            <w:vAlign w:val="center"/>
          </w:tcPr>
          <w:p w14:paraId="5C35ECB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64</w:t>
            </w:r>
          </w:p>
        </w:tc>
        <w:tc>
          <w:tcPr>
            <w:tcW w:w="575" w:type="dxa"/>
            <w:shd w:val="clear" w:color="auto" w:fill="FFFFFF"/>
            <w:tcMar>
              <w:top w:w="0" w:type="dxa"/>
              <w:left w:w="0" w:type="dxa"/>
              <w:bottom w:w="0" w:type="dxa"/>
              <w:right w:w="0" w:type="dxa"/>
            </w:tcMar>
            <w:vAlign w:val="center"/>
          </w:tcPr>
          <w:p w14:paraId="1BC6B31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57</w:t>
            </w:r>
          </w:p>
        </w:tc>
        <w:tc>
          <w:tcPr>
            <w:tcW w:w="575" w:type="dxa"/>
            <w:shd w:val="clear" w:color="auto" w:fill="FFFFFF"/>
            <w:tcMar>
              <w:top w:w="0" w:type="dxa"/>
              <w:left w:w="0" w:type="dxa"/>
              <w:bottom w:w="0" w:type="dxa"/>
              <w:right w:w="0" w:type="dxa"/>
            </w:tcMar>
            <w:vAlign w:val="center"/>
          </w:tcPr>
          <w:p w14:paraId="30D27E2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50</w:t>
            </w:r>
          </w:p>
        </w:tc>
        <w:tc>
          <w:tcPr>
            <w:tcW w:w="575" w:type="dxa"/>
            <w:shd w:val="clear" w:color="auto" w:fill="FFFFFF"/>
            <w:tcMar>
              <w:top w:w="0" w:type="dxa"/>
              <w:left w:w="0" w:type="dxa"/>
              <w:bottom w:w="0" w:type="dxa"/>
              <w:right w:w="0" w:type="dxa"/>
            </w:tcMar>
            <w:vAlign w:val="center"/>
          </w:tcPr>
          <w:p w14:paraId="163EB2D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53</w:t>
            </w:r>
          </w:p>
        </w:tc>
      </w:tr>
      <w:tr w:rsidR="00785886" w14:paraId="16E3EB19" w14:textId="77777777">
        <w:trPr>
          <w:cantSplit/>
          <w:jc w:val="center"/>
        </w:trPr>
        <w:tc>
          <w:tcPr>
            <w:tcW w:w="1461" w:type="dxa"/>
            <w:shd w:val="clear" w:color="auto" w:fill="FFFFFF"/>
            <w:tcMar>
              <w:top w:w="0" w:type="dxa"/>
              <w:left w:w="0" w:type="dxa"/>
              <w:bottom w:w="0" w:type="dxa"/>
              <w:right w:w="0" w:type="dxa"/>
            </w:tcMar>
            <w:vAlign w:val="center"/>
          </w:tcPr>
          <w:p w14:paraId="24E2F4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Clearwater River</w:t>
            </w:r>
          </w:p>
        </w:tc>
        <w:tc>
          <w:tcPr>
            <w:tcW w:w="610" w:type="dxa"/>
            <w:shd w:val="clear" w:color="auto" w:fill="FFFFFF"/>
            <w:tcMar>
              <w:top w:w="0" w:type="dxa"/>
              <w:left w:w="0" w:type="dxa"/>
              <w:bottom w:w="0" w:type="dxa"/>
              <w:right w:w="0" w:type="dxa"/>
            </w:tcMar>
            <w:vAlign w:val="center"/>
          </w:tcPr>
          <w:p w14:paraId="31CF12F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73</w:t>
            </w:r>
          </w:p>
        </w:tc>
        <w:tc>
          <w:tcPr>
            <w:tcW w:w="610" w:type="dxa"/>
            <w:shd w:val="clear" w:color="auto" w:fill="FFFFFF"/>
            <w:tcMar>
              <w:top w:w="0" w:type="dxa"/>
              <w:left w:w="0" w:type="dxa"/>
              <w:bottom w:w="0" w:type="dxa"/>
              <w:right w:w="0" w:type="dxa"/>
            </w:tcMar>
            <w:vAlign w:val="center"/>
          </w:tcPr>
          <w:p w14:paraId="70173EB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63</w:t>
            </w:r>
          </w:p>
        </w:tc>
        <w:tc>
          <w:tcPr>
            <w:tcW w:w="575" w:type="dxa"/>
            <w:shd w:val="clear" w:color="auto" w:fill="FFFFFF"/>
            <w:tcMar>
              <w:top w:w="0" w:type="dxa"/>
              <w:left w:w="0" w:type="dxa"/>
              <w:bottom w:w="0" w:type="dxa"/>
              <w:right w:w="0" w:type="dxa"/>
            </w:tcMar>
            <w:vAlign w:val="center"/>
          </w:tcPr>
          <w:p w14:paraId="46CE843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98</w:t>
            </w:r>
          </w:p>
        </w:tc>
        <w:tc>
          <w:tcPr>
            <w:tcW w:w="575" w:type="dxa"/>
            <w:shd w:val="clear" w:color="auto" w:fill="FFFFFF"/>
            <w:tcMar>
              <w:top w:w="0" w:type="dxa"/>
              <w:left w:w="0" w:type="dxa"/>
              <w:bottom w:w="0" w:type="dxa"/>
              <w:right w:w="0" w:type="dxa"/>
            </w:tcMar>
            <w:vAlign w:val="center"/>
          </w:tcPr>
          <w:p w14:paraId="7BB23A2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255</w:t>
            </w:r>
          </w:p>
        </w:tc>
        <w:tc>
          <w:tcPr>
            <w:tcW w:w="610" w:type="dxa"/>
            <w:shd w:val="clear" w:color="auto" w:fill="FFFFFF"/>
            <w:tcMar>
              <w:top w:w="0" w:type="dxa"/>
              <w:left w:w="0" w:type="dxa"/>
              <w:bottom w:w="0" w:type="dxa"/>
              <w:right w:w="0" w:type="dxa"/>
            </w:tcMar>
            <w:vAlign w:val="center"/>
          </w:tcPr>
          <w:p w14:paraId="7F6E72D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233</w:t>
            </w:r>
          </w:p>
        </w:tc>
        <w:tc>
          <w:tcPr>
            <w:tcW w:w="610" w:type="dxa"/>
            <w:shd w:val="clear" w:color="auto" w:fill="FFFFFF"/>
            <w:tcMar>
              <w:top w:w="0" w:type="dxa"/>
              <w:left w:w="0" w:type="dxa"/>
              <w:bottom w:w="0" w:type="dxa"/>
              <w:right w:w="0" w:type="dxa"/>
            </w:tcMar>
            <w:vAlign w:val="center"/>
          </w:tcPr>
          <w:p w14:paraId="4B3784A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879</w:t>
            </w:r>
          </w:p>
        </w:tc>
        <w:tc>
          <w:tcPr>
            <w:tcW w:w="610" w:type="dxa"/>
            <w:shd w:val="clear" w:color="auto" w:fill="FFFFFF"/>
            <w:tcMar>
              <w:top w:w="0" w:type="dxa"/>
              <w:left w:w="0" w:type="dxa"/>
              <w:bottom w:w="0" w:type="dxa"/>
              <w:right w:w="0" w:type="dxa"/>
            </w:tcMar>
            <w:vAlign w:val="center"/>
          </w:tcPr>
          <w:p w14:paraId="2BE9EF7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861</w:t>
            </w:r>
          </w:p>
        </w:tc>
        <w:tc>
          <w:tcPr>
            <w:tcW w:w="610" w:type="dxa"/>
            <w:shd w:val="clear" w:color="auto" w:fill="FFFFFF"/>
            <w:tcMar>
              <w:top w:w="0" w:type="dxa"/>
              <w:left w:w="0" w:type="dxa"/>
              <w:bottom w:w="0" w:type="dxa"/>
              <w:right w:w="0" w:type="dxa"/>
            </w:tcMar>
            <w:vAlign w:val="center"/>
          </w:tcPr>
          <w:p w14:paraId="4893689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761</w:t>
            </w:r>
          </w:p>
        </w:tc>
        <w:tc>
          <w:tcPr>
            <w:tcW w:w="610" w:type="dxa"/>
            <w:shd w:val="clear" w:color="auto" w:fill="FFFFFF"/>
            <w:tcMar>
              <w:top w:w="0" w:type="dxa"/>
              <w:left w:w="0" w:type="dxa"/>
              <w:bottom w:w="0" w:type="dxa"/>
              <w:right w:w="0" w:type="dxa"/>
            </w:tcMar>
            <w:vAlign w:val="center"/>
          </w:tcPr>
          <w:p w14:paraId="5A1F441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403</w:t>
            </w:r>
          </w:p>
        </w:tc>
        <w:tc>
          <w:tcPr>
            <w:tcW w:w="610" w:type="dxa"/>
            <w:shd w:val="clear" w:color="auto" w:fill="FFFFFF"/>
            <w:tcMar>
              <w:top w:w="0" w:type="dxa"/>
              <w:left w:w="0" w:type="dxa"/>
              <w:bottom w:w="0" w:type="dxa"/>
              <w:right w:w="0" w:type="dxa"/>
            </w:tcMar>
            <w:vAlign w:val="center"/>
          </w:tcPr>
          <w:p w14:paraId="7C83EFC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653</w:t>
            </w:r>
          </w:p>
        </w:tc>
        <w:tc>
          <w:tcPr>
            <w:tcW w:w="575" w:type="dxa"/>
            <w:shd w:val="clear" w:color="auto" w:fill="FFFFFF"/>
            <w:tcMar>
              <w:top w:w="0" w:type="dxa"/>
              <w:left w:w="0" w:type="dxa"/>
              <w:bottom w:w="0" w:type="dxa"/>
              <w:right w:w="0" w:type="dxa"/>
            </w:tcMar>
            <w:vAlign w:val="center"/>
          </w:tcPr>
          <w:p w14:paraId="6C92CC2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494</w:t>
            </w:r>
          </w:p>
        </w:tc>
        <w:tc>
          <w:tcPr>
            <w:tcW w:w="575" w:type="dxa"/>
            <w:shd w:val="clear" w:color="auto" w:fill="FFFFFF"/>
            <w:tcMar>
              <w:top w:w="0" w:type="dxa"/>
              <w:left w:w="0" w:type="dxa"/>
              <w:bottom w:w="0" w:type="dxa"/>
              <w:right w:w="0" w:type="dxa"/>
            </w:tcMar>
            <w:vAlign w:val="center"/>
          </w:tcPr>
          <w:p w14:paraId="56AF082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653</w:t>
            </w:r>
          </w:p>
        </w:tc>
        <w:tc>
          <w:tcPr>
            <w:tcW w:w="575" w:type="dxa"/>
            <w:shd w:val="clear" w:color="auto" w:fill="FFFFFF"/>
            <w:tcMar>
              <w:top w:w="0" w:type="dxa"/>
              <w:left w:w="0" w:type="dxa"/>
              <w:bottom w:w="0" w:type="dxa"/>
              <w:right w:w="0" w:type="dxa"/>
            </w:tcMar>
            <w:vAlign w:val="center"/>
          </w:tcPr>
          <w:p w14:paraId="13D8901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187</w:t>
            </w:r>
          </w:p>
        </w:tc>
        <w:tc>
          <w:tcPr>
            <w:tcW w:w="575" w:type="dxa"/>
            <w:shd w:val="clear" w:color="auto" w:fill="FFFFFF"/>
            <w:tcMar>
              <w:top w:w="0" w:type="dxa"/>
              <w:left w:w="0" w:type="dxa"/>
              <w:bottom w:w="0" w:type="dxa"/>
              <w:right w:w="0" w:type="dxa"/>
            </w:tcMar>
            <w:vAlign w:val="center"/>
          </w:tcPr>
          <w:p w14:paraId="761DA17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278</w:t>
            </w:r>
          </w:p>
        </w:tc>
        <w:tc>
          <w:tcPr>
            <w:tcW w:w="575" w:type="dxa"/>
            <w:shd w:val="clear" w:color="auto" w:fill="FFFFFF"/>
            <w:tcMar>
              <w:top w:w="0" w:type="dxa"/>
              <w:left w:w="0" w:type="dxa"/>
              <w:bottom w:w="0" w:type="dxa"/>
              <w:right w:w="0" w:type="dxa"/>
            </w:tcMar>
            <w:vAlign w:val="center"/>
          </w:tcPr>
          <w:p w14:paraId="69C858E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118</w:t>
            </w:r>
          </w:p>
        </w:tc>
        <w:tc>
          <w:tcPr>
            <w:tcW w:w="575" w:type="dxa"/>
            <w:shd w:val="clear" w:color="auto" w:fill="FFFFFF"/>
            <w:tcMar>
              <w:top w:w="0" w:type="dxa"/>
              <w:left w:w="0" w:type="dxa"/>
              <w:bottom w:w="0" w:type="dxa"/>
              <w:right w:w="0" w:type="dxa"/>
            </w:tcMar>
            <w:vAlign w:val="center"/>
          </w:tcPr>
          <w:p w14:paraId="460672F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428</w:t>
            </w:r>
          </w:p>
        </w:tc>
        <w:tc>
          <w:tcPr>
            <w:tcW w:w="575" w:type="dxa"/>
            <w:shd w:val="clear" w:color="auto" w:fill="FFFFFF"/>
            <w:tcMar>
              <w:top w:w="0" w:type="dxa"/>
              <w:left w:w="0" w:type="dxa"/>
              <w:bottom w:w="0" w:type="dxa"/>
              <w:right w:w="0" w:type="dxa"/>
            </w:tcMar>
            <w:vAlign w:val="center"/>
          </w:tcPr>
          <w:p w14:paraId="0074AB8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193</w:t>
            </w:r>
          </w:p>
        </w:tc>
      </w:tr>
      <w:tr w:rsidR="00785886" w14:paraId="6243FC6D" w14:textId="77777777">
        <w:trPr>
          <w:cantSplit/>
          <w:jc w:val="center"/>
        </w:trPr>
        <w:tc>
          <w:tcPr>
            <w:tcW w:w="1461" w:type="dxa"/>
            <w:shd w:val="clear" w:color="auto" w:fill="FFFFFF"/>
            <w:tcMar>
              <w:top w:w="0" w:type="dxa"/>
              <w:left w:w="0" w:type="dxa"/>
              <w:bottom w:w="0" w:type="dxa"/>
              <w:right w:w="0" w:type="dxa"/>
            </w:tcMar>
            <w:vAlign w:val="center"/>
          </w:tcPr>
          <w:p w14:paraId="40BEEE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Asotin Creek</w:t>
            </w:r>
          </w:p>
        </w:tc>
        <w:tc>
          <w:tcPr>
            <w:tcW w:w="610" w:type="dxa"/>
            <w:shd w:val="clear" w:color="auto" w:fill="FFFFFF"/>
            <w:tcMar>
              <w:top w:w="0" w:type="dxa"/>
              <w:left w:w="0" w:type="dxa"/>
              <w:bottom w:w="0" w:type="dxa"/>
              <w:right w:w="0" w:type="dxa"/>
            </w:tcMar>
            <w:vAlign w:val="center"/>
          </w:tcPr>
          <w:p w14:paraId="77C7269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0</w:t>
            </w:r>
          </w:p>
        </w:tc>
        <w:tc>
          <w:tcPr>
            <w:tcW w:w="610" w:type="dxa"/>
            <w:shd w:val="clear" w:color="auto" w:fill="FFFFFF"/>
            <w:tcMar>
              <w:top w:w="0" w:type="dxa"/>
              <w:left w:w="0" w:type="dxa"/>
              <w:bottom w:w="0" w:type="dxa"/>
              <w:right w:w="0" w:type="dxa"/>
            </w:tcMar>
            <w:vAlign w:val="center"/>
          </w:tcPr>
          <w:p w14:paraId="2E20517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w:t>
            </w:r>
          </w:p>
        </w:tc>
        <w:tc>
          <w:tcPr>
            <w:tcW w:w="575" w:type="dxa"/>
            <w:shd w:val="clear" w:color="auto" w:fill="FFFFFF"/>
            <w:tcMar>
              <w:top w:w="0" w:type="dxa"/>
              <w:left w:w="0" w:type="dxa"/>
              <w:bottom w:w="0" w:type="dxa"/>
              <w:right w:w="0" w:type="dxa"/>
            </w:tcMar>
            <w:vAlign w:val="center"/>
          </w:tcPr>
          <w:p w14:paraId="28E1F73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w:t>
            </w:r>
          </w:p>
        </w:tc>
        <w:tc>
          <w:tcPr>
            <w:tcW w:w="575" w:type="dxa"/>
            <w:shd w:val="clear" w:color="auto" w:fill="FFFFFF"/>
            <w:tcMar>
              <w:top w:w="0" w:type="dxa"/>
              <w:left w:w="0" w:type="dxa"/>
              <w:bottom w:w="0" w:type="dxa"/>
              <w:right w:w="0" w:type="dxa"/>
            </w:tcMar>
            <w:vAlign w:val="center"/>
          </w:tcPr>
          <w:p w14:paraId="7FD56FD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w:t>
            </w:r>
          </w:p>
        </w:tc>
        <w:tc>
          <w:tcPr>
            <w:tcW w:w="610" w:type="dxa"/>
            <w:shd w:val="clear" w:color="auto" w:fill="FFFFFF"/>
            <w:tcMar>
              <w:top w:w="0" w:type="dxa"/>
              <w:left w:w="0" w:type="dxa"/>
              <w:bottom w:w="0" w:type="dxa"/>
              <w:right w:w="0" w:type="dxa"/>
            </w:tcMar>
            <w:vAlign w:val="center"/>
          </w:tcPr>
          <w:p w14:paraId="3A305EC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30</w:t>
            </w:r>
          </w:p>
        </w:tc>
        <w:tc>
          <w:tcPr>
            <w:tcW w:w="610" w:type="dxa"/>
            <w:shd w:val="clear" w:color="auto" w:fill="FFFFFF"/>
            <w:tcMar>
              <w:top w:w="0" w:type="dxa"/>
              <w:left w:w="0" w:type="dxa"/>
              <w:bottom w:w="0" w:type="dxa"/>
              <w:right w:w="0" w:type="dxa"/>
            </w:tcMar>
            <w:vAlign w:val="center"/>
          </w:tcPr>
          <w:p w14:paraId="6CB1B44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27</w:t>
            </w:r>
          </w:p>
        </w:tc>
        <w:tc>
          <w:tcPr>
            <w:tcW w:w="610" w:type="dxa"/>
            <w:shd w:val="clear" w:color="auto" w:fill="FFFFFF"/>
            <w:tcMar>
              <w:top w:w="0" w:type="dxa"/>
              <w:left w:w="0" w:type="dxa"/>
              <w:bottom w:w="0" w:type="dxa"/>
              <w:right w:w="0" w:type="dxa"/>
            </w:tcMar>
            <w:vAlign w:val="center"/>
          </w:tcPr>
          <w:p w14:paraId="785D6DB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42</w:t>
            </w:r>
          </w:p>
        </w:tc>
        <w:tc>
          <w:tcPr>
            <w:tcW w:w="610" w:type="dxa"/>
            <w:shd w:val="clear" w:color="auto" w:fill="FFFFFF"/>
            <w:tcMar>
              <w:top w:w="0" w:type="dxa"/>
              <w:left w:w="0" w:type="dxa"/>
              <w:bottom w:w="0" w:type="dxa"/>
              <w:right w:w="0" w:type="dxa"/>
            </w:tcMar>
            <w:vAlign w:val="center"/>
          </w:tcPr>
          <w:p w14:paraId="3346FD9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w:t>
            </w:r>
          </w:p>
        </w:tc>
        <w:tc>
          <w:tcPr>
            <w:tcW w:w="610" w:type="dxa"/>
            <w:shd w:val="clear" w:color="auto" w:fill="FFFFFF"/>
            <w:tcMar>
              <w:top w:w="0" w:type="dxa"/>
              <w:left w:w="0" w:type="dxa"/>
              <w:bottom w:w="0" w:type="dxa"/>
              <w:right w:w="0" w:type="dxa"/>
            </w:tcMar>
            <w:vAlign w:val="center"/>
          </w:tcPr>
          <w:p w14:paraId="457B6A4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82</w:t>
            </w:r>
          </w:p>
        </w:tc>
        <w:tc>
          <w:tcPr>
            <w:tcW w:w="610" w:type="dxa"/>
            <w:shd w:val="clear" w:color="auto" w:fill="FFFFFF"/>
            <w:tcMar>
              <w:top w:w="0" w:type="dxa"/>
              <w:left w:w="0" w:type="dxa"/>
              <w:bottom w:w="0" w:type="dxa"/>
              <w:right w:w="0" w:type="dxa"/>
            </w:tcMar>
            <w:vAlign w:val="center"/>
          </w:tcPr>
          <w:p w14:paraId="2AA969F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111</w:t>
            </w:r>
          </w:p>
        </w:tc>
        <w:tc>
          <w:tcPr>
            <w:tcW w:w="575" w:type="dxa"/>
            <w:shd w:val="clear" w:color="auto" w:fill="FFFFFF"/>
            <w:tcMar>
              <w:top w:w="0" w:type="dxa"/>
              <w:left w:w="0" w:type="dxa"/>
              <w:bottom w:w="0" w:type="dxa"/>
              <w:right w:w="0" w:type="dxa"/>
            </w:tcMar>
            <w:vAlign w:val="center"/>
          </w:tcPr>
          <w:p w14:paraId="4052A40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61</w:t>
            </w:r>
          </w:p>
        </w:tc>
        <w:tc>
          <w:tcPr>
            <w:tcW w:w="575" w:type="dxa"/>
            <w:shd w:val="clear" w:color="auto" w:fill="FFFFFF"/>
            <w:tcMar>
              <w:top w:w="0" w:type="dxa"/>
              <w:left w:w="0" w:type="dxa"/>
              <w:bottom w:w="0" w:type="dxa"/>
              <w:right w:w="0" w:type="dxa"/>
            </w:tcMar>
            <w:vAlign w:val="center"/>
          </w:tcPr>
          <w:p w14:paraId="3D6ACFE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31</w:t>
            </w:r>
          </w:p>
        </w:tc>
        <w:tc>
          <w:tcPr>
            <w:tcW w:w="575" w:type="dxa"/>
            <w:shd w:val="clear" w:color="auto" w:fill="FFFFFF"/>
            <w:tcMar>
              <w:top w:w="0" w:type="dxa"/>
              <w:left w:w="0" w:type="dxa"/>
              <w:bottom w:w="0" w:type="dxa"/>
              <w:right w:w="0" w:type="dxa"/>
            </w:tcMar>
            <w:vAlign w:val="center"/>
          </w:tcPr>
          <w:p w14:paraId="45B7597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w:t>
            </w:r>
          </w:p>
        </w:tc>
        <w:tc>
          <w:tcPr>
            <w:tcW w:w="575" w:type="dxa"/>
            <w:shd w:val="clear" w:color="auto" w:fill="FFFFFF"/>
            <w:tcMar>
              <w:top w:w="0" w:type="dxa"/>
              <w:left w:w="0" w:type="dxa"/>
              <w:bottom w:w="0" w:type="dxa"/>
              <w:right w:w="0" w:type="dxa"/>
            </w:tcMar>
            <w:vAlign w:val="center"/>
          </w:tcPr>
          <w:p w14:paraId="25F0F89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w:t>
            </w:r>
          </w:p>
        </w:tc>
        <w:tc>
          <w:tcPr>
            <w:tcW w:w="575" w:type="dxa"/>
            <w:shd w:val="clear" w:color="auto" w:fill="FFFFFF"/>
            <w:tcMar>
              <w:top w:w="0" w:type="dxa"/>
              <w:left w:w="0" w:type="dxa"/>
              <w:bottom w:w="0" w:type="dxa"/>
              <w:right w:w="0" w:type="dxa"/>
            </w:tcMar>
            <w:vAlign w:val="center"/>
          </w:tcPr>
          <w:p w14:paraId="287C723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w:t>
            </w:r>
          </w:p>
        </w:tc>
        <w:tc>
          <w:tcPr>
            <w:tcW w:w="575" w:type="dxa"/>
            <w:shd w:val="clear" w:color="auto" w:fill="FFFFFF"/>
            <w:tcMar>
              <w:top w:w="0" w:type="dxa"/>
              <w:left w:w="0" w:type="dxa"/>
              <w:bottom w:w="0" w:type="dxa"/>
              <w:right w:w="0" w:type="dxa"/>
            </w:tcMar>
            <w:vAlign w:val="center"/>
          </w:tcPr>
          <w:p w14:paraId="4936BA3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32</w:t>
            </w:r>
          </w:p>
        </w:tc>
        <w:tc>
          <w:tcPr>
            <w:tcW w:w="575" w:type="dxa"/>
            <w:shd w:val="clear" w:color="auto" w:fill="FFFFFF"/>
            <w:tcMar>
              <w:top w:w="0" w:type="dxa"/>
              <w:left w:w="0" w:type="dxa"/>
              <w:bottom w:w="0" w:type="dxa"/>
              <w:right w:w="0" w:type="dxa"/>
            </w:tcMar>
            <w:vAlign w:val="center"/>
          </w:tcPr>
          <w:p w14:paraId="5393A59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w:t>
            </w:r>
          </w:p>
        </w:tc>
      </w:tr>
      <w:tr w:rsidR="00785886" w14:paraId="12B81919" w14:textId="77777777">
        <w:trPr>
          <w:cantSplit/>
          <w:jc w:val="center"/>
        </w:trPr>
        <w:tc>
          <w:tcPr>
            <w:tcW w:w="1461" w:type="dxa"/>
            <w:shd w:val="clear" w:color="auto" w:fill="FFFFFF"/>
            <w:tcMar>
              <w:top w:w="0" w:type="dxa"/>
              <w:left w:w="0" w:type="dxa"/>
              <w:bottom w:w="0" w:type="dxa"/>
              <w:right w:w="0" w:type="dxa"/>
            </w:tcMar>
            <w:vAlign w:val="center"/>
          </w:tcPr>
          <w:p w14:paraId="6537BD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Grande Ronde River</w:t>
            </w:r>
          </w:p>
        </w:tc>
        <w:tc>
          <w:tcPr>
            <w:tcW w:w="610" w:type="dxa"/>
            <w:shd w:val="clear" w:color="auto" w:fill="FFFFFF"/>
            <w:tcMar>
              <w:top w:w="0" w:type="dxa"/>
              <w:left w:w="0" w:type="dxa"/>
              <w:bottom w:w="0" w:type="dxa"/>
              <w:right w:w="0" w:type="dxa"/>
            </w:tcMar>
            <w:vAlign w:val="center"/>
          </w:tcPr>
          <w:p w14:paraId="2669460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54</w:t>
            </w:r>
          </w:p>
        </w:tc>
        <w:tc>
          <w:tcPr>
            <w:tcW w:w="610" w:type="dxa"/>
            <w:shd w:val="clear" w:color="auto" w:fill="FFFFFF"/>
            <w:tcMar>
              <w:top w:w="0" w:type="dxa"/>
              <w:left w:w="0" w:type="dxa"/>
              <w:bottom w:w="0" w:type="dxa"/>
              <w:right w:w="0" w:type="dxa"/>
            </w:tcMar>
            <w:vAlign w:val="center"/>
          </w:tcPr>
          <w:p w14:paraId="2FAF28F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117</w:t>
            </w:r>
          </w:p>
        </w:tc>
        <w:tc>
          <w:tcPr>
            <w:tcW w:w="575" w:type="dxa"/>
            <w:shd w:val="clear" w:color="auto" w:fill="FFFFFF"/>
            <w:tcMar>
              <w:top w:w="0" w:type="dxa"/>
              <w:left w:w="0" w:type="dxa"/>
              <w:bottom w:w="0" w:type="dxa"/>
              <w:right w:w="0" w:type="dxa"/>
            </w:tcMar>
            <w:vAlign w:val="center"/>
          </w:tcPr>
          <w:p w14:paraId="6DC38A0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198</w:t>
            </w:r>
          </w:p>
        </w:tc>
        <w:tc>
          <w:tcPr>
            <w:tcW w:w="575" w:type="dxa"/>
            <w:shd w:val="clear" w:color="auto" w:fill="FFFFFF"/>
            <w:tcMar>
              <w:top w:w="0" w:type="dxa"/>
              <w:left w:w="0" w:type="dxa"/>
              <w:bottom w:w="0" w:type="dxa"/>
              <w:right w:w="0" w:type="dxa"/>
            </w:tcMar>
            <w:vAlign w:val="center"/>
          </w:tcPr>
          <w:p w14:paraId="019444B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186</w:t>
            </w:r>
          </w:p>
        </w:tc>
        <w:tc>
          <w:tcPr>
            <w:tcW w:w="610" w:type="dxa"/>
            <w:shd w:val="clear" w:color="auto" w:fill="FFFFFF"/>
            <w:tcMar>
              <w:top w:w="0" w:type="dxa"/>
              <w:left w:w="0" w:type="dxa"/>
              <w:bottom w:w="0" w:type="dxa"/>
              <w:right w:w="0" w:type="dxa"/>
            </w:tcMar>
            <w:vAlign w:val="center"/>
          </w:tcPr>
          <w:p w14:paraId="301D875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1,200</w:t>
            </w:r>
          </w:p>
        </w:tc>
        <w:tc>
          <w:tcPr>
            <w:tcW w:w="610" w:type="dxa"/>
            <w:shd w:val="clear" w:color="auto" w:fill="FFFFFF"/>
            <w:tcMar>
              <w:top w:w="0" w:type="dxa"/>
              <w:left w:w="0" w:type="dxa"/>
              <w:bottom w:w="0" w:type="dxa"/>
              <w:right w:w="0" w:type="dxa"/>
            </w:tcMar>
            <w:vAlign w:val="center"/>
          </w:tcPr>
          <w:p w14:paraId="77DDBA1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702</w:t>
            </w:r>
          </w:p>
        </w:tc>
        <w:tc>
          <w:tcPr>
            <w:tcW w:w="610" w:type="dxa"/>
            <w:shd w:val="clear" w:color="auto" w:fill="FFFFFF"/>
            <w:tcMar>
              <w:top w:w="0" w:type="dxa"/>
              <w:left w:w="0" w:type="dxa"/>
              <w:bottom w:w="0" w:type="dxa"/>
              <w:right w:w="0" w:type="dxa"/>
            </w:tcMar>
            <w:vAlign w:val="center"/>
          </w:tcPr>
          <w:p w14:paraId="103822F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740</w:t>
            </w:r>
          </w:p>
        </w:tc>
        <w:tc>
          <w:tcPr>
            <w:tcW w:w="610" w:type="dxa"/>
            <w:shd w:val="clear" w:color="auto" w:fill="FFFFFF"/>
            <w:tcMar>
              <w:top w:w="0" w:type="dxa"/>
              <w:left w:w="0" w:type="dxa"/>
              <w:bottom w:w="0" w:type="dxa"/>
              <w:right w:w="0" w:type="dxa"/>
            </w:tcMar>
            <w:vAlign w:val="center"/>
          </w:tcPr>
          <w:p w14:paraId="54A3091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478</w:t>
            </w:r>
          </w:p>
        </w:tc>
        <w:tc>
          <w:tcPr>
            <w:tcW w:w="610" w:type="dxa"/>
            <w:shd w:val="clear" w:color="auto" w:fill="FFFFFF"/>
            <w:tcMar>
              <w:top w:w="0" w:type="dxa"/>
              <w:left w:w="0" w:type="dxa"/>
              <w:bottom w:w="0" w:type="dxa"/>
              <w:right w:w="0" w:type="dxa"/>
            </w:tcMar>
            <w:vAlign w:val="center"/>
          </w:tcPr>
          <w:p w14:paraId="0D9FC41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445</w:t>
            </w:r>
          </w:p>
        </w:tc>
        <w:tc>
          <w:tcPr>
            <w:tcW w:w="610" w:type="dxa"/>
            <w:shd w:val="clear" w:color="auto" w:fill="FFFFFF"/>
            <w:tcMar>
              <w:top w:w="0" w:type="dxa"/>
              <w:left w:w="0" w:type="dxa"/>
              <w:bottom w:w="0" w:type="dxa"/>
              <w:right w:w="0" w:type="dxa"/>
            </w:tcMar>
            <w:vAlign w:val="center"/>
          </w:tcPr>
          <w:p w14:paraId="45337EC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633</w:t>
            </w:r>
          </w:p>
        </w:tc>
        <w:tc>
          <w:tcPr>
            <w:tcW w:w="575" w:type="dxa"/>
            <w:shd w:val="clear" w:color="auto" w:fill="FFFFFF"/>
            <w:tcMar>
              <w:top w:w="0" w:type="dxa"/>
              <w:left w:w="0" w:type="dxa"/>
              <w:bottom w:w="0" w:type="dxa"/>
              <w:right w:w="0" w:type="dxa"/>
            </w:tcMar>
            <w:vAlign w:val="center"/>
          </w:tcPr>
          <w:p w14:paraId="6394586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617</w:t>
            </w:r>
          </w:p>
        </w:tc>
        <w:tc>
          <w:tcPr>
            <w:tcW w:w="575" w:type="dxa"/>
            <w:shd w:val="clear" w:color="auto" w:fill="FFFFFF"/>
            <w:tcMar>
              <w:top w:w="0" w:type="dxa"/>
              <w:left w:w="0" w:type="dxa"/>
              <w:bottom w:w="0" w:type="dxa"/>
              <w:right w:w="0" w:type="dxa"/>
            </w:tcMar>
            <w:vAlign w:val="center"/>
          </w:tcPr>
          <w:p w14:paraId="4D0FA69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403</w:t>
            </w:r>
          </w:p>
        </w:tc>
        <w:tc>
          <w:tcPr>
            <w:tcW w:w="575" w:type="dxa"/>
            <w:shd w:val="clear" w:color="auto" w:fill="FFFFFF"/>
            <w:tcMar>
              <w:top w:w="0" w:type="dxa"/>
              <w:left w:w="0" w:type="dxa"/>
              <w:bottom w:w="0" w:type="dxa"/>
              <w:right w:w="0" w:type="dxa"/>
            </w:tcMar>
            <w:vAlign w:val="center"/>
          </w:tcPr>
          <w:p w14:paraId="6C775D9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364</w:t>
            </w:r>
          </w:p>
        </w:tc>
        <w:tc>
          <w:tcPr>
            <w:tcW w:w="575" w:type="dxa"/>
            <w:shd w:val="clear" w:color="auto" w:fill="FFFFFF"/>
            <w:tcMar>
              <w:top w:w="0" w:type="dxa"/>
              <w:left w:w="0" w:type="dxa"/>
              <w:bottom w:w="0" w:type="dxa"/>
              <w:right w:w="0" w:type="dxa"/>
            </w:tcMar>
            <w:vAlign w:val="center"/>
          </w:tcPr>
          <w:p w14:paraId="3A4DC55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244</w:t>
            </w:r>
          </w:p>
        </w:tc>
        <w:tc>
          <w:tcPr>
            <w:tcW w:w="575" w:type="dxa"/>
            <w:shd w:val="clear" w:color="auto" w:fill="FFFFFF"/>
            <w:tcMar>
              <w:top w:w="0" w:type="dxa"/>
              <w:left w:w="0" w:type="dxa"/>
              <w:bottom w:w="0" w:type="dxa"/>
              <w:right w:w="0" w:type="dxa"/>
            </w:tcMar>
            <w:vAlign w:val="center"/>
          </w:tcPr>
          <w:p w14:paraId="54996F7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175</w:t>
            </w:r>
          </w:p>
        </w:tc>
        <w:tc>
          <w:tcPr>
            <w:tcW w:w="575" w:type="dxa"/>
            <w:shd w:val="clear" w:color="auto" w:fill="FFFFFF"/>
            <w:tcMar>
              <w:top w:w="0" w:type="dxa"/>
              <w:left w:w="0" w:type="dxa"/>
              <w:bottom w:w="0" w:type="dxa"/>
              <w:right w:w="0" w:type="dxa"/>
            </w:tcMar>
            <w:vAlign w:val="center"/>
          </w:tcPr>
          <w:p w14:paraId="1D5599D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205</w:t>
            </w:r>
          </w:p>
        </w:tc>
        <w:tc>
          <w:tcPr>
            <w:tcW w:w="575" w:type="dxa"/>
            <w:shd w:val="clear" w:color="auto" w:fill="FFFFFF"/>
            <w:tcMar>
              <w:top w:w="0" w:type="dxa"/>
              <w:left w:w="0" w:type="dxa"/>
              <w:bottom w:w="0" w:type="dxa"/>
              <w:right w:w="0" w:type="dxa"/>
            </w:tcMar>
            <w:vAlign w:val="center"/>
          </w:tcPr>
          <w:p w14:paraId="77FBD21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155</w:t>
            </w:r>
          </w:p>
        </w:tc>
      </w:tr>
      <w:tr w:rsidR="00785886" w14:paraId="69AA5138" w14:textId="77777777">
        <w:trPr>
          <w:cantSplit/>
          <w:jc w:val="center"/>
        </w:trPr>
        <w:tc>
          <w:tcPr>
            <w:tcW w:w="1461" w:type="dxa"/>
            <w:shd w:val="clear" w:color="auto" w:fill="FFFFFF"/>
            <w:tcMar>
              <w:top w:w="0" w:type="dxa"/>
              <w:left w:w="0" w:type="dxa"/>
              <w:bottom w:w="0" w:type="dxa"/>
              <w:right w:w="0" w:type="dxa"/>
            </w:tcMar>
            <w:vAlign w:val="center"/>
          </w:tcPr>
          <w:p w14:paraId="3BA78C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Salmon River</w:t>
            </w:r>
          </w:p>
        </w:tc>
        <w:tc>
          <w:tcPr>
            <w:tcW w:w="610" w:type="dxa"/>
            <w:shd w:val="clear" w:color="auto" w:fill="FFFFFF"/>
            <w:tcMar>
              <w:top w:w="0" w:type="dxa"/>
              <w:left w:w="0" w:type="dxa"/>
              <w:bottom w:w="0" w:type="dxa"/>
              <w:right w:w="0" w:type="dxa"/>
            </w:tcMar>
            <w:vAlign w:val="center"/>
          </w:tcPr>
          <w:p w14:paraId="25B4C2D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53</w:t>
            </w:r>
          </w:p>
        </w:tc>
        <w:tc>
          <w:tcPr>
            <w:tcW w:w="610" w:type="dxa"/>
            <w:shd w:val="clear" w:color="auto" w:fill="FFFFFF"/>
            <w:tcMar>
              <w:top w:w="0" w:type="dxa"/>
              <w:left w:w="0" w:type="dxa"/>
              <w:bottom w:w="0" w:type="dxa"/>
              <w:right w:w="0" w:type="dxa"/>
            </w:tcMar>
            <w:vAlign w:val="center"/>
          </w:tcPr>
          <w:p w14:paraId="22A4609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41</w:t>
            </w:r>
          </w:p>
        </w:tc>
        <w:tc>
          <w:tcPr>
            <w:tcW w:w="575" w:type="dxa"/>
            <w:shd w:val="clear" w:color="auto" w:fill="FFFFFF"/>
            <w:tcMar>
              <w:top w:w="0" w:type="dxa"/>
              <w:left w:w="0" w:type="dxa"/>
              <w:bottom w:w="0" w:type="dxa"/>
              <w:right w:w="0" w:type="dxa"/>
            </w:tcMar>
            <w:vAlign w:val="center"/>
          </w:tcPr>
          <w:p w14:paraId="171A6590"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86</w:t>
            </w:r>
          </w:p>
        </w:tc>
        <w:tc>
          <w:tcPr>
            <w:tcW w:w="575" w:type="dxa"/>
            <w:shd w:val="clear" w:color="auto" w:fill="FFFFFF"/>
            <w:tcMar>
              <w:top w:w="0" w:type="dxa"/>
              <w:left w:w="0" w:type="dxa"/>
              <w:bottom w:w="0" w:type="dxa"/>
              <w:right w:w="0" w:type="dxa"/>
            </w:tcMar>
            <w:vAlign w:val="center"/>
          </w:tcPr>
          <w:p w14:paraId="6AB6FD9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127</w:t>
            </w:r>
          </w:p>
        </w:tc>
        <w:tc>
          <w:tcPr>
            <w:tcW w:w="610" w:type="dxa"/>
            <w:shd w:val="clear" w:color="auto" w:fill="FFFFFF"/>
            <w:tcMar>
              <w:top w:w="0" w:type="dxa"/>
              <w:left w:w="0" w:type="dxa"/>
              <w:bottom w:w="0" w:type="dxa"/>
              <w:right w:w="0" w:type="dxa"/>
            </w:tcMar>
            <w:vAlign w:val="center"/>
          </w:tcPr>
          <w:p w14:paraId="092B26C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1,808</w:t>
            </w:r>
          </w:p>
        </w:tc>
        <w:tc>
          <w:tcPr>
            <w:tcW w:w="610" w:type="dxa"/>
            <w:shd w:val="clear" w:color="auto" w:fill="FFFFFF"/>
            <w:tcMar>
              <w:top w:w="0" w:type="dxa"/>
              <w:left w:w="0" w:type="dxa"/>
              <w:bottom w:w="0" w:type="dxa"/>
              <w:right w:w="0" w:type="dxa"/>
            </w:tcMar>
            <w:vAlign w:val="center"/>
          </w:tcPr>
          <w:p w14:paraId="577B7E7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1,337</w:t>
            </w:r>
          </w:p>
        </w:tc>
        <w:tc>
          <w:tcPr>
            <w:tcW w:w="610" w:type="dxa"/>
            <w:shd w:val="clear" w:color="auto" w:fill="FFFFFF"/>
            <w:tcMar>
              <w:top w:w="0" w:type="dxa"/>
              <w:left w:w="0" w:type="dxa"/>
              <w:bottom w:w="0" w:type="dxa"/>
              <w:right w:w="0" w:type="dxa"/>
            </w:tcMar>
            <w:vAlign w:val="center"/>
          </w:tcPr>
          <w:p w14:paraId="37AFF486"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1,597</w:t>
            </w:r>
          </w:p>
        </w:tc>
        <w:tc>
          <w:tcPr>
            <w:tcW w:w="610" w:type="dxa"/>
            <w:shd w:val="clear" w:color="auto" w:fill="FFFFFF"/>
            <w:tcMar>
              <w:top w:w="0" w:type="dxa"/>
              <w:left w:w="0" w:type="dxa"/>
              <w:bottom w:w="0" w:type="dxa"/>
              <w:right w:w="0" w:type="dxa"/>
            </w:tcMar>
            <w:vAlign w:val="center"/>
          </w:tcPr>
          <w:p w14:paraId="7444893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1,019</w:t>
            </w:r>
          </w:p>
        </w:tc>
        <w:tc>
          <w:tcPr>
            <w:tcW w:w="610" w:type="dxa"/>
            <w:shd w:val="clear" w:color="auto" w:fill="FFFFFF"/>
            <w:tcMar>
              <w:top w:w="0" w:type="dxa"/>
              <w:left w:w="0" w:type="dxa"/>
              <w:bottom w:w="0" w:type="dxa"/>
              <w:right w:w="0" w:type="dxa"/>
            </w:tcMar>
            <w:vAlign w:val="center"/>
          </w:tcPr>
          <w:p w14:paraId="04515A0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1,081</w:t>
            </w:r>
          </w:p>
        </w:tc>
        <w:tc>
          <w:tcPr>
            <w:tcW w:w="610" w:type="dxa"/>
            <w:shd w:val="clear" w:color="auto" w:fill="FFFFFF"/>
            <w:tcMar>
              <w:top w:w="0" w:type="dxa"/>
              <w:left w:w="0" w:type="dxa"/>
              <w:bottom w:w="0" w:type="dxa"/>
              <w:right w:w="0" w:type="dxa"/>
            </w:tcMar>
            <w:vAlign w:val="center"/>
          </w:tcPr>
          <w:p w14:paraId="3FF77E0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1,285</w:t>
            </w:r>
          </w:p>
        </w:tc>
        <w:tc>
          <w:tcPr>
            <w:tcW w:w="575" w:type="dxa"/>
            <w:shd w:val="clear" w:color="auto" w:fill="FFFFFF"/>
            <w:tcMar>
              <w:top w:w="0" w:type="dxa"/>
              <w:left w:w="0" w:type="dxa"/>
              <w:bottom w:w="0" w:type="dxa"/>
              <w:right w:w="0" w:type="dxa"/>
            </w:tcMar>
            <w:vAlign w:val="center"/>
          </w:tcPr>
          <w:p w14:paraId="14A9E6CD"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800</w:t>
            </w:r>
          </w:p>
        </w:tc>
        <w:tc>
          <w:tcPr>
            <w:tcW w:w="575" w:type="dxa"/>
            <w:shd w:val="clear" w:color="auto" w:fill="FFFFFF"/>
            <w:tcMar>
              <w:top w:w="0" w:type="dxa"/>
              <w:left w:w="0" w:type="dxa"/>
              <w:bottom w:w="0" w:type="dxa"/>
              <w:right w:w="0" w:type="dxa"/>
            </w:tcMar>
            <w:vAlign w:val="center"/>
          </w:tcPr>
          <w:p w14:paraId="5507F24E"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459</w:t>
            </w:r>
          </w:p>
        </w:tc>
        <w:tc>
          <w:tcPr>
            <w:tcW w:w="575" w:type="dxa"/>
            <w:shd w:val="clear" w:color="auto" w:fill="FFFFFF"/>
            <w:tcMar>
              <w:top w:w="0" w:type="dxa"/>
              <w:left w:w="0" w:type="dxa"/>
              <w:bottom w:w="0" w:type="dxa"/>
              <w:right w:w="0" w:type="dxa"/>
            </w:tcMar>
            <w:vAlign w:val="center"/>
          </w:tcPr>
          <w:p w14:paraId="2CE77E2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314</w:t>
            </w:r>
          </w:p>
        </w:tc>
        <w:tc>
          <w:tcPr>
            <w:tcW w:w="575" w:type="dxa"/>
            <w:shd w:val="clear" w:color="auto" w:fill="FFFFFF"/>
            <w:tcMar>
              <w:top w:w="0" w:type="dxa"/>
              <w:left w:w="0" w:type="dxa"/>
              <w:bottom w:w="0" w:type="dxa"/>
              <w:right w:w="0" w:type="dxa"/>
            </w:tcMar>
            <w:vAlign w:val="center"/>
          </w:tcPr>
          <w:p w14:paraId="47DF02D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238</w:t>
            </w:r>
          </w:p>
        </w:tc>
        <w:tc>
          <w:tcPr>
            <w:tcW w:w="575" w:type="dxa"/>
            <w:shd w:val="clear" w:color="auto" w:fill="FFFFFF"/>
            <w:tcMar>
              <w:top w:w="0" w:type="dxa"/>
              <w:left w:w="0" w:type="dxa"/>
              <w:bottom w:w="0" w:type="dxa"/>
              <w:right w:w="0" w:type="dxa"/>
            </w:tcMar>
            <w:vAlign w:val="center"/>
          </w:tcPr>
          <w:p w14:paraId="517C00A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215</w:t>
            </w:r>
          </w:p>
        </w:tc>
        <w:tc>
          <w:tcPr>
            <w:tcW w:w="575" w:type="dxa"/>
            <w:shd w:val="clear" w:color="auto" w:fill="FFFFFF"/>
            <w:tcMar>
              <w:top w:w="0" w:type="dxa"/>
              <w:left w:w="0" w:type="dxa"/>
              <w:bottom w:w="0" w:type="dxa"/>
              <w:right w:w="0" w:type="dxa"/>
            </w:tcMar>
            <w:vAlign w:val="center"/>
          </w:tcPr>
          <w:p w14:paraId="1D32537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345</w:t>
            </w:r>
          </w:p>
        </w:tc>
        <w:tc>
          <w:tcPr>
            <w:tcW w:w="575" w:type="dxa"/>
            <w:shd w:val="clear" w:color="auto" w:fill="FFFFFF"/>
            <w:tcMar>
              <w:top w:w="0" w:type="dxa"/>
              <w:left w:w="0" w:type="dxa"/>
              <w:bottom w:w="0" w:type="dxa"/>
              <w:right w:w="0" w:type="dxa"/>
            </w:tcMar>
            <w:vAlign w:val="center"/>
          </w:tcPr>
          <w:p w14:paraId="2EB8268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246</w:t>
            </w:r>
          </w:p>
        </w:tc>
      </w:tr>
      <w:tr w:rsidR="00785886" w14:paraId="1B580819" w14:textId="77777777">
        <w:trPr>
          <w:cantSplit/>
          <w:jc w:val="center"/>
        </w:trPr>
        <w:tc>
          <w:tcPr>
            <w:tcW w:w="1461" w:type="dxa"/>
            <w:tcBorders>
              <w:bottom w:val="single" w:sz="16" w:space="0" w:color="666666"/>
            </w:tcBorders>
            <w:shd w:val="clear" w:color="auto" w:fill="FFFFFF"/>
            <w:tcMar>
              <w:top w:w="0" w:type="dxa"/>
              <w:left w:w="0" w:type="dxa"/>
              <w:bottom w:w="0" w:type="dxa"/>
              <w:right w:w="0" w:type="dxa"/>
            </w:tcMar>
            <w:vAlign w:val="center"/>
          </w:tcPr>
          <w:p w14:paraId="45FAC5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Imnaha River</w:t>
            </w:r>
          </w:p>
        </w:tc>
        <w:tc>
          <w:tcPr>
            <w:tcW w:w="610" w:type="dxa"/>
            <w:tcBorders>
              <w:bottom w:val="single" w:sz="16" w:space="0" w:color="666666"/>
            </w:tcBorders>
            <w:shd w:val="clear" w:color="auto" w:fill="FFFFFF"/>
            <w:tcMar>
              <w:top w:w="0" w:type="dxa"/>
              <w:left w:w="0" w:type="dxa"/>
              <w:bottom w:w="0" w:type="dxa"/>
              <w:right w:w="0" w:type="dxa"/>
            </w:tcMar>
            <w:vAlign w:val="center"/>
          </w:tcPr>
          <w:p w14:paraId="406B6ED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69</w:t>
            </w:r>
          </w:p>
        </w:tc>
        <w:tc>
          <w:tcPr>
            <w:tcW w:w="610" w:type="dxa"/>
            <w:tcBorders>
              <w:bottom w:val="single" w:sz="16" w:space="0" w:color="666666"/>
            </w:tcBorders>
            <w:shd w:val="clear" w:color="auto" w:fill="FFFFFF"/>
            <w:tcMar>
              <w:top w:w="0" w:type="dxa"/>
              <w:left w:w="0" w:type="dxa"/>
              <w:bottom w:w="0" w:type="dxa"/>
              <w:right w:w="0" w:type="dxa"/>
            </w:tcMar>
            <w:vAlign w:val="center"/>
          </w:tcPr>
          <w:p w14:paraId="74892FD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50</w:t>
            </w:r>
          </w:p>
        </w:tc>
        <w:tc>
          <w:tcPr>
            <w:tcW w:w="575" w:type="dxa"/>
            <w:tcBorders>
              <w:bottom w:val="single" w:sz="16" w:space="0" w:color="666666"/>
            </w:tcBorders>
            <w:shd w:val="clear" w:color="auto" w:fill="FFFFFF"/>
            <w:tcMar>
              <w:top w:w="0" w:type="dxa"/>
              <w:left w:w="0" w:type="dxa"/>
              <w:bottom w:w="0" w:type="dxa"/>
              <w:right w:w="0" w:type="dxa"/>
            </w:tcMar>
            <w:vAlign w:val="center"/>
          </w:tcPr>
          <w:p w14:paraId="4DFD01E1"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68</w:t>
            </w:r>
          </w:p>
        </w:tc>
        <w:tc>
          <w:tcPr>
            <w:tcW w:w="575" w:type="dxa"/>
            <w:tcBorders>
              <w:bottom w:val="single" w:sz="16" w:space="0" w:color="666666"/>
            </w:tcBorders>
            <w:shd w:val="clear" w:color="auto" w:fill="FFFFFF"/>
            <w:tcMar>
              <w:top w:w="0" w:type="dxa"/>
              <w:left w:w="0" w:type="dxa"/>
              <w:bottom w:w="0" w:type="dxa"/>
              <w:right w:w="0" w:type="dxa"/>
            </w:tcMar>
            <w:vAlign w:val="center"/>
          </w:tcPr>
          <w:p w14:paraId="7E3DE62F"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157</w:t>
            </w:r>
          </w:p>
        </w:tc>
        <w:tc>
          <w:tcPr>
            <w:tcW w:w="610" w:type="dxa"/>
            <w:tcBorders>
              <w:bottom w:val="single" w:sz="16" w:space="0" w:color="666666"/>
            </w:tcBorders>
            <w:shd w:val="clear" w:color="auto" w:fill="FFFFFF"/>
            <w:tcMar>
              <w:top w:w="0" w:type="dxa"/>
              <w:left w:w="0" w:type="dxa"/>
              <w:bottom w:w="0" w:type="dxa"/>
              <w:right w:w="0" w:type="dxa"/>
            </w:tcMar>
            <w:vAlign w:val="center"/>
          </w:tcPr>
          <w:p w14:paraId="27B483E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885</w:t>
            </w:r>
          </w:p>
        </w:tc>
        <w:tc>
          <w:tcPr>
            <w:tcW w:w="610" w:type="dxa"/>
            <w:tcBorders>
              <w:bottom w:val="single" w:sz="16" w:space="0" w:color="666666"/>
            </w:tcBorders>
            <w:shd w:val="clear" w:color="auto" w:fill="FFFFFF"/>
            <w:tcMar>
              <w:top w:w="0" w:type="dxa"/>
              <w:left w:w="0" w:type="dxa"/>
              <w:bottom w:w="0" w:type="dxa"/>
              <w:right w:w="0" w:type="dxa"/>
            </w:tcMar>
            <w:vAlign w:val="center"/>
          </w:tcPr>
          <w:p w14:paraId="5335CF7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566</w:t>
            </w:r>
          </w:p>
        </w:tc>
        <w:tc>
          <w:tcPr>
            <w:tcW w:w="610" w:type="dxa"/>
            <w:tcBorders>
              <w:bottom w:val="single" w:sz="16" w:space="0" w:color="666666"/>
            </w:tcBorders>
            <w:shd w:val="clear" w:color="auto" w:fill="FFFFFF"/>
            <w:tcMar>
              <w:top w:w="0" w:type="dxa"/>
              <w:left w:w="0" w:type="dxa"/>
              <w:bottom w:w="0" w:type="dxa"/>
              <w:right w:w="0" w:type="dxa"/>
            </w:tcMar>
            <w:vAlign w:val="center"/>
          </w:tcPr>
          <w:p w14:paraId="52652D85"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535</w:t>
            </w:r>
          </w:p>
        </w:tc>
        <w:tc>
          <w:tcPr>
            <w:tcW w:w="610" w:type="dxa"/>
            <w:tcBorders>
              <w:bottom w:val="single" w:sz="16" w:space="0" w:color="666666"/>
            </w:tcBorders>
            <w:shd w:val="clear" w:color="auto" w:fill="FFFFFF"/>
            <w:tcMar>
              <w:top w:w="0" w:type="dxa"/>
              <w:left w:w="0" w:type="dxa"/>
              <w:bottom w:w="0" w:type="dxa"/>
              <w:right w:w="0" w:type="dxa"/>
            </w:tcMar>
            <w:vAlign w:val="center"/>
          </w:tcPr>
          <w:p w14:paraId="0E903BFC"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231</w:t>
            </w:r>
          </w:p>
        </w:tc>
        <w:tc>
          <w:tcPr>
            <w:tcW w:w="610" w:type="dxa"/>
            <w:tcBorders>
              <w:bottom w:val="single" w:sz="16" w:space="0" w:color="666666"/>
            </w:tcBorders>
            <w:shd w:val="clear" w:color="auto" w:fill="FFFFFF"/>
            <w:tcMar>
              <w:top w:w="0" w:type="dxa"/>
              <w:left w:w="0" w:type="dxa"/>
              <w:bottom w:w="0" w:type="dxa"/>
              <w:right w:w="0" w:type="dxa"/>
            </w:tcMar>
            <w:vAlign w:val="center"/>
          </w:tcPr>
          <w:p w14:paraId="4E59DEE7"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430</w:t>
            </w:r>
          </w:p>
        </w:tc>
        <w:tc>
          <w:tcPr>
            <w:tcW w:w="610" w:type="dxa"/>
            <w:tcBorders>
              <w:bottom w:val="single" w:sz="16" w:space="0" w:color="666666"/>
            </w:tcBorders>
            <w:shd w:val="clear" w:color="auto" w:fill="FFFFFF"/>
            <w:tcMar>
              <w:top w:w="0" w:type="dxa"/>
              <w:left w:w="0" w:type="dxa"/>
              <w:bottom w:w="0" w:type="dxa"/>
              <w:right w:w="0" w:type="dxa"/>
            </w:tcMar>
            <w:vAlign w:val="center"/>
          </w:tcPr>
          <w:p w14:paraId="68C93223"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537</w:t>
            </w:r>
          </w:p>
        </w:tc>
        <w:tc>
          <w:tcPr>
            <w:tcW w:w="575" w:type="dxa"/>
            <w:tcBorders>
              <w:bottom w:val="single" w:sz="16" w:space="0" w:color="666666"/>
            </w:tcBorders>
            <w:shd w:val="clear" w:color="auto" w:fill="FFFFFF"/>
            <w:tcMar>
              <w:top w:w="0" w:type="dxa"/>
              <w:left w:w="0" w:type="dxa"/>
              <w:bottom w:w="0" w:type="dxa"/>
              <w:right w:w="0" w:type="dxa"/>
            </w:tcMar>
            <w:vAlign w:val="center"/>
          </w:tcPr>
          <w:p w14:paraId="099549FA"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569</w:t>
            </w:r>
          </w:p>
        </w:tc>
        <w:tc>
          <w:tcPr>
            <w:tcW w:w="575" w:type="dxa"/>
            <w:tcBorders>
              <w:bottom w:val="single" w:sz="16" w:space="0" w:color="666666"/>
            </w:tcBorders>
            <w:shd w:val="clear" w:color="auto" w:fill="FFFFFF"/>
            <w:tcMar>
              <w:top w:w="0" w:type="dxa"/>
              <w:left w:w="0" w:type="dxa"/>
              <w:bottom w:w="0" w:type="dxa"/>
              <w:right w:w="0" w:type="dxa"/>
            </w:tcMar>
            <w:vAlign w:val="center"/>
          </w:tcPr>
          <w:p w14:paraId="3F43A674"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214</w:t>
            </w:r>
          </w:p>
        </w:tc>
        <w:tc>
          <w:tcPr>
            <w:tcW w:w="575" w:type="dxa"/>
            <w:tcBorders>
              <w:bottom w:val="single" w:sz="16" w:space="0" w:color="666666"/>
            </w:tcBorders>
            <w:shd w:val="clear" w:color="auto" w:fill="FFFFFF"/>
            <w:tcMar>
              <w:top w:w="0" w:type="dxa"/>
              <w:left w:w="0" w:type="dxa"/>
              <w:bottom w:w="0" w:type="dxa"/>
              <w:right w:w="0" w:type="dxa"/>
            </w:tcMar>
            <w:vAlign w:val="center"/>
          </w:tcPr>
          <w:p w14:paraId="2155978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201</w:t>
            </w:r>
          </w:p>
        </w:tc>
        <w:tc>
          <w:tcPr>
            <w:tcW w:w="575" w:type="dxa"/>
            <w:tcBorders>
              <w:bottom w:val="single" w:sz="16" w:space="0" w:color="666666"/>
            </w:tcBorders>
            <w:shd w:val="clear" w:color="auto" w:fill="FFFFFF"/>
            <w:tcMar>
              <w:top w:w="0" w:type="dxa"/>
              <w:left w:w="0" w:type="dxa"/>
              <w:bottom w:w="0" w:type="dxa"/>
              <w:right w:w="0" w:type="dxa"/>
            </w:tcMar>
            <w:vAlign w:val="center"/>
          </w:tcPr>
          <w:p w14:paraId="6BA37C72"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127</w:t>
            </w:r>
          </w:p>
        </w:tc>
        <w:tc>
          <w:tcPr>
            <w:tcW w:w="575" w:type="dxa"/>
            <w:tcBorders>
              <w:bottom w:val="single" w:sz="16" w:space="0" w:color="666666"/>
            </w:tcBorders>
            <w:shd w:val="clear" w:color="auto" w:fill="FFFFFF"/>
            <w:tcMar>
              <w:top w:w="0" w:type="dxa"/>
              <w:left w:w="0" w:type="dxa"/>
              <w:bottom w:w="0" w:type="dxa"/>
              <w:right w:w="0" w:type="dxa"/>
            </w:tcMar>
            <w:vAlign w:val="center"/>
          </w:tcPr>
          <w:p w14:paraId="79EA1028"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113</w:t>
            </w:r>
          </w:p>
        </w:tc>
        <w:tc>
          <w:tcPr>
            <w:tcW w:w="575" w:type="dxa"/>
            <w:tcBorders>
              <w:bottom w:val="single" w:sz="16" w:space="0" w:color="666666"/>
            </w:tcBorders>
            <w:shd w:val="clear" w:color="auto" w:fill="FFFFFF"/>
            <w:tcMar>
              <w:top w:w="0" w:type="dxa"/>
              <w:left w:w="0" w:type="dxa"/>
              <w:bottom w:w="0" w:type="dxa"/>
              <w:right w:w="0" w:type="dxa"/>
            </w:tcMar>
            <w:vAlign w:val="center"/>
          </w:tcPr>
          <w:p w14:paraId="237ABA5B"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148</w:t>
            </w:r>
          </w:p>
        </w:tc>
        <w:tc>
          <w:tcPr>
            <w:tcW w:w="575" w:type="dxa"/>
            <w:tcBorders>
              <w:bottom w:val="single" w:sz="16" w:space="0" w:color="666666"/>
            </w:tcBorders>
            <w:shd w:val="clear" w:color="auto" w:fill="FFFFFF"/>
            <w:tcMar>
              <w:top w:w="0" w:type="dxa"/>
              <w:left w:w="0" w:type="dxa"/>
              <w:bottom w:w="0" w:type="dxa"/>
              <w:right w:w="0" w:type="dxa"/>
            </w:tcMar>
            <w:vAlign w:val="center"/>
          </w:tcPr>
          <w:p w14:paraId="364BF739" w14:textId="77777777" w:rsidR="00785886" w:rsidRDefault="00C5045B">
            <w:pPr>
              <w:spacing w:before="100" w:after="100" w:line="240" w:lineRule="auto"/>
              <w:ind w:left="100" w:right="100"/>
              <w:jc w:val="right"/>
            </w:pPr>
            <w:r>
              <w:rPr>
                <w:rFonts w:ascii="Times New Roman (Body)" w:eastAsia="Times New Roman (Body)" w:hAnsi="Times New Roman (Body)" w:cs="Times New Roman (Body)"/>
                <w:color w:val="000000"/>
                <w:sz w:val="18"/>
                <w:szCs w:val="18"/>
              </w:rPr>
              <w:t>163</w:t>
            </w:r>
          </w:p>
        </w:tc>
      </w:tr>
    </w:tbl>
    <w:p w14:paraId="1B3B5803" w14:textId="77777777" w:rsidR="00785886" w:rsidRDefault="00785886">
      <w:pPr>
        <w:pStyle w:val="BodyText"/>
      </w:pPr>
    </w:p>
    <w:p w14:paraId="4EAC3604" w14:textId="76A6BB4B" w:rsidR="00785886" w:rsidRDefault="00C5045B">
      <w:pPr>
        <w:pStyle w:val="BodyText"/>
      </w:pPr>
      <w:r>
        <w:t>A total of 61</w:t>
      </w:r>
      <w:ins w:id="96" w:author="Rebecca Buchanan" w:date="2022-12-12T10:34:00Z">
        <w:r w:rsidR="002A0BB4">
          <w:t>,</w:t>
        </w:r>
      </w:ins>
      <w:r>
        <w:t>220 were in our dataset, distributed across 17 run years. The three natal origins with the most fish were the Salmon River, the Methow River, and the Grande Ronde River.</w:t>
      </w:r>
    </w:p>
    <w:p w14:paraId="3FA129DE" w14:textId="77777777" w:rsidR="00785886" w:rsidRDefault="00C5045B">
      <w:pPr>
        <w:pStyle w:val="Heading3"/>
      </w:pPr>
      <w:bookmarkStart w:id="97" w:name="_Toc121495921"/>
      <w:bookmarkStart w:id="98" w:name="out-of-esu-movement"/>
      <w:bookmarkEnd w:id="95"/>
      <w:r>
        <w:t>Out-of-ESU movement</w:t>
      </w:r>
      <w:bookmarkEnd w:id="97"/>
    </w:p>
    <w:p w14:paraId="24D01180" w14:textId="4E3D0D7B" w:rsidR="00785886" w:rsidRDefault="00C5045B">
      <w:pPr>
        <w:pStyle w:val="TableCaption"/>
      </w:pPr>
      <w:commentRangeStart w:id="99"/>
      <w:r>
        <w:rPr>
          <w:b/>
        </w:rPr>
        <w:t xml:space="preserve">Table </w:t>
      </w:r>
      <w:r>
        <w:rPr>
          <w:b/>
        </w:rPr>
        <w:fldChar w:fldCharType="begin"/>
      </w:r>
      <w:r>
        <w:rPr>
          <w:b/>
        </w:rPr>
        <w:instrText>SEQ tab \* Arabic</w:instrText>
      </w:r>
      <w:r>
        <w:rPr>
          <w:b/>
        </w:rPr>
        <w:fldChar w:fldCharType="separate"/>
      </w:r>
      <w:r w:rsidR="00BF08BD">
        <w:rPr>
          <w:b/>
          <w:noProof/>
        </w:rPr>
        <w:t>3</w:t>
      </w:r>
      <w:r>
        <w:rPr>
          <w:b/>
        </w:rPr>
        <w:fldChar w:fldCharType="end"/>
      </w:r>
      <w:r>
        <w:t xml:space="preserve">: </w:t>
      </w:r>
      <w:commentRangeEnd w:id="99"/>
      <w:r w:rsidR="00A61D7F">
        <w:rPr>
          <w:rStyle w:val="CommentReference"/>
        </w:rPr>
        <w:commentReference w:id="99"/>
      </w:r>
      <w:r>
        <w:t xml:space="preserve">Proportion and number of tagged individuals seen in reaches of the </w:t>
      </w:r>
      <w:proofErr w:type="spellStart"/>
      <w:r>
        <w:t>Colubmia</w:t>
      </w:r>
      <w:proofErr w:type="spellEnd"/>
      <w:r>
        <w:t xml:space="preserve"> or Snake outside of the ESU boundaries that are not necessary for homing. For Middle Columbia Steelhead, this is defined as reaches upstream of Priest Rapids Dam on the Upper Columbia River or upstream of Ice Harbor Dam on the Snake River; for Upper Columbia Steelhead, this is defined as reaches upstream of Ice Harbor Dam on the Snake River, and for Snake River Basin Steelhead, this is defined as reaches upstream of Priest Rapids Dam on the Upper Columbia River.</w:t>
      </w:r>
    </w:p>
    <w:tbl>
      <w:tblPr>
        <w:tblW w:w="0" w:type="auto"/>
        <w:jc w:val="center"/>
        <w:tblLayout w:type="fixed"/>
        <w:tblLook w:val="0420" w:firstRow="1" w:lastRow="0" w:firstColumn="0" w:lastColumn="0" w:noHBand="0" w:noVBand="1"/>
      </w:tblPr>
      <w:tblGrid>
        <w:gridCol w:w="6370"/>
        <w:gridCol w:w="5150"/>
      </w:tblGrid>
      <w:tr w:rsidR="00785886" w14:paraId="35BC8AF6" w14:textId="77777777">
        <w:trPr>
          <w:cantSplit/>
          <w:tblHeader/>
          <w:jc w:val="center"/>
        </w:trPr>
        <w:tc>
          <w:tcPr>
            <w:tcW w:w="637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3C2B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Natal Origin</w:t>
            </w:r>
          </w:p>
        </w:tc>
        <w:tc>
          <w:tcPr>
            <w:tcW w:w="51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6CEC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Proportion</w:t>
            </w:r>
          </w:p>
        </w:tc>
      </w:tr>
      <w:tr w:rsidR="00785886" w14:paraId="1B124C57" w14:textId="77777777">
        <w:trPr>
          <w:cantSplit/>
          <w:jc w:val="center"/>
        </w:trPr>
        <w:tc>
          <w:tcPr>
            <w:tcW w:w="6370" w:type="dxa"/>
            <w:shd w:val="clear" w:color="auto" w:fill="FFFFFF"/>
            <w:tcMar>
              <w:top w:w="0" w:type="dxa"/>
              <w:left w:w="0" w:type="dxa"/>
              <w:bottom w:w="0" w:type="dxa"/>
              <w:right w:w="0" w:type="dxa"/>
            </w:tcMar>
            <w:vAlign w:val="center"/>
          </w:tcPr>
          <w:p w14:paraId="1D2BC4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Hood River</w:t>
            </w:r>
          </w:p>
        </w:tc>
        <w:tc>
          <w:tcPr>
            <w:tcW w:w="5150" w:type="dxa"/>
            <w:shd w:val="clear" w:color="auto" w:fill="FFFFFF"/>
            <w:tcMar>
              <w:top w:w="0" w:type="dxa"/>
              <w:left w:w="0" w:type="dxa"/>
              <w:bottom w:w="0" w:type="dxa"/>
              <w:right w:w="0" w:type="dxa"/>
            </w:tcMar>
            <w:vAlign w:val="center"/>
          </w:tcPr>
          <w:p w14:paraId="3327DB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w:t>
            </w:r>
          </w:p>
        </w:tc>
      </w:tr>
      <w:tr w:rsidR="00785886" w14:paraId="746F9D9C" w14:textId="77777777">
        <w:trPr>
          <w:cantSplit/>
          <w:jc w:val="center"/>
        </w:trPr>
        <w:tc>
          <w:tcPr>
            <w:tcW w:w="6370" w:type="dxa"/>
            <w:shd w:val="clear" w:color="auto" w:fill="FFFFFF"/>
            <w:tcMar>
              <w:top w:w="0" w:type="dxa"/>
              <w:left w:w="0" w:type="dxa"/>
              <w:bottom w:w="0" w:type="dxa"/>
              <w:right w:w="0" w:type="dxa"/>
            </w:tcMar>
            <w:vAlign w:val="center"/>
          </w:tcPr>
          <w:p w14:paraId="28075A48"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18"/>
                <w:szCs w:val="18"/>
              </w:rPr>
              <w:t>Fifteenmile</w:t>
            </w:r>
            <w:proofErr w:type="spellEnd"/>
            <w:r>
              <w:rPr>
                <w:rFonts w:ascii="Times New Roman (Body)" w:eastAsia="Times New Roman (Body)" w:hAnsi="Times New Roman (Body)" w:cs="Times New Roman (Body)"/>
                <w:color w:val="000000"/>
                <w:sz w:val="18"/>
                <w:szCs w:val="18"/>
              </w:rPr>
              <w:t xml:space="preserve"> Creek</w:t>
            </w:r>
          </w:p>
        </w:tc>
        <w:tc>
          <w:tcPr>
            <w:tcW w:w="5150" w:type="dxa"/>
            <w:shd w:val="clear" w:color="auto" w:fill="FFFFFF"/>
            <w:tcMar>
              <w:top w:w="0" w:type="dxa"/>
              <w:left w:w="0" w:type="dxa"/>
              <w:bottom w:w="0" w:type="dxa"/>
              <w:right w:w="0" w:type="dxa"/>
            </w:tcMar>
            <w:vAlign w:val="center"/>
          </w:tcPr>
          <w:p w14:paraId="3D1F4A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0.013 (N = 6)</w:t>
            </w:r>
          </w:p>
        </w:tc>
      </w:tr>
      <w:tr w:rsidR="00785886" w14:paraId="393F0806" w14:textId="77777777">
        <w:trPr>
          <w:cantSplit/>
          <w:jc w:val="center"/>
        </w:trPr>
        <w:tc>
          <w:tcPr>
            <w:tcW w:w="6370" w:type="dxa"/>
            <w:shd w:val="clear" w:color="auto" w:fill="FFFFFF"/>
            <w:tcMar>
              <w:top w:w="0" w:type="dxa"/>
              <w:left w:w="0" w:type="dxa"/>
              <w:bottom w:w="0" w:type="dxa"/>
              <w:right w:w="0" w:type="dxa"/>
            </w:tcMar>
            <w:vAlign w:val="center"/>
          </w:tcPr>
          <w:p w14:paraId="78FE64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Deschutes River</w:t>
            </w:r>
          </w:p>
        </w:tc>
        <w:tc>
          <w:tcPr>
            <w:tcW w:w="5150" w:type="dxa"/>
            <w:shd w:val="clear" w:color="auto" w:fill="FFFFFF"/>
            <w:tcMar>
              <w:top w:w="0" w:type="dxa"/>
              <w:left w:w="0" w:type="dxa"/>
              <w:bottom w:w="0" w:type="dxa"/>
              <w:right w:w="0" w:type="dxa"/>
            </w:tcMar>
            <w:vAlign w:val="center"/>
          </w:tcPr>
          <w:p w14:paraId="5258F1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0.0019 (N = 2)</w:t>
            </w:r>
          </w:p>
        </w:tc>
      </w:tr>
      <w:tr w:rsidR="00785886" w14:paraId="5A3B2F99" w14:textId="77777777">
        <w:trPr>
          <w:cantSplit/>
          <w:jc w:val="center"/>
        </w:trPr>
        <w:tc>
          <w:tcPr>
            <w:tcW w:w="6370" w:type="dxa"/>
            <w:shd w:val="clear" w:color="auto" w:fill="FFFFFF"/>
            <w:tcMar>
              <w:top w:w="0" w:type="dxa"/>
              <w:left w:w="0" w:type="dxa"/>
              <w:bottom w:w="0" w:type="dxa"/>
              <w:right w:w="0" w:type="dxa"/>
            </w:tcMar>
            <w:vAlign w:val="center"/>
          </w:tcPr>
          <w:p w14:paraId="4223AD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John Day River</w:t>
            </w:r>
          </w:p>
        </w:tc>
        <w:tc>
          <w:tcPr>
            <w:tcW w:w="5150" w:type="dxa"/>
            <w:shd w:val="clear" w:color="auto" w:fill="FFFFFF"/>
            <w:tcMar>
              <w:top w:w="0" w:type="dxa"/>
              <w:left w:w="0" w:type="dxa"/>
              <w:bottom w:w="0" w:type="dxa"/>
              <w:right w:w="0" w:type="dxa"/>
            </w:tcMar>
            <w:vAlign w:val="center"/>
          </w:tcPr>
          <w:p w14:paraId="6DC92F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0.15 (N = 429)</w:t>
            </w:r>
          </w:p>
        </w:tc>
      </w:tr>
      <w:tr w:rsidR="00785886" w14:paraId="761DC79D" w14:textId="77777777">
        <w:trPr>
          <w:cantSplit/>
          <w:jc w:val="center"/>
        </w:trPr>
        <w:tc>
          <w:tcPr>
            <w:tcW w:w="6370" w:type="dxa"/>
            <w:shd w:val="clear" w:color="auto" w:fill="FFFFFF"/>
            <w:tcMar>
              <w:top w:w="0" w:type="dxa"/>
              <w:left w:w="0" w:type="dxa"/>
              <w:bottom w:w="0" w:type="dxa"/>
              <w:right w:w="0" w:type="dxa"/>
            </w:tcMar>
            <w:vAlign w:val="center"/>
          </w:tcPr>
          <w:p w14:paraId="2B9DEA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Umatilla River</w:t>
            </w:r>
          </w:p>
        </w:tc>
        <w:tc>
          <w:tcPr>
            <w:tcW w:w="5150" w:type="dxa"/>
            <w:shd w:val="clear" w:color="auto" w:fill="FFFFFF"/>
            <w:tcMar>
              <w:top w:w="0" w:type="dxa"/>
              <w:left w:w="0" w:type="dxa"/>
              <w:bottom w:w="0" w:type="dxa"/>
              <w:right w:w="0" w:type="dxa"/>
            </w:tcMar>
            <w:vAlign w:val="center"/>
          </w:tcPr>
          <w:p w14:paraId="644996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0.086 (N = 154)</w:t>
            </w:r>
          </w:p>
        </w:tc>
      </w:tr>
      <w:tr w:rsidR="00785886" w14:paraId="442FFA7B" w14:textId="77777777">
        <w:trPr>
          <w:cantSplit/>
          <w:jc w:val="center"/>
        </w:trPr>
        <w:tc>
          <w:tcPr>
            <w:tcW w:w="6370" w:type="dxa"/>
            <w:shd w:val="clear" w:color="auto" w:fill="FFFFFF"/>
            <w:tcMar>
              <w:top w:w="0" w:type="dxa"/>
              <w:left w:w="0" w:type="dxa"/>
              <w:bottom w:w="0" w:type="dxa"/>
              <w:right w:w="0" w:type="dxa"/>
            </w:tcMar>
            <w:vAlign w:val="center"/>
          </w:tcPr>
          <w:p w14:paraId="6F7FCC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Walla Walla River</w:t>
            </w:r>
          </w:p>
        </w:tc>
        <w:tc>
          <w:tcPr>
            <w:tcW w:w="5150" w:type="dxa"/>
            <w:shd w:val="clear" w:color="auto" w:fill="FFFFFF"/>
            <w:tcMar>
              <w:top w:w="0" w:type="dxa"/>
              <w:left w:w="0" w:type="dxa"/>
              <w:bottom w:w="0" w:type="dxa"/>
              <w:right w:w="0" w:type="dxa"/>
            </w:tcMar>
            <w:vAlign w:val="center"/>
          </w:tcPr>
          <w:p w14:paraId="14CE2A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0.53 (N = 1572)</w:t>
            </w:r>
          </w:p>
        </w:tc>
      </w:tr>
      <w:tr w:rsidR="00785886" w14:paraId="034A0E26" w14:textId="77777777">
        <w:trPr>
          <w:cantSplit/>
          <w:jc w:val="center"/>
        </w:trPr>
        <w:tc>
          <w:tcPr>
            <w:tcW w:w="6370" w:type="dxa"/>
            <w:shd w:val="clear" w:color="auto" w:fill="FFFFFF"/>
            <w:tcMar>
              <w:top w:w="0" w:type="dxa"/>
              <w:left w:w="0" w:type="dxa"/>
              <w:bottom w:w="0" w:type="dxa"/>
              <w:right w:w="0" w:type="dxa"/>
            </w:tcMar>
            <w:vAlign w:val="center"/>
          </w:tcPr>
          <w:p w14:paraId="7FA91E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Yakima River</w:t>
            </w:r>
          </w:p>
        </w:tc>
        <w:tc>
          <w:tcPr>
            <w:tcW w:w="5150" w:type="dxa"/>
            <w:shd w:val="clear" w:color="auto" w:fill="FFFFFF"/>
            <w:tcMar>
              <w:top w:w="0" w:type="dxa"/>
              <w:left w:w="0" w:type="dxa"/>
              <w:bottom w:w="0" w:type="dxa"/>
              <w:right w:w="0" w:type="dxa"/>
            </w:tcMar>
            <w:vAlign w:val="center"/>
          </w:tcPr>
          <w:p w14:paraId="160971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0.15 (N = 97)</w:t>
            </w:r>
          </w:p>
        </w:tc>
      </w:tr>
      <w:tr w:rsidR="00785886" w14:paraId="5ABCB21E" w14:textId="77777777">
        <w:trPr>
          <w:cantSplit/>
          <w:jc w:val="center"/>
        </w:trPr>
        <w:tc>
          <w:tcPr>
            <w:tcW w:w="6370" w:type="dxa"/>
            <w:shd w:val="clear" w:color="auto" w:fill="FFFFFF"/>
            <w:tcMar>
              <w:top w:w="0" w:type="dxa"/>
              <w:left w:w="0" w:type="dxa"/>
              <w:bottom w:w="0" w:type="dxa"/>
              <w:right w:w="0" w:type="dxa"/>
            </w:tcMar>
            <w:vAlign w:val="center"/>
          </w:tcPr>
          <w:p w14:paraId="4B0D8B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Wenatchee River</w:t>
            </w:r>
          </w:p>
        </w:tc>
        <w:tc>
          <w:tcPr>
            <w:tcW w:w="5150" w:type="dxa"/>
            <w:shd w:val="clear" w:color="auto" w:fill="FFFFFF"/>
            <w:tcMar>
              <w:top w:w="0" w:type="dxa"/>
              <w:left w:w="0" w:type="dxa"/>
              <w:bottom w:w="0" w:type="dxa"/>
              <w:right w:w="0" w:type="dxa"/>
            </w:tcMar>
            <w:vAlign w:val="center"/>
          </w:tcPr>
          <w:p w14:paraId="61A38F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0.00021 (N = 1)</w:t>
            </w:r>
          </w:p>
        </w:tc>
      </w:tr>
      <w:tr w:rsidR="00785886" w14:paraId="03E9CFFC" w14:textId="77777777">
        <w:trPr>
          <w:cantSplit/>
          <w:jc w:val="center"/>
        </w:trPr>
        <w:tc>
          <w:tcPr>
            <w:tcW w:w="6370" w:type="dxa"/>
            <w:shd w:val="clear" w:color="auto" w:fill="FFFFFF"/>
            <w:tcMar>
              <w:top w:w="0" w:type="dxa"/>
              <w:left w:w="0" w:type="dxa"/>
              <w:bottom w:w="0" w:type="dxa"/>
              <w:right w:w="0" w:type="dxa"/>
            </w:tcMar>
            <w:vAlign w:val="center"/>
          </w:tcPr>
          <w:p w14:paraId="140A17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Entiat River</w:t>
            </w:r>
          </w:p>
        </w:tc>
        <w:tc>
          <w:tcPr>
            <w:tcW w:w="5150" w:type="dxa"/>
            <w:shd w:val="clear" w:color="auto" w:fill="FFFFFF"/>
            <w:tcMar>
              <w:top w:w="0" w:type="dxa"/>
              <w:left w:w="0" w:type="dxa"/>
              <w:bottom w:w="0" w:type="dxa"/>
              <w:right w:w="0" w:type="dxa"/>
            </w:tcMar>
            <w:vAlign w:val="center"/>
          </w:tcPr>
          <w:p w14:paraId="62341A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w:t>
            </w:r>
          </w:p>
        </w:tc>
      </w:tr>
      <w:tr w:rsidR="00785886" w14:paraId="74BFAF0F" w14:textId="77777777">
        <w:trPr>
          <w:cantSplit/>
          <w:jc w:val="center"/>
        </w:trPr>
        <w:tc>
          <w:tcPr>
            <w:tcW w:w="6370" w:type="dxa"/>
            <w:shd w:val="clear" w:color="auto" w:fill="FFFFFF"/>
            <w:tcMar>
              <w:top w:w="0" w:type="dxa"/>
              <w:left w:w="0" w:type="dxa"/>
              <w:bottom w:w="0" w:type="dxa"/>
              <w:right w:w="0" w:type="dxa"/>
            </w:tcMar>
            <w:vAlign w:val="center"/>
          </w:tcPr>
          <w:p w14:paraId="3BDCB9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Methow River</w:t>
            </w:r>
          </w:p>
        </w:tc>
        <w:tc>
          <w:tcPr>
            <w:tcW w:w="5150" w:type="dxa"/>
            <w:shd w:val="clear" w:color="auto" w:fill="FFFFFF"/>
            <w:tcMar>
              <w:top w:w="0" w:type="dxa"/>
              <w:left w:w="0" w:type="dxa"/>
              <w:bottom w:w="0" w:type="dxa"/>
              <w:right w:w="0" w:type="dxa"/>
            </w:tcMar>
            <w:vAlign w:val="center"/>
          </w:tcPr>
          <w:p w14:paraId="1DC39F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0.00063 (N = 5)</w:t>
            </w:r>
          </w:p>
        </w:tc>
      </w:tr>
      <w:tr w:rsidR="00785886" w14:paraId="2DE55B1B" w14:textId="77777777">
        <w:trPr>
          <w:cantSplit/>
          <w:jc w:val="center"/>
        </w:trPr>
        <w:tc>
          <w:tcPr>
            <w:tcW w:w="6370" w:type="dxa"/>
            <w:shd w:val="clear" w:color="auto" w:fill="FFFFFF"/>
            <w:tcMar>
              <w:top w:w="0" w:type="dxa"/>
              <w:left w:w="0" w:type="dxa"/>
              <w:bottom w:w="0" w:type="dxa"/>
              <w:right w:w="0" w:type="dxa"/>
            </w:tcMar>
            <w:vAlign w:val="center"/>
          </w:tcPr>
          <w:p w14:paraId="78ABC7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lastRenderedPageBreak/>
              <w:t>Okanogan River</w:t>
            </w:r>
          </w:p>
        </w:tc>
        <w:tc>
          <w:tcPr>
            <w:tcW w:w="5150" w:type="dxa"/>
            <w:shd w:val="clear" w:color="auto" w:fill="FFFFFF"/>
            <w:tcMar>
              <w:top w:w="0" w:type="dxa"/>
              <w:left w:w="0" w:type="dxa"/>
              <w:bottom w:w="0" w:type="dxa"/>
              <w:right w:w="0" w:type="dxa"/>
            </w:tcMar>
            <w:vAlign w:val="center"/>
          </w:tcPr>
          <w:p w14:paraId="7110D5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0.00084 (N = 1)</w:t>
            </w:r>
          </w:p>
        </w:tc>
      </w:tr>
      <w:tr w:rsidR="00785886" w14:paraId="32F21562" w14:textId="77777777">
        <w:trPr>
          <w:cantSplit/>
          <w:jc w:val="center"/>
        </w:trPr>
        <w:tc>
          <w:tcPr>
            <w:tcW w:w="6370" w:type="dxa"/>
            <w:shd w:val="clear" w:color="auto" w:fill="FFFFFF"/>
            <w:tcMar>
              <w:top w:w="0" w:type="dxa"/>
              <w:left w:w="0" w:type="dxa"/>
              <w:bottom w:w="0" w:type="dxa"/>
              <w:right w:w="0" w:type="dxa"/>
            </w:tcMar>
            <w:vAlign w:val="center"/>
          </w:tcPr>
          <w:p w14:paraId="52E4D6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Tucannon River</w:t>
            </w:r>
          </w:p>
        </w:tc>
        <w:tc>
          <w:tcPr>
            <w:tcW w:w="5150" w:type="dxa"/>
            <w:shd w:val="clear" w:color="auto" w:fill="FFFFFF"/>
            <w:tcMar>
              <w:top w:w="0" w:type="dxa"/>
              <w:left w:w="0" w:type="dxa"/>
              <w:bottom w:w="0" w:type="dxa"/>
              <w:right w:w="0" w:type="dxa"/>
            </w:tcMar>
            <w:vAlign w:val="center"/>
          </w:tcPr>
          <w:p w14:paraId="30010A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0.018 (N = 65)</w:t>
            </w:r>
          </w:p>
        </w:tc>
      </w:tr>
      <w:tr w:rsidR="00785886" w14:paraId="6C6EC47B" w14:textId="77777777">
        <w:trPr>
          <w:cantSplit/>
          <w:jc w:val="center"/>
        </w:trPr>
        <w:tc>
          <w:tcPr>
            <w:tcW w:w="6370" w:type="dxa"/>
            <w:shd w:val="clear" w:color="auto" w:fill="FFFFFF"/>
            <w:tcMar>
              <w:top w:w="0" w:type="dxa"/>
              <w:left w:w="0" w:type="dxa"/>
              <w:bottom w:w="0" w:type="dxa"/>
              <w:right w:w="0" w:type="dxa"/>
            </w:tcMar>
            <w:vAlign w:val="center"/>
          </w:tcPr>
          <w:p w14:paraId="0C2B20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Clearwater River</w:t>
            </w:r>
          </w:p>
        </w:tc>
        <w:tc>
          <w:tcPr>
            <w:tcW w:w="5150" w:type="dxa"/>
            <w:shd w:val="clear" w:color="auto" w:fill="FFFFFF"/>
            <w:tcMar>
              <w:top w:w="0" w:type="dxa"/>
              <w:left w:w="0" w:type="dxa"/>
              <w:bottom w:w="0" w:type="dxa"/>
              <w:right w:w="0" w:type="dxa"/>
            </w:tcMar>
            <w:vAlign w:val="center"/>
          </w:tcPr>
          <w:p w14:paraId="6D9AF3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0.0035 (N = 23)</w:t>
            </w:r>
          </w:p>
        </w:tc>
      </w:tr>
      <w:tr w:rsidR="00785886" w14:paraId="501FBE3A" w14:textId="77777777">
        <w:trPr>
          <w:cantSplit/>
          <w:jc w:val="center"/>
        </w:trPr>
        <w:tc>
          <w:tcPr>
            <w:tcW w:w="6370" w:type="dxa"/>
            <w:shd w:val="clear" w:color="auto" w:fill="FFFFFF"/>
            <w:tcMar>
              <w:top w:w="0" w:type="dxa"/>
              <w:left w:w="0" w:type="dxa"/>
              <w:bottom w:w="0" w:type="dxa"/>
              <w:right w:w="0" w:type="dxa"/>
            </w:tcMar>
            <w:vAlign w:val="center"/>
          </w:tcPr>
          <w:p w14:paraId="70748E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Asotin Creek</w:t>
            </w:r>
          </w:p>
        </w:tc>
        <w:tc>
          <w:tcPr>
            <w:tcW w:w="5150" w:type="dxa"/>
            <w:shd w:val="clear" w:color="auto" w:fill="FFFFFF"/>
            <w:tcMar>
              <w:top w:w="0" w:type="dxa"/>
              <w:left w:w="0" w:type="dxa"/>
              <w:bottom w:w="0" w:type="dxa"/>
              <w:right w:w="0" w:type="dxa"/>
            </w:tcMar>
            <w:vAlign w:val="center"/>
          </w:tcPr>
          <w:p w14:paraId="428053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0.034 (N = 19)</w:t>
            </w:r>
          </w:p>
        </w:tc>
      </w:tr>
      <w:tr w:rsidR="00785886" w14:paraId="75EC7AA0" w14:textId="77777777">
        <w:trPr>
          <w:cantSplit/>
          <w:jc w:val="center"/>
        </w:trPr>
        <w:tc>
          <w:tcPr>
            <w:tcW w:w="6370" w:type="dxa"/>
            <w:shd w:val="clear" w:color="auto" w:fill="FFFFFF"/>
            <w:tcMar>
              <w:top w:w="0" w:type="dxa"/>
              <w:left w:w="0" w:type="dxa"/>
              <w:bottom w:w="0" w:type="dxa"/>
              <w:right w:w="0" w:type="dxa"/>
            </w:tcMar>
            <w:vAlign w:val="center"/>
          </w:tcPr>
          <w:p w14:paraId="6CD193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Grande Ronde River</w:t>
            </w:r>
          </w:p>
        </w:tc>
        <w:tc>
          <w:tcPr>
            <w:tcW w:w="5150" w:type="dxa"/>
            <w:shd w:val="clear" w:color="auto" w:fill="FFFFFF"/>
            <w:tcMar>
              <w:top w:w="0" w:type="dxa"/>
              <w:left w:w="0" w:type="dxa"/>
              <w:bottom w:w="0" w:type="dxa"/>
              <w:right w:w="0" w:type="dxa"/>
            </w:tcMar>
            <w:vAlign w:val="center"/>
          </w:tcPr>
          <w:p w14:paraId="3F2127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0.01 (N = 72)</w:t>
            </w:r>
          </w:p>
        </w:tc>
      </w:tr>
      <w:tr w:rsidR="00785886" w14:paraId="3408BA44" w14:textId="77777777">
        <w:trPr>
          <w:cantSplit/>
          <w:jc w:val="center"/>
        </w:trPr>
        <w:tc>
          <w:tcPr>
            <w:tcW w:w="6370" w:type="dxa"/>
            <w:shd w:val="clear" w:color="auto" w:fill="FFFFFF"/>
            <w:tcMar>
              <w:top w:w="0" w:type="dxa"/>
              <w:left w:w="0" w:type="dxa"/>
              <w:bottom w:w="0" w:type="dxa"/>
              <w:right w:w="0" w:type="dxa"/>
            </w:tcMar>
            <w:vAlign w:val="center"/>
          </w:tcPr>
          <w:p w14:paraId="0C292F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Salmon River</w:t>
            </w:r>
          </w:p>
        </w:tc>
        <w:tc>
          <w:tcPr>
            <w:tcW w:w="5150" w:type="dxa"/>
            <w:shd w:val="clear" w:color="auto" w:fill="FFFFFF"/>
            <w:tcMar>
              <w:top w:w="0" w:type="dxa"/>
              <w:left w:w="0" w:type="dxa"/>
              <w:bottom w:w="0" w:type="dxa"/>
              <w:right w:w="0" w:type="dxa"/>
            </w:tcMar>
            <w:vAlign w:val="center"/>
          </w:tcPr>
          <w:p w14:paraId="232095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0.016 (N = 175)</w:t>
            </w:r>
          </w:p>
        </w:tc>
      </w:tr>
      <w:tr w:rsidR="00785886" w14:paraId="7958413A" w14:textId="77777777">
        <w:trPr>
          <w:cantSplit/>
          <w:jc w:val="center"/>
        </w:trPr>
        <w:tc>
          <w:tcPr>
            <w:tcW w:w="6370" w:type="dxa"/>
            <w:tcBorders>
              <w:bottom w:val="single" w:sz="16" w:space="0" w:color="666666"/>
            </w:tcBorders>
            <w:shd w:val="clear" w:color="auto" w:fill="FFFFFF"/>
            <w:tcMar>
              <w:top w:w="0" w:type="dxa"/>
              <w:left w:w="0" w:type="dxa"/>
              <w:bottom w:w="0" w:type="dxa"/>
              <w:right w:w="0" w:type="dxa"/>
            </w:tcMar>
            <w:vAlign w:val="center"/>
          </w:tcPr>
          <w:p w14:paraId="4DDE9C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Imnaha River</w:t>
            </w:r>
          </w:p>
        </w:tc>
        <w:tc>
          <w:tcPr>
            <w:tcW w:w="5150" w:type="dxa"/>
            <w:tcBorders>
              <w:bottom w:val="single" w:sz="16" w:space="0" w:color="666666"/>
            </w:tcBorders>
            <w:shd w:val="clear" w:color="auto" w:fill="FFFFFF"/>
            <w:tcMar>
              <w:top w:w="0" w:type="dxa"/>
              <w:left w:w="0" w:type="dxa"/>
              <w:bottom w:w="0" w:type="dxa"/>
              <w:right w:w="0" w:type="dxa"/>
            </w:tcMar>
            <w:vAlign w:val="center"/>
          </w:tcPr>
          <w:p w14:paraId="702292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18"/>
                <w:szCs w:val="18"/>
              </w:rPr>
              <w:t>0.021 (N = 106)</w:t>
            </w:r>
          </w:p>
        </w:tc>
      </w:tr>
    </w:tbl>
    <w:p w14:paraId="49CB41FC" w14:textId="77777777" w:rsidR="00785886" w:rsidRDefault="00785886">
      <w:pPr>
        <w:pStyle w:val="BodyText"/>
      </w:pPr>
    </w:p>
    <w:p w14:paraId="15AF3A64" w14:textId="77777777" w:rsidR="00785886" w:rsidRDefault="00C5045B">
      <w:pPr>
        <w:pStyle w:val="BodyText"/>
      </w:pPr>
      <w:r>
        <w:t>Snake River Basin Steelhead were generally more often seen in the Upper Columbia (upstream of Priest Rapids Dam) than Upper Columbia Steelhead were seen in the Snake River (upstream of Ice Harbor Dam). Middle Columbia Steelhead, especially Walla Walla River Steelhead, were seen in either the Snake River or the Upper Columbia very frequently; these fish were individuals that overshot their home tributary.</w:t>
      </w:r>
    </w:p>
    <w:p w14:paraId="7E5FB9A2" w14:textId="77777777" w:rsidR="00785886" w:rsidRDefault="00C5045B">
      <w:pPr>
        <w:pStyle w:val="Heading3"/>
      </w:pPr>
      <w:bookmarkStart w:id="100" w:name="_Toc121495922"/>
      <w:bookmarkStart w:id="101" w:name="overshoot-by-dam"/>
      <w:bookmarkEnd w:id="98"/>
      <w:r>
        <w:t>Overshoot by dam</w:t>
      </w:r>
      <w:bookmarkEnd w:id="100"/>
    </w:p>
    <w:p w14:paraId="39617B9B" w14:textId="77777777" w:rsidR="00785886" w:rsidRDefault="00C5045B">
      <w:pPr>
        <w:pStyle w:val="TableCaption"/>
      </w:pPr>
      <w:commentRangeStart w:id="102"/>
      <w:commentRangeStart w:id="103"/>
      <w:r>
        <w:rPr>
          <w:b/>
        </w:rPr>
        <w:t xml:space="preserve">Table </w:t>
      </w:r>
      <w:r>
        <w:rPr>
          <w:b/>
        </w:rPr>
        <w:fldChar w:fldCharType="begin"/>
      </w:r>
      <w:r>
        <w:rPr>
          <w:b/>
        </w:rPr>
        <w:instrText>SEQ tab \* Arabic</w:instrText>
      </w:r>
      <w:r>
        <w:rPr>
          <w:b/>
        </w:rPr>
        <w:fldChar w:fldCharType="separate"/>
      </w:r>
      <w:r w:rsidR="00BF08BD">
        <w:rPr>
          <w:b/>
          <w:noProof/>
        </w:rPr>
        <w:t>4</w:t>
      </w:r>
      <w:r>
        <w:rPr>
          <w:b/>
        </w:rPr>
        <w:fldChar w:fldCharType="end"/>
      </w:r>
      <w:commentRangeEnd w:id="102"/>
      <w:r w:rsidR="00A61D7F">
        <w:rPr>
          <w:rStyle w:val="CommentReference"/>
        </w:rPr>
        <w:commentReference w:id="102"/>
      </w:r>
      <w:r>
        <w:t xml:space="preserve">: </w:t>
      </w:r>
      <w:commentRangeEnd w:id="103"/>
      <w:r w:rsidR="00A93263">
        <w:rPr>
          <w:rStyle w:val="CommentReference"/>
        </w:rPr>
        <w:commentReference w:id="103"/>
      </w:r>
      <w:r>
        <w:t>Proportion and number of tagged individuals observed overshooting each dam.</w:t>
      </w:r>
    </w:p>
    <w:tbl>
      <w:tblPr>
        <w:tblW w:w="0" w:type="auto"/>
        <w:jc w:val="center"/>
        <w:tblLayout w:type="fixed"/>
        <w:tblLook w:val="0420" w:firstRow="1" w:lastRow="0" w:firstColumn="0" w:lastColumn="0" w:noHBand="0" w:noVBand="1"/>
      </w:tblPr>
      <w:tblGrid>
        <w:gridCol w:w="1737"/>
        <w:gridCol w:w="1398"/>
        <w:gridCol w:w="1398"/>
        <w:gridCol w:w="1398"/>
        <w:gridCol w:w="1398"/>
        <w:gridCol w:w="1398"/>
        <w:gridCol w:w="1398"/>
        <w:gridCol w:w="1398"/>
      </w:tblGrid>
      <w:tr w:rsidR="00785886" w14:paraId="52B33254" w14:textId="77777777">
        <w:trPr>
          <w:cantSplit/>
          <w:tblHeader/>
          <w:jc w:val="center"/>
        </w:trPr>
        <w:tc>
          <w:tcPr>
            <w:tcW w:w="17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CFB7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AC3AE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MCN</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0620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PRA</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1B7C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RIS</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7755B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RRE</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5347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WEL</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1EE5F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ICH</w:t>
            </w: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C5E3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LGR</w:t>
            </w:r>
          </w:p>
        </w:tc>
      </w:tr>
      <w:tr w:rsidR="00785886" w14:paraId="099443FB" w14:textId="77777777">
        <w:trPr>
          <w:cantSplit/>
          <w:jc w:val="center"/>
        </w:trPr>
        <w:tc>
          <w:tcPr>
            <w:tcW w:w="1737" w:type="dxa"/>
            <w:shd w:val="clear" w:color="auto" w:fill="FFFFFF"/>
            <w:tcMar>
              <w:top w:w="0" w:type="dxa"/>
              <w:left w:w="0" w:type="dxa"/>
              <w:bottom w:w="0" w:type="dxa"/>
              <w:right w:w="0" w:type="dxa"/>
            </w:tcMar>
            <w:vAlign w:val="center"/>
          </w:tcPr>
          <w:p w14:paraId="3F9E96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1398" w:type="dxa"/>
            <w:shd w:val="clear" w:color="auto" w:fill="FFFFFF"/>
            <w:tcMar>
              <w:top w:w="0" w:type="dxa"/>
              <w:left w:w="0" w:type="dxa"/>
              <w:bottom w:w="0" w:type="dxa"/>
              <w:right w:w="0" w:type="dxa"/>
            </w:tcMar>
            <w:vAlign w:val="center"/>
          </w:tcPr>
          <w:p w14:paraId="42102C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(N = 3)</w:t>
            </w:r>
          </w:p>
        </w:tc>
        <w:tc>
          <w:tcPr>
            <w:tcW w:w="1398" w:type="dxa"/>
            <w:shd w:val="clear" w:color="auto" w:fill="FFFFFF"/>
            <w:tcMar>
              <w:top w:w="0" w:type="dxa"/>
              <w:left w:w="0" w:type="dxa"/>
              <w:bottom w:w="0" w:type="dxa"/>
              <w:right w:w="0" w:type="dxa"/>
            </w:tcMar>
            <w:vAlign w:val="center"/>
          </w:tcPr>
          <w:p w14:paraId="018EE6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6227EE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30E43D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3F05B5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58FE50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2F5922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14:paraId="20BA6FB1" w14:textId="77777777">
        <w:trPr>
          <w:cantSplit/>
          <w:jc w:val="center"/>
        </w:trPr>
        <w:tc>
          <w:tcPr>
            <w:tcW w:w="1737" w:type="dxa"/>
            <w:shd w:val="clear" w:color="auto" w:fill="FFFFFF"/>
            <w:tcMar>
              <w:top w:w="0" w:type="dxa"/>
              <w:left w:w="0" w:type="dxa"/>
              <w:bottom w:w="0" w:type="dxa"/>
              <w:right w:w="0" w:type="dxa"/>
            </w:tcMar>
            <w:vAlign w:val="center"/>
          </w:tcPr>
          <w:p w14:paraId="1800B4B3"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1398" w:type="dxa"/>
            <w:shd w:val="clear" w:color="auto" w:fill="FFFFFF"/>
            <w:tcMar>
              <w:top w:w="0" w:type="dxa"/>
              <w:left w:w="0" w:type="dxa"/>
              <w:bottom w:w="0" w:type="dxa"/>
              <w:right w:w="0" w:type="dxa"/>
            </w:tcMar>
            <w:vAlign w:val="center"/>
          </w:tcPr>
          <w:p w14:paraId="6E20F9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0.072 (N = 34)</w:t>
            </w:r>
          </w:p>
        </w:tc>
        <w:tc>
          <w:tcPr>
            <w:tcW w:w="1398" w:type="dxa"/>
            <w:shd w:val="clear" w:color="auto" w:fill="FFFFFF"/>
            <w:tcMar>
              <w:top w:w="0" w:type="dxa"/>
              <w:left w:w="0" w:type="dxa"/>
              <w:bottom w:w="0" w:type="dxa"/>
              <w:right w:w="0" w:type="dxa"/>
            </w:tcMar>
            <w:vAlign w:val="center"/>
          </w:tcPr>
          <w:p w14:paraId="0212EE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2B560D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1F4770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12BD43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01C31B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(N = 6)</w:t>
            </w:r>
          </w:p>
        </w:tc>
        <w:tc>
          <w:tcPr>
            <w:tcW w:w="1398" w:type="dxa"/>
            <w:shd w:val="clear" w:color="auto" w:fill="FFFFFF"/>
            <w:tcMar>
              <w:top w:w="0" w:type="dxa"/>
              <w:left w:w="0" w:type="dxa"/>
              <w:bottom w:w="0" w:type="dxa"/>
              <w:right w:w="0" w:type="dxa"/>
            </w:tcMar>
            <w:vAlign w:val="center"/>
          </w:tcPr>
          <w:p w14:paraId="34F471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0.0042 (N = 2)</w:t>
            </w:r>
          </w:p>
        </w:tc>
      </w:tr>
      <w:tr w:rsidR="00785886" w14:paraId="331ED5A1" w14:textId="77777777">
        <w:trPr>
          <w:cantSplit/>
          <w:jc w:val="center"/>
        </w:trPr>
        <w:tc>
          <w:tcPr>
            <w:tcW w:w="1737" w:type="dxa"/>
            <w:shd w:val="clear" w:color="auto" w:fill="FFFFFF"/>
            <w:tcMar>
              <w:top w:w="0" w:type="dxa"/>
              <w:left w:w="0" w:type="dxa"/>
              <w:bottom w:w="0" w:type="dxa"/>
              <w:right w:w="0" w:type="dxa"/>
            </w:tcMar>
            <w:vAlign w:val="center"/>
          </w:tcPr>
          <w:p w14:paraId="2B5BA2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398" w:type="dxa"/>
            <w:shd w:val="clear" w:color="auto" w:fill="FFFFFF"/>
            <w:tcMar>
              <w:top w:w="0" w:type="dxa"/>
              <w:left w:w="0" w:type="dxa"/>
              <w:bottom w:w="0" w:type="dxa"/>
              <w:right w:w="0" w:type="dxa"/>
            </w:tcMar>
            <w:vAlign w:val="center"/>
          </w:tcPr>
          <w:p w14:paraId="75705A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0.0057 (N = 6)</w:t>
            </w:r>
          </w:p>
        </w:tc>
        <w:tc>
          <w:tcPr>
            <w:tcW w:w="1398" w:type="dxa"/>
            <w:shd w:val="clear" w:color="auto" w:fill="FFFFFF"/>
            <w:tcMar>
              <w:top w:w="0" w:type="dxa"/>
              <w:left w:w="0" w:type="dxa"/>
              <w:bottom w:w="0" w:type="dxa"/>
              <w:right w:w="0" w:type="dxa"/>
            </w:tcMar>
            <w:vAlign w:val="center"/>
          </w:tcPr>
          <w:p w14:paraId="725520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46D1AD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750B78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5415FC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6A735E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0.0019 (N = 2)</w:t>
            </w:r>
          </w:p>
        </w:tc>
        <w:tc>
          <w:tcPr>
            <w:tcW w:w="1398" w:type="dxa"/>
            <w:shd w:val="clear" w:color="auto" w:fill="FFFFFF"/>
            <w:tcMar>
              <w:top w:w="0" w:type="dxa"/>
              <w:left w:w="0" w:type="dxa"/>
              <w:bottom w:w="0" w:type="dxa"/>
              <w:right w:w="0" w:type="dxa"/>
            </w:tcMar>
            <w:vAlign w:val="center"/>
          </w:tcPr>
          <w:p w14:paraId="66F3D4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0.0019 (N = 2)</w:t>
            </w:r>
          </w:p>
        </w:tc>
      </w:tr>
      <w:tr w:rsidR="00785886" w14:paraId="42177447" w14:textId="77777777">
        <w:trPr>
          <w:cantSplit/>
          <w:jc w:val="center"/>
        </w:trPr>
        <w:tc>
          <w:tcPr>
            <w:tcW w:w="1737" w:type="dxa"/>
            <w:shd w:val="clear" w:color="auto" w:fill="FFFFFF"/>
            <w:tcMar>
              <w:top w:w="0" w:type="dxa"/>
              <w:left w:w="0" w:type="dxa"/>
              <w:bottom w:w="0" w:type="dxa"/>
              <w:right w:w="0" w:type="dxa"/>
            </w:tcMar>
            <w:vAlign w:val="center"/>
          </w:tcPr>
          <w:p w14:paraId="40F645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398" w:type="dxa"/>
            <w:shd w:val="clear" w:color="auto" w:fill="FFFFFF"/>
            <w:tcMar>
              <w:top w:w="0" w:type="dxa"/>
              <w:left w:w="0" w:type="dxa"/>
              <w:bottom w:w="0" w:type="dxa"/>
              <w:right w:w="0" w:type="dxa"/>
            </w:tcMar>
            <w:vAlign w:val="center"/>
          </w:tcPr>
          <w:p w14:paraId="42E17C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(N = 1546)</w:t>
            </w:r>
          </w:p>
        </w:tc>
        <w:tc>
          <w:tcPr>
            <w:tcW w:w="1398" w:type="dxa"/>
            <w:shd w:val="clear" w:color="auto" w:fill="FFFFFF"/>
            <w:tcMar>
              <w:top w:w="0" w:type="dxa"/>
              <w:left w:w="0" w:type="dxa"/>
              <w:bottom w:w="0" w:type="dxa"/>
              <w:right w:w="0" w:type="dxa"/>
            </w:tcMar>
            <w:vAlign w:val="center"/>
          </w:tcPr>
          <w:p w14:paraId="5F6A8F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0.0085 (N = 24)</w:t>
            </w:r>
          </w:p>
        </w:tc>
        <w:tc>
          <w:tcPr>
            <w:tcW w:w="1398" w:type="dxa"/>
            <w:shd w:val="clear" w:color="auto" w:fill="FFFFFF"/>
            <w:tcMar>
              <w:top w:w="0" w:type="dxa"/>
              <w:left w:w="0" w:type="dxa"/>
              <w:bottom w:w="0" w:type="dxa"/>
              <w:right w:w="0" w:type="dxa"/>
            </w:tcMar>
            <w:vAlign w:val="center"/>
          </w:tcPr>
          <w:p w14:paraId="1604BA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0.0021 (N = 6)</w:t>
            </w:r>
          </w:p>
        </w:tc>
        <w:tc>
          <w:tcPr>
            <w:tcW w:w="1398" w:type="dxa"/>
            <w:shd w:val="clear" w:color="auto" w:fill="FFFFFF"/>
            <w:tcMar>
              <w:top w:w="0" w:type="dxa"/>
              <w:left w:w="0" w:type="dxa"/>
              <w:bottom w:w="0" w:type="dxa"/>
              <w:right w:w="0" w:type="dxa"/>
            </w:tcMar>
            <w:vAlign w:val="center"/>
          </w:tcPr>
          <w:p w14:paraId="4E6237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0.00035 (N = 1)</w:t>
            </w:r>
          </w:p>
        </w:tc>
        <w:tc>
          <w:tcPr>
            <w:tcW w:w="1398" w:type="dxa"/>
            <w:shd w:val="clear" w:color="auto" w:fill="FFFFFF"/>
            <w:tcMar>
              <w:top w:w="0" w:type="dxa"/>
              <w:left w:w="0" w:type="dxa"/>
              <w:bottom w:w="0" w:type="dxa"/>
              <w:right w:w="0" w:type="dxa"/>
            </w:tcMar>
            <w:vAlign w:val="center"/>
          </w:tcPr>
          <w:p w14:paraId="28F32F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0.00035 (N = 1)</w:t>
            </w:r>
          </w:p>
        </w:tc>
        <w:tc>
          <w:tcPr>
            <w:tcW w:w="1398" w:type="dxa"/>
            <w:shd w:val="clear" w:color="auto" w:fill="FFFFFF"/>
            <w:tcMar>
              <w:top w:w="0" w:type="dxa"/>
              <w:left w:w="0" w:type="dxa"/>
              <w:bottom w:w="0" w:type="dxa"/>
              <w:right w:w="0" w:type="dxa"/>
            </w:tcMar>
            <w:vAlign w:val="center"/>
          </w:tcPr>
          <w:p w14:paraId="1476C7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(N = 407)</w:t>
            </w:r>
          </w:p>
        </w:tc>
        <w:tc>
          <w:tcPr>
            <w:tcW w:w="1398" w:type="dxa"/>
            <w:shd w:val="clear" w:color="auto" w:fill="FFFFFF"/>
            <w:tcMar>
              <w:top w:w="0" w:type="dxa"/>
              <w:left w:w="0" w:type="dxa"/>
              <w:bottom w:w="0" w:type="dxa"/>
              <w:right w:w="0" w:type="dxa"/>
            </w:tcMar>
            <w:vAlign w:val="center"/>
          </w:tcPr>
          <w:p w14:paraId="2BC1BA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0.067 (N = 188)</w:t>
            </w:r>
          </w:p>
        </w:tc>
      </w:tr>
      <w:tr w:rsidR="00785886" w14:paraId="2F46DA36" w14:textId="77777777">
        <w:trPr>
          <w:cantSplit/>
          <w:jc w:val="center"/>
        </w:trPr>
        <w:tc>
          <w:tcPr>
            <w:tcW w:w="1737" w:type="dxa"/>
            <w:shd w:val="clear" w:color="auto" w:fill="FFFFFF"/>
            <w:tcMar>
              <w:top w:w="0" w:type="dxa"/>
              <w:left w:w="0" w:type="dxa"/>
              <w:bottom w:w="0" w:type="dxa"/>
              <w:right w:w="0" w:type="dxa"/>
            </w:tcMar>
            <w:vAlign w:val="center"/>
          </w:tcPr>
          <w:p w14:paraId="18D490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398" w:type="dxa"/>
            <w:shd w:val="clear" w:color="auto" w:fill="FFFFFF"/>
            <w:tcMar>
              <w:top w:w="0" w:type="dxa"/>
              <w:left w:w="0" w:type="dxa"/>
              <w:bottom w:w="0" w:type="dxa"/>
              <w:right w:w="0" w:type="dxa"/>
            </w:tcMar>
            <w:vAlign w:val="center"/>
          </w:tcPr>
          <w:p w14:paraId="2DAEB3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 (N = 715)</w:t>
            </w:r>
          </w:p>
        </w:tc>
        <w:tc>
          <w:tcPr>
            <w:tcW w:w="1398" w:type="dxa"/>
            <w:shd w:val="clear" w:color="auto" w:fill="FFFFFF"/>
            <w:tcMar>
              <w:top w:w="0" w:type="dxa"/>
              <w:left w:w="0" w:type="dxa"/>
              <w:bottom w:w="0" w:type="dxa"/>
              <w:right w:w="0" w:type="dxa"/>
            </w:tcMar>
            <w:vAlign w:val="center"/>
          </w:tcPr>
          <w:p w14:paraId="222A18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0.0084 (N = 15)</w:t>
            </w:r>
          </w:p>
        </w:tc>
        <w:tc>
          <w:tcPr>
            <w:tcW w:w="1398" w:type="dxa"/>
            <w:shd w:val="clear" w:color="auto" w:fill="FFFFFF"/>
            <w:tcMar>
              <w:top w:w="0" w:type="dxa"/>
              <w:left w:w="0" w:type="dxa"/>
              <w:bottom w:w="0" w:type="dxa"/>
              <w:right w:w="0" w:type="dxa"/>
            </w:tcMar>
            <w:vAlign w:val="center"/>
          </w:tcPr>
          <w:p w14:paraId="43F844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0.0033 (N = 6)</w:t>
            </w:r>
          </w:p>
        </w:tc>
        <w:tc>
          <w:tcPr>
            <w:tcW w:w="1398" w:type="dxa"/>
            <w:shd w:val="clear" w:color="auto" w:fill="FFFFFF"/>
            <w:tcMar>
              <w:top w:w="0" w:type="dxa"/>
              <w:left w:w="0" w:type="dxa"/>
              <w:bottom w:w="0" w:type="dxa"/>
              <w:right w:w="0" w:type="dxa"/>
            </w:tcMar>
            <w:vAlign w:val="center"/>
          </w:tcPr>
          <w:p w14:paraId="267144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(N = 4)</w:t>
            </w:r>
          </w:p>
        </w:tc>
        <w:tc>
          <w:tcPr>
            <w:tcW w:w="1398" w:type="dxa"/>
            <w:shd w:val="clear" w:color="auto" w:fill="FFFFFF"/>
            <w:tcMar>
              <w:top w:w="0" w:type="dxa"/>
              <w:left w:w="0" w:type="dxa"/>
              <w:bottom w:w="0" w:type="dxa"/>
              <w:right w:w="0" w:type="dxa"/>
            </w:tcMar>
            <w:vAlign w:val="center"/>
          </w:tcPr>
          <w:p w14:paraId="6257ED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0.00056 (N = 1)</w:t>
            </w:r>
          </w:p>
        </w:tc>
        <w:tc>
          <w:tcPr>
            <w:tcW w:w="1398" w:type="dxa"/>
            <w:shd w:val="clear" w:color="auto" w:fill="FFFFFF"/>
            <w:tcMar>
              <w:top w:w="0" w:type="dxa"/>
              <w:left w:w="0" w:type="dxa"/>
              <w:bottom w:w="0" w:type="dxa"/>
              <w:right w:w="0" w:type="dxa"/>
            </w:tcMar>
            <w:vAlign w:val="center"/>
          </w:tcPr>
          <w:p w14:paraId="62464D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 (N = 143)</w:t>
            </w:r>
          </w:p>
        </w:tc>
        <w:tc>
          <w:tcPr>
            <w:tcW w:w="1398" w:type="dxa"/>
            <w:shd w:val="clear" w:color="auto" w:fill="FFFFFF"/>
            <w:tcMar>
              <w:top w:w="0" w:type="dxa"/>
              <w:left w:w="0" w:type="dxa"/>
              <w:bottom w:w="0" w:type="dxa"/>
              <w:right w:w="0" w:type="dxa"/>
            </w:tcMar>
            <w:vAlign w:val="center"/>
          </w:tcPr>
          <w:p w14:paraId="3E0DB7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0.033 (N = 59)</w:t>
            </w:r>
          </w:p>
        </w:tc>
      </w:tr>
      <w:tr w:rsidR="00785886" w14:paraId="06EF1DA4" w14:textId="77777777">
        <w:trPr>
          <w:cantSplit/>
          <w:jc w:val="center"/>
        </w:trPr>
        <w:tc>
          <w:tcPr>
            <w:tcW w:w="1737" w:type="dxa"/>
            <w:shd w:val="clear" w:color="auto" w:fill="FFFFFF"/>
            <w:tcMar>
              <w:top w:w="0" w:type="dxa"/>
              <w:left w:w="0" w:type="dxa"/>
              <w:bottom w:w="0" w:type="dxa"/>
              <w:right w:w="0" w:type="dxa"/>
            </w:tcMar>
            <w:vAlign w:val="center"/>
          </w:tcPr>
          <w:p w14:paraId="4C2E22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98" w:type="dxa"/>
            <w:shd w:val="clear" w:color="auto" w:fill="FFFFFF"/>
            <w:tcMar>
              <w:top w:w="0" w:type="dxa"/>
              <w:left w:w="0" w:type="dxa"/>
              <w:bottom w:w="0" w:type="dxa"/>
              <w:right w:w="0" w:type="dxa"/>
            </w:tcMar>
            <w:vAlign w:val="center"/>
          </w:tcPr>
          <w:p w14:paraId="20EDB2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59F364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(N = 62)</w:t>
            </w:r>
          </w:p>
        </w:tc>
        <w:tc>
          <w:tcPr>
            <w:tcW w:w="1398" w:type="dxa"/>
            <w:shd w:val="clear" w:color="auto" w:fill="FFFFFF"/>
            <w:tcMar>
              <w:top w:w="0" w:type="dxa"/>
              <w:left w:w="0" w:type="dxa"/>
              <w:bottom w:w="0" w:type="dxa"/>
              <w:right w:w="0" w:type="dxa"/>
            </w:tcMar>
            <w:vAlign w:val="center"/>
          </w:tcPr>
          <w:p w14:paraId="6956423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(N = 31)</w:t>
            </w:r>
          </w:p>
        </w:tc>
        <w:tc>
          <w:tcPr>
            <w:tcW w:w="1398" w:type="dxa"/>
            <w:shd w:val="clear" w:color="auto" w:fill="FFFFFF"/>
            <w:tcMar>
              <w:top w:w="0" w:type="dxa"/>
              <w:left w:w="0" w:type="dxa"/>
              <w:bottom w:w="0" w:type="dxa"/>
              <w:right w:w="0" w:type="dxa"/>
            </w:tcMar>
            <w:vAlign w:val="center"/>
          </w:tcPr>
          <w:p w14:paraId="2D3864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0.0057 (N = 17)</w:t>
            </w:r>
          </w:p>
        </w:tc>
        <w:tc>
          <w:tcPr>
            <w:tcW w:w="1398" w:type="dxa"/>
            <w:shd w:val="clear" w:color="auto" w:fill="FFFFFF"/>
            <w:tcMar>
              <w:top w:w="0" w:type="dxa"/>
              <w:left w:w="0" w:type="dxa"/>
              <w:bottom w:w="0" w:type="dxa"/>
              <w:right w:w="0" w:type="dxa"/>
            </w:tcMar>
            <w:vAlign w:val="center"/>
          </w:tcPr>
          <w:p w14:paraId="67714E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 (N = 9)</w:t>
            </w:r>
          </w:p>
        </w:tc>
        <w:tc>
          <w:tcPr>
            <w:tcW w:w="1398" w:type="dxa"/>
            <w:shd w:val="clear" w:color="auto" w:fill="FFFFFF"/>
            <w:tcMar>
              <w:top w:w="0" w:type="dxa"/>
              <w:left w:w="0" w:type="dxa"/>
              <w:bottom w:w="0" w:type="dxa"/>
              <w:right w:w="0" w:type="dxa"/>
            </w:tcMar>
            <w:vAlign w:val="center"/>
          </w:tcPr>
          <w:p w14:paraId="00DECC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(N = 1548)</w:t>
            </w:r>
          </w:p>
        </w:tc>
        <w:tc>
          <w:tcPr>
            <w:tcW w:w="1398" w:type="dxa"/>
            <w:shd w:val="clear" w:color="auto" w:fill="FFFFFF"/>
            <w:tcMar>
              <w:top w:w="0" w:type="dxa"/>
              <w:left w:w="0" w:type="dxa"/>
              <w:bottom w:w="0" w:type="dxa"/>
              <w:right w:w="0" w:type="dxa"/>
            </w:tcMar>
            <w:vAlign w:val="center"/>
          </w:tcPr>
          <w:p w14:paraId="7E5E69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(N = 619)</w:t>
            </w:r>
          </w:p>
        </w:tc>
      </w:tr>
      <w:tr w:rsidR="00785886" w14:paraId="0D763931" w14:textId="77777777">
        <w:trPr>
          <w:cantSplit/>
          <w:jc w:val="center"/>
        </w:trPr>
        <w:tc>
          <w:tcPr>
            <w:tcW w:w="1737" w:type="dxa"/>
            <w:shd w:val="clear" w:color="auto" w:fill="FFFFFF"/>
            <w:tcMar>
              <w:top w:w="0" w:type="dxa"/>
              <w:left w:w="0" w:type="dxa"/>
              <w:bottom w:w="0" w:type="dxa"/>
              <w:right w:w="0" w:type="dxa"/>
            </w:tcMar>
            <w:vAlign w:val="center"/>
          </w:tcPr>
          <w:p w14:paraId="1E50C6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398" w:type="dxa"/>
            <w:shd w:val="clear" w:color="auto" w:fill="FFFFFF"/>
            <w:tcMar>
              <w:top w:w="0" w:type="dxa"/>
              <w:left w:w="0" w:type="dxa"/>
              <w:bottom w:w="0" w:type="dxa"/>
              <w:right w:w="0" w:type="dxa"/>
            </w:tcMar>
            <w:vAlign w:val="center"/>
          </w:tcPr>
          <w:p w14:paraId="1BCF0B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7105A4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(N = 84)</w:t>
            </w:r>
          </w:p>
        </w:tc>
        <w:tc>
          <w:tcPr>
            <w:tcW w:w="1398" w:type="dxa"/>
            <w:shd w:val="clear" w:color="auto" w:fill="FFFFFF"/>
            <w:tcMar>
              <w:top w:w="0" w:type="dxa"/>
              <w:left w:w="0" w:type="dxa"/>
              <w:bottom w:w="0" w:type="dxa"/>
              <w:right w:w="0" w:type="dxa"/>
            </w:tcMar>
            <w:vAlign w:val="center"/>
          </w:tcPr>
          <w:p w14:paraId="007CE1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(N = 32)</w:t>
            </w:r>
          </w:p>
        </w:tc>
        <w:tc>
          <w:tcPr>
            <w:tcW w:w="1398" w:type="dxa"/>
            <w:shd w:val="clear" w:color="auto" w:fill="FFFFFF"/>
            <w:tcMar>
              <w:top w:w="0" w:type="dxa"/>
              <w:left w:w="0" w:type="dxa"/>
              <w:bottom w:w="0" w:type="dxa"/>
              <w:right w:w="0" w:type="dxa"/>
            </w:tcMar>
            <w:vAlign w:val="center"/>
          </w:tcPr>
          <w:p w14:paraId="51D4BF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(N = 17)</w:t>
            </w:r>
          </w:p>
        </w:tc>
        <w:tc>
          <w:tcPr>
            <w:tcW w:w="1398" w:type="dxa"/>
            <w:shd w:val="clear" w:color="auto" w:fill="FFFFFF"/>
            <w:tcMar>
              <w:top w:w="0" w:type="dxa"/>
              <w:left w:w="0" w:type="dxa"/>
              <w:bottom w:w="0" w:type="dxa"/>
              <w:right w:w="0" w:type="dxa"/>
            </w:tcMar>
            <w:vAlign w:val="center"/>
          </w:tcPr>
          <w:p w14:paraId="69C05A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(N = 8)</w:t>
            </w:r>
          </w:p>
        </w:tc>
        <w:tc>
          <w:tcPr>
            <w:tcW w:w="1398" w:type="dxa"/>
            <w:shd w:val="clear" w:color="auto" w:fill="FFFFFF"/>
            <w:tcMar>
              <w:top w:w="0" w:type="dxa"/>
              <w:left w:w="0" w:type="dxa"/>
              <w:bottom w:w="0" w:type="dxa"/>
              <w:right w:w="0" w:type="dxa"/>
            </w:tcMar>
            <w:vAlign w:val="center"/>
          </w:tcPr>
          <w:p w14:paraId="1355B0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(N = 20)</w:t>
            </w:r>
          </w:p>
        </w:tc>
        <w:tc>
          <w:tcPr>
            <w:tcW w:w="1398" w:type="dxa"/>
            <w:shd w:val="clear" w:color="auto" w:fill="FFFFFF"/>
            <w:tcMar>
              <w:top w:w="0" w:type="dxa"/>
              <w:left w:w="0" w:type="dxa"/>
              <w:bottom w:w="0" w:type="dxa"/>
              <w:right w:w="0" w:type="dxa"/>
            </w:tcMar>
            <w:vAlign w:val="center"/>
          </w:tcPr>
          <w:p w14:paraId="596832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7)</w:t>
            </w:r>
          </w:p>
        </w:tc>
      </w:tr>
      <w:tr w:rsidR="00785886" w14:paraId="023190FE" w14:textId="77777777">
        <w:trPr>
          <w:cantSplit/>
          <w:jc w:val="center"/>
        </w:trPr>
        <w:tc>
          <w:tcPr>
            <w:tcW w:w="1737" w:type="dxa"/>
            <w:shd w:val="clear" w:color="auto" w:fill="FFFFFF"/>
            <w:tcMar>
              <w:top w:w="0" w:type="dxa"/>
              <w:left w:w="0" w:type="dxa"/>
              <w:bottom w:w="0" w:type="dxa"/>
              <w:right w:w="0" w:type="dxa"/>
            </w:tcMar>
            <w:vAlign w:val="center"/>
          </w:tcPr>
          <w:p w14:paraId="0B7CBB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398" w:type="dxa"/>
            <w:shd w:val="clear" w:color="auto" w:fill="FFFFFF"/>
            <w:tcMar>
              <w:top w:w="0" w:type="dxa"/>
              <w:left w:w="0" w:type="dxa"/>
              <w:bottom w:w="0" w:type="dxa"/>
              <w:right w:w="0" w:type="dxa"/>
            </w:tcMar>
            <w:vAlign w:val="center"/>
          </w:tcPr>
          <w:p w14:paraId="4B3CBD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74341E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0E76A8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79375F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(N = 2273)</w:t>
            </w:r>
          </w:p>
        </w:tc>
        <w:tc>
          <w:tcPr>
            <w:tcW w:w="1398" w:type="dxa"/>
            <w:shd w:val="clear" w:color="auto" w:fill="FFFFFF"/>
            <w:tcMar>
              <w:top w:w="0" w:type="dxa"/>
              <w:left w:w="0" w:type="dxa"/>
              <w:bottom w:w="0" w:type="dxa"/>
              <w:right w:w="0" w:type="dxa"/>
            </w:tcMar>
            <w:vAlign w:val="center"/>
          </w:tcPr>
          <w:p w14:paraId="5C586C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(N = 1528)</w:t>
            </w:r>
          </w:p>
        </w:tc>
        <w:tc>
          <w:tcPr>
            <w:tcW w:w="1398" w:type="dxa"/>
            <w:shd w:val="clear" w:color="auto" w:fill="FFFFFF"/>
            <w:tcMar>
              <w:top w:w="0" w:type="dxa"/>
              <w:left w:w="0" w:type="dxa"/>
              <w:bottom w:w="0" w:type="dxa"/>
              <w:right w:w="0" w:type="dxa"/>
            </w:tcMar>
            <w:vAlign w:val="center"/>
          </w:tcPr>
          <w:p w14:paraId="474176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0.00021 (N = 1)</w:t>
            </w:r>
          </w:p>
        </w:tc>
        <w:tc>
          <w:tcPr>
            <w:tcW w:w="1398" w:type="dxa"/>
            <w:shd w:val="clear" w:color="auto" w:fill="FFFFFF"/>
            <w:tcMar>
              <w:top w:w="0" w:type="dxa"/>
              <w:left w:w="0" w:type="dxa"/>
              <w:bottom w:w="0" w:type="dxa"/>
              <w:right w:w="0" w:type="dxa"/>
            </w:tcMar>
            <w:vAlign w:val="center"/>
          </w:tcPr>
          <w:p w14:paraId="355B14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0.00021 (N = 1)</w:t>
            </w:r>
          </w:p>
        </w:tc>
      </w:tr>
      <w:tr w:rsidR="00785886" w14:paraId="277A2ACA" w14:textId="77777777">
        <w:trPr>
          <w:cantSplit/>
          <w:jc w:val="center"/>
        </w:trPr>
        <w:tc>
          <w:tcPr>
            <w:tcW w:w="1737" w:type="dxa"/>
            <w:shd w:val="clear" w:color="auto" w:fill="FFFFFF"/>
            <w:tcMar>
              <w:top w:w="0" w:type="dxa"/>
              <w:left w:w="0" w:type="dxa"/>
              <w:bottom w:w="0" w:type="dxa"/>
              <w:right w:w="0" w:type="dxa"/>
            </w:tcMar>
            <w:vAlign w:val="center"/>
          </w:tcPr>
          <w:p w14:paraId="429413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398" w:type="dxa"/>
            <w:shd w:val="clear" w:color="auto" w:fill="FFFFFF"/>
            <w:tcMar>
              <w:top w:w="0" w:type="dxa"/>
              <w:left w:w="0" w:type="dxa"/>
              <w:bottom w:w="0" w:type="dxa"/>
              <w:right w:w="0" w:type="dxa"/>
            </w:tcMar>
            <w:vAlign w:val="center"/>
          </w:tcPr>
          <w:p w14:paraId="45B25F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670000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061BE5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7735C7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652B97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(N = 174)</w:t>
            </w:r>
          </w:p>
        </w:tc>
        <w:tc>
          <w:tcPr>
            <w:tcW w:w="1398" w:type="dxa"/>
            <w:shd w:val="clear" w:color="auto" w:fill="FFFFFF"/>
            <w:tcMar>
              <w:top w:w="0" w:type="dxa"/>
              <w:left w:w="0" w:type="dxa"/>
              <w:bottom w:w="0" w:type="dxa"/>
              <w:right w:w="0" w:type="dxa"/>
            </w:tcMar>
            <w:vAlign w:val="center"/>
          </w:tcPr>
          <w:p w14:paraId="5465FB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67684D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14:paraId="212D1574" w14:textId="77777777">
        <w:trPr>
          <w:cantSplit/>
          <w:jc w:val="center"/>
        </w:trPr>
        <w:tc>
          <w:tcPr>
            <w:tcW w:w="1737" w:type="dxa"/>
            <w:shd w:val="clear" w:color="auto" w:fill="FFFFFF"/>
            <w:tcMar>
              <w:top w:w="0" w:type="dxa"/>
              <w:left w:w="0" w:type="dxa"/>
              <w:bottom w:w="0" w:type="dxa"/>
              <w:right w:w="0" w:type="dxa"/>
            </w:tcMar>
            <w:vAlign w:val="center"/>
          </w:tcPr>
          <w:p w14:paraId="14C861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398" w:type="dxa"/>
            <w:shd w:val="clear" w:color="auto" w:fill="FFFFFF"/>
            <w:tcMar>
              <w:top w:w="0" w:type="dxa"/>
              <w:left w:w="0" w:type="dxa"/>
              <w:bottom w:w="0" w:type="dxa"/>
              <w:right w:w="0" w:type="dxa"/>
            </w:tcMar>
            <w:vAlign w:val="center"/>
          </w:tcPr>
          <w:p w14:paraId="666078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1DF0B0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35B57B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0E512F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5B9A2C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44BA98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0.00063 (N = 5)</w:t>
            </w:r>
          </w:p>
        </w:tc>
        <w:tc>
          <w:tcPr>
            <w:tcW w:w="1398" w:type="dxa"/>
            <w:shd w:val="clear" w:color="auto" w:fill="FFFFFF"/>
            <w:tcMar>
              <w:top w:w="0" w:type="dxa"/>
              <w:left w:w="0" w:type="dxa"/>
              <w:bottom w:w="0" w:type="dxa"/>
              <w:right w:w="0" w:type="dxa"/>
            </w:tcMar>
            <w:vAlign w:val="center"/>
          </w:tcPr>
          <w:p w14:paraId="456DD2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0.0005 (N = 4)</w:t>
            </w:r>
          </w:p>
        </w:tc>
      </w:tr>
      <w:tr w:rsidR="00785886" w14:paraId="0899741E" w14:textId="77777777">
        <w:trPr>
          <w:cantSplit/>
          <w:jc w:val="center"/>
        </w:trPr>
        <w:tc>
          <w:tcPr>
            <w:tcW w:w="1737" w:type="dxa"/>
            <w:shd w:val="clear" w:color="auto" w:fill="FFFFFF"/>
            <w:tcMar>
              <w:top w:w="0" w:type="dxa"/>
              <w:left w:w="0" w:type="dxa"/>
              <w:bottom w:w="0" w:type="dxa"/>
              <w:right w:w="0" w:type="dxa"/>
            </w:tcMar>
            <w:vAlign w:val="center"/>
          </w:tcPr>
          <w:p w14:paraId="599CD5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398" w:type="dxa"/>
            <w:shd w:val="clear" w:color="auto" w:fill="FFFFFF"/>
            <w:tcMar>
              <w:top w:w="0" w:type="dxa"/>
              <w:left w:w="0" w:type="dxa"/>
              <w:bottom w:w="0" w:type="dxa"/>
              <w:right w:w="0" w:type="dxa"/>
            </w:tcMar>
            <w:vAlign w:val="center"/>
          </w:tcPr>
          <w:p w14:paraId="70C267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6D00A7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4D2491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0EDFD1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3B6710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7BE238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0.00084 (N = 1)</w:t>
            </w:r>
          </w:p>
        </w:tc>
        <w:tc>
          <w:tcPr>
            <w:tcW w:w="1398" w:type="dxa"/>
            <w:shd w:val="clear" w:color="auto" w:fill="FFFFFF"/>
            <w:tcMar>
              <w:top w:w="0" w:type="dxa"/>
              <w:left w:w="0" w:type="dxa"/>
              <w:bottom w:w="0" w:type="dxa"/>
              <w:right w:w="0" w:type="dxa"/>
            </w:tcMar>
            <w:vAlign w:val="center"/>
          </w:tcPr>
          <w:p w14:paraId="308C11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0.00084 (N = 1)</w:t>
            </w:r>
          </w:p>
        </w:tc>
      </w:tr>
      <w:tr w:rsidR="00785886" w14:paraId="4D44DFE5" w14:textId="77777777">
        <w:trPr>
          <w:cantSplit/>
          <w:jc w:val="center"/>
        </w:trPr>
        <w:tc>
          <w:tcPr>
            <w:tcW w:w="1737" w:type="dxa"/>
            <w:shd w:val="clear" w:color="auto" w:fill="FFFFFF"/>
            <w:tcMar>
              <w:top w:w="0" w:type="dxa"/>
              <w:left w:w="0" w:type="dxa"/>
              <w:bottom w:w="0" w:type="dxa"/>
              <w:right w:w="0" w:type="dxa"/>
            </w:tcMar>
            <w:vAlign w:val="center"/>
          </w:tcPr>
          <w:p w14:paraId="020858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98" w:type="dxa"/>
            <w:shd w:val="clear" w:color="auto" w:fill="FFFFFF"/>
            <w:tcMar>
              <w:top w:w="0" w:type="dxa"/>
              <w:left w:w="0" w:type="dxa"/>
              <w:bottom w:w="0" w:type="dxa"/>
              <w:right w:w="0" w:type="dxa"/>
            </w:tcMar>
            <w:vAlign w:val="center"/>
          </w:tcPr>
          <w:p w14:paraId="15340F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093269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(N = 63)</w:t>
            </w:r>
          </w:p>
        </w:tc>
        <w:tc>
          <w:tcPr>
            <w:tcW w:w="1398" w:type="dxa"/>
            <w:shd w:val="clear" w:color="auto" w:fill="FFFFFF"/>
            <w:tcMar>
              <w:top w:w="0" w:type="dxa"/>
              <w:left w:w="0" w:type="dxa"/>
              <w:bottom w:w="0" w:type="dxa"/>
              <w:right w:w="0" w:type="dxa"/>
            </w:tcMar>
            <w:vAlign w:val="center"/>
          </w:tcPr>
          <w:p w14:paraId="6DFE77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0.0085 (N = 30)</w:t>
            </w:r>
          </w:p>
        </w:tc>
        <w:tc>
          <w:tcPr>
            <w:tcW w:w="1398" w:type="dxa"/>
            <w:shd w:val="clear" w:color="auto" w:fill="FFFFFF"/>
            <w:tcMar>
              <w:top w:w="0" w:type="dxa"/>
              <w:left w:w="0" w:type="dxa"/>
              <w:bottom w:w="0" w:type="dxa"/>
              <w:right w:w="0" w:type="dxa"/>
            </w:tcMar>
            <w:vAlign w:val="center"/>
          </w:tcPr>
          <w:p w14:paraId="564CA2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0.0057 (N = 20)</w:t>
            </w:r>
          </w:p>
        </w:tc>
        <w:tc>
          <w:tcPr>
            <w:tcW w:w="1398" w:type="dxa"/>
            <w:shd w:val="clear" w:color="auto" w:fill="FFFFFF"/>
            <w:tcMar>
              <w:top w:w="0" w:type="dxa"/>
              <w:left w:w="0" w:type="dxa"/>
              <w:bottom w:w="0" w:type="dxa"/>
              <w:right w:w="0" w:type="dxa"/>
            </w:tcMar>
            <w:vAlign w:val="center"/>
          </w:tcPr>
          <w:p w14:paraId="54FC76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0.0045 (N = 16)</w:t>
            </w:r>
          </w:p>
        </w:tc>
        <w:tc>
          <w:tcPr>
            <w:tcW w:w="1398" w:type="dxa"/>
            <w:shd w:val="clear" w:color="auto" w:fill="FFFFFF"/>
            <w:tcMar>
              <w:top w:w="0" w:type="dxa"/>
              <w:left w:w="0" w:type="dxa"/>
              <w:bottom w:w="0" w:type="dxa"/>
              <w:right w:w="0" w:type="dxa"/>
            </w:tcMar>
            <w:vAlign w:val="center"/>
          </w:tcPr>
          <w:p w14:paraId="7468C9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7316D0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(N = 1566)</w:t>
            </w:r>
          </w:p>
        </w:tc>
      </w:tr>
      <w:tr w:rsidR="00785886" w14:paraId="27162551" w14:textId="77777777">
        <w:trPr>
          <w:cantSplit/>
          <w:jc w:val="center"/>
        </w:trPr>
        <w:tc>
          <w:tcPr>
            <w:tcW w:w="1737" w:type="dxa"/>
            <w:shd w:val="clear" w:color="auto" w:fill="FFFFFF"/>
            <w:tcMar>
              <w:top w:w="0" w:type="dxa"/>
              <w:left w:w="0" w:type="dxa"/>
              <w:bottom w:w="0" w:type="dxa"/>
              <w:right w:w="0" w:type="dxa"/>
            </w:tcMar>
            <w:vAlign w:val="center"/>
          </w:tcPr>
          <w:p w14:paraId="664E39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Clearwater River</w:t>
            </w:r>
          </w:p>
        </w:tc>
        <w:tc>
          <w:tcPr>
            <w:tcW w:w="1398" w:type="dxa"/>
            <w:shd w:val="clear" w:color="auto" w:fill="FFFFFF"/>
            <w:tcMar>
              <w:top w:w="0" w:type="dxa"/>
              <w:left w:w="0" w:type="dxa"/>
              <w:bottom w:w="0" w:type="dxa"/>
              <w:right w:w="0" w:type="dxa"/>
            </w:tcMar>
            <w:vAlign w:val="center"/>
          </w:tcPr>
          <w:p w14:paraId="61F227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21DFD0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0.0035 (N = 23)</w:t>
            </w:r>
          </w:p>
        </w:tc>
        <w:tc>
          <w:tcPr>
            <w:tcW w:w="1398" w:type="dxa"/>
            <w:shd w:val="clear" w:color="auto" w:fill="FFFFFF"/>
            <w:tcMar>
              <w:top w:w="0" w:type="dxa"/>
              <w:left w:w="0" w:type="dxa"/>
              <w:bottom w:w="0" w:type="dxa"/>
              <w:right w:w="0" w:type="dxa"/>
            </w:tcMar>
            <w:vAlign w:val="center"/>
          </w:tcPr>
          <w:p w14:paraId="2260BF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0.0021 (N = 14)</w:t>
            </w:r>
          </w:p>
        </w:tc>
        <w:tc>
          <w:tcPr>
            <w:tcW w:w="1398" w:type="dxa"/>
            <w:shd w:val="clear" w:color="auto" w:fill="FFFFFF"/>
            <w:tcMar>
              <w:top w:w="0" w:type="dxa"/>
              <w:left w:w="0" w:type="dxa"/>
              <w:bottom w:w="0" w:type="dxa"/>
              <w:right w:w="0" w:type="dxa"/>
            </w:tcMar>
            <w:vAlign w:val="center"/>
          </w:tcPr>
          <w:p w14:paraId="74A99D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(N = 8)</w:t>
            </w:r>
          </w:p>
        </w:tc>
        <w:tc>
          <w:tcPr>
            <w:tcW w:w="1398" w:type="dxa"/>
            <w:shd w:val="clear" w:color="auto" w:fill="FFFFFF"/>
            <w:tcMar>
              <w:top w:w="0" w:type="dxa"/>
              <w:left w:w="0" w:type="dxa"/>
              <w:bottom w:w="0" w:type="dxa"/>
              <w:right w:w="0" w:type="dxa"/>
            </w:tcMar>
            <w:vAlign w:val="center"/>
          </w:tcPr>
          <w:p w14:paraId="2A1920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(N = 8)</w:t>
            </w:r>
          </w:p>
        </w:tc>
        <w:tc>
          <w:tcPr>
            <w:tcW w:w="1398" w:type="dxa"/>
            <w:shd w:val="clear" w:color="auto" w:fill="FFFFFF"/>
            <w:tcMar>
              <w:top w:w="0" w:type="dxa"/>
              <w:left w:w="0" w:type="dxa"/>
              <w:bottom w:w="0" w:type="dxa"/>
              <w:right w:w="0" w:type="dxa"/>
            </w:tcMar>
            <w:vAlign w:val="center"/>
          </w:tcPr>
          <w:p w14:paraId="21031E0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0FA424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14:paraId="04F71525" w14:textId="77777777">
        <w:trPr>
          <w:cantSplit/>
          <w:jc w:val="center"/>
        </w:trPr>
        <w:tc>
          <w:tcPr>
            <w:tcW w:w="1737" w:type="dxa"/>
            <w:shd w:val="clear" w:color="auto" w:fill="FFFFFF"/>
            <w:tcMar>
              <w:top w:w="0" w:type="dxa"/>
              <w:left w:w="0" w:type="dxa"/>
              <w:bottom w:w="0" w:type="dxa"/>
              <w:right w:w="0" w:type="dxa"/>
            </w:tcMar>
            <w:vAlign w:val="center"/>
          </w:tcPr>
          <w:p w14:paraId="17A265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98" w:type="dxa"/>
            <w:shd w:val="clear" w:color="auto" w:fill="FFFFFF"/>
            <w:tcMar>
              <w:top w:w="0" w:type="dxa"/>
              <w:left w:w="0" w:type="dxa"/>
              <w:bottom w:w="0" w:type="dxa"/>
              <w:right w:w="0" w:type="dxa"/>
            </w:tcMar>
            <w:vAlign w:val="center"/>
          </w:tcPr>
          <w:p w14:paraId="4C16E7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25C61B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(N = 19)</w:t>
            </w:r>
          </w:p>
        </w:tc>
        <w:tc>
          <w:tcPr>
            <w:tcW w:w="1398" w:type="dxa"/>
            <w:shd w:val="clear" w:color="auto" w:fill="FFFFFF"/>
            <w:tcMar>
              <w:top w:w="0" w:type="dxa"/>
              <w:left w:w="0" w:type="dxa"/>
              <w:bottom w:w="0" w:type="dxa"/>
              <w:right w:w="0" w:type="dxa"/>
            </w:tcMar>
            <w:vAlign w:val="center"/>
          </w:tcPr>
          <w:p w14:paraId="3C113A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(N = 12)</w:t>
            </w:r>
          </w:p>
        </w:tc>
        <w:tc>
          <w:tcPr>
            <w:tcW w:w="1398" w:type="dxa"/>
            <w:shd w:val="clear" w:color="auto" w:fill="FFFFFF"/>
            <w:tcMar>
              <w:top w:w="0" w:type="dxa"/>
              <w:left w:w="0" w:type="dxa"/>
              <w:bottom w:w="0" w:type="dxa"/>
              <w:right w:w="0" w:type="dxa"/>
            </w:tcMar>
            <w:vAlign w:val="center"/>
          </w:tcPr>
          <w:p w14:paraId="7C0993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(N = 11)</w:t>
            </w:r>
          </w:p>
        </w:tc>
        <w:tc>
          <w:tcPr>
            <w:tcW w:w="1398" w:type="dxa"/>
            <w:shd w:val="clear" w:color="auto" w:fill="FFFFFF"/>
            <w:tcMar>
              <w:top w:w="0" w:type="dxa"/>
              <w:left w:w="0" w:type="dxa"/>
              <w:bottom w:w="0" w:type="dxa"/>
              <w:right w:w="0" w:type="dxa"/>
            </w:tcMar>
            <w:vAlign w:val="center"/>
          </w:tcPr>
          <w:p w14:paraId="1664E0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6)</w:t>
            </w:r>
          </w:p>
        </w:tc>
        <w:tc>
          <w:tcPr>
            <w:tcW w:w="1398" w:type="dxa"/>
            <w:shd w:val="clear" w:color="auto" w:fill="FFFFFF"/>
            <w:tcMar>
              <w:top w:w="0" w:type="dxa"/>
              <w:left w:w="0" w:type="dxa"/>
              <w:bottom w:w="0" w:type="dxa"/>
              <w:right w:w="0" w:type="dxa"/>
            </w:tcMar>
            <w:vAlign w:val="center"/>
          </w:tcPr>
          <w:p w14:paraId="36F5BA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0C03B3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14:paraId="1EF80950" w14:textId="77777777">
        <w:trPr>
          <w:cantSplit/>
          <w:jc w:val="center"/>
        </w:trPr>
        <w:tc>
          <w:tcPr>
            <w:tcW w:w="1737" w:type="dxa"/>
            <w:shd w:val="clear" w:color="auto" w:fill="FFFFFF"/>
            <w:tcMar>
              <w:top w:w="0" w:type="dxa"/>
              <w:left w:w="0" w:type="dxa"/>
              <w:bottom w:w="0" w:type="dxa"/>
              <w:right w:w="0" w:type="dxa"/>
            </w:tcMar>
            <w:vAlign w:val="center"/>
          </w:tcPr>
          <w:p w14:paraId="15F2CF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1398" w:type="dxa"/>
            <w:shd w:val="clear" w:color="auto" w:fill="FFFFFF"/>
            <w:tcMar>
              <w:top w:w="0" w:type="dxa"/>
              <w:left w:w="0" w:type="dxa"/>
              <w:bottom w:w="0" w:type="dxa"/>
              <w:right w:w="0" w:type="dxa"/>
            </w:tcMar>
            <w:vAlign w:val="center"/>
          </w:tcPr>
          <w:p w14:paraId="1F0F88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31EF45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(N = 72)</w:t>
            </w:r>
          </w:p>
        </w:tc>
        <w:tc>
          <w:tcPr>
            <w:tcW w:w="1398" w:type="dxa"/>
            <w:shd w:val="clear" w:color="auto" w:fill="FFFFFF"/>
            <w:tcMar>
              <w:top w:w="0" w:type="dxa"/>
              <w:left w:w="0" w:type="dxa"/>
              <w:bottom w:w="0" w:type="dxa"/>
              <w:right w:w="0" w:type="dxa"/>
            </w:tcMar>
            <w:vAlign w:val="center"/>
          </w:tcPr>
          <w:p w14:paraId="434396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0.0049 (N = 34)</w:t>
            </w:r>
          </w:p>
        </w:tc>
        <w:tc>
          <w:tcPr>
            <w:tcW w:w="1398" w:type="dxa"/>
            <w:shd w:val="clear" w:color="auto" w:fill="FFFFFF"/>
            <w:tcMar>
              <w:top w:w="0" w:type="dxa"/>
              <w:left w:w="0" w:type="dxa"/>
              <w:bottom w:w="0" w:type="dxa"/>
              <w:right w:w="0" w:type="dxa"/>
            </w:tcMar>
            <w:vAlign w:val="center"/>
          </w:tcPr>
          <w:p w14:paraId="12FC6C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(N = 25)</w:t>
            </w:r>
          </w:p>
        </w:tc>
        <w:tc>
          <w:tcPr>
            <w:tcW w:w="1398" w:type="dxa"/>
            <w:shd w:val="clear" w:color="auto" w:fill="FFFFFF"/>
            <w:tcMar>
              <w:top w:w="0" w:type="dxa"/>
              <w:left w:w="0" w:type="dxa"/>
              <w:bottom w:w="0" w:type="dxa"/>
              <w:right w:w="0" w:type="dxa"/>
            </w:tcMar>
            <w:vAlign w:val="center"/>
          </w:tcPr>
          <w:p w14:paraId="78E499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0.0028 (N = 19)</w:t>
            </w:r>
          </w:p>
        </w:tc>
        <w:tc>
          <w:tcPr>
            <w:tcW w:w="1398" w:type="dxa"/>
            <w:shd w:val="clear" w:color="auto" w:fill="FFFFFF"/>
            <w:tcMar>
              <w:top w:w="0" w:type="dxa"/>
              <w:left w:w="0" w:type="dxa"/>
              <w:bottom w:w="0" w:type="dxa"/>
              <w:right w:w="0" w:type="dxa"/>
            </w:tcMar>
            <w:vAlign w:val="center"/>
          </w:tcPr>
          <w:p w14:paraId="74D074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7C0D22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14:paraId="7D475003" w14:textId="77777777">
        <w:trPr>
          <w:cantSplit/>
          <w:jc w:val="center"/>
        </w:trPr>
        <w:tc>
          <w:tcPr>
            <w:tcW w:w="1737" w:type="dxa"/>
            <w:shd w:val="clear" w:color="auto" w:fill="FFFFFF"/>
            <w:tcMar>
              <w:top w:w="0" w:type="dxa"/>
              <w:left w:w="0" w:type="dxa"/>
              <w:bottom w:w="0" w:type="dxa"/>
              <w:right w:w="0" w:type="dxa"/>
            </w:tcMar>
            <w:vAlign w:val="center"/>
          </w:tcPr>
          <w:p w14:paraId="2C89FA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1398" w:type="dxa"/>
            <w:shd w:val="clear" w:color="auto" w:fill="FFFFFF"/>
            <w:tcMar>
              <w:top w:w="0" w:type="dxa"/>
              <w:left w:w="0" w:type="dxa"/>
              <w:bottom w:w="0" w:type="dxa"/>
              <w:right w:w="0" w:type="dxa"/>
            </w:tcMar>
            <w:vAlign w:val="center"/>
          </w:tcPr>
          <w:p w14:paraId="4449F9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64E409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175)</w:t>
            </w:r>
          </w:p>
        </w:tc>
        <w:tc>
          <w:tcPr>
            <w:tcW w:w="1398" w:type="dxa"/>
            <w:shd w:val="clear" w:color="auto" w:fill="FFFFFF"/>
            <w:tcMar>
              <w:top w:w="0" w:type="dxa"/>
              <w:left w:w="0" w:type="dxa"/>
              <w:bottom w:w="0" w:type="dxa"/>
              <w:right w:w="0" w:type="dxa"/>
            </w:tcMar>
            <w:vAlign w:val="center"/>
          </w:tcPr>
          <w:p w14:paraId="1B53A3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(N = 113)</w:t>
            </w:r>
          </w:p>
        </w:tc>
        <w:tc>
          <w:tcPr>
            <w:tcW w:w="1398" w:type="dxa"/>
            <w:shd w:val="clear" w:color="auto" w:fill="FFFFFF"/>
            <w:tcMar>
              <w:top w:w="0" w:type="dxa"/>
              <w:left w:w="0" w:type="dxa"/>
              <w:bottom w:w="0" w:type="dxa"/>
              <w:right w:w="0" w:type="dxa"/>
            </w:tcMar>
            <w:vAlign w:val="center"/>
          </w:tcPr>
          <w:p w14:paraId="72B2C4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0.0081 (N = 89)</w:t>
            </w:r>
          </w:p>
        </w:tc>
        <w:tc>
          <w:tcPr>
            <w:tcW w:w="1398" w:type="dxa"/>
            <w:shd w:val="clear" w:color="auto" w:fill="FFFFFF"/>
            <w:tcMar>
              <w:top w:w="0" w:type="dxa"/>
              <w:left w:w="0" w:type="dxa"/>
              <w:bottom w:w="0" w:type="dxa"/>
              <w:right w:w="0" w:type="dxa"/>
            </w:tcMar>
            <w:vAlign w:val="center"/>
          </w:tcPr>
          <w:p w14:paraId="4F294C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0.0064 (N = 71)</w:t>
            </w:r>
          </w:p>
        </w:tc>
        <w:tc>
          <w:tcPr>
            <w:tcW w:w="1398" w:type="dxa"/>
            <w:shd w:val="clear" w:color="auto" w:fill="FFFFFF"/>
            <w:tcMar>
              <w:top w:w="0" w:type="dxa"/>
              <w:left w:w="0" w:type="dxa"/>
              <w:bottom w:w="0" w:type="dxa"/>
              <w:right w:w="0" w:type="dxa"/>
            </w:tcMar>
            <w:vAlign w:val="center"/>
          </w:tcPr>
          <w:p w14:paraId="7E5B2C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shd w:val="clear" w:color="auto" w:fill="FFFFFF"/>
            <w:tcMar>
              <w:top w:w="0" w:type="dxa"/>
              <w:left w:w="0" w:type="dxa"/>
              <w:bottom w:w="0" w:type="dxa"/>
              <w:right w:w="0" w:type="dxa"/>
            </w:tcMar>
            <w:vAlign w:val="center"/>
          </w:tcPr>
          <w:p w14:paraId="0AB92E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r w:rsidR="00785886" w14:paraId="449D7F08" w14:textId="77777777">
        <w:trPr>
          <w:cantSplit/>
          <w:jc w:val="center"/>
        </w:trPr>
        <w:tc>
          <w:tcPr>
            <w:tcW w:w="1737" w:type="dxa"/>
            <w:tcBorders>
              <w:bottom w:val="single" w:sz="16" w:space="0" w:color="666666"/>
            </w:tcBorders>
            <w:shd w:val="clear" w:color="auto" w:fill="FFFFFF"/>
            <w:tcMar>
              <w:top w:w="0" w:type="dxa"/>
              <w:left w:w="0" w:type="dxa"/>
              <w:bottom w:w="0" w:type="dxa"/>
              <w:right w:w="0" w:type="dxa"/>
            </w:tcMar>
            <w:vAlign w:val="center"/>
          </w:tcPr>
          <w:p w14:paraId="33D575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398" w:type="dxa"/>
            <w:tcBorders>
              <w:bottom w:val="single" w:sz="16" w:space="0" w:color="666666"/>
            </w:tcBorders>
            <w:shd w:val="clear" w:color="auto" w:fill="FFFFFF"/>
            <w:tcMar>
              <w:top w:w="0" w:type="dxa"/>
              <w:left w:w="0" w:type="dxa"/>
              <w:bottom w:w="0" w:type="dxa"/>
              <w:right w:w="0" w:type="dxa"/>
            </w:tcMar>
            <w:vAlign w:val="center"/>
          </w:tcPr>
          <w:p w14:paraId="1F125D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tcBorders>
              <w:bottom w:val="single" w:sz="16" w:space="0" w:color="666666"/>
            </w:tcBorders>
            <w:shd w:val="clear" w:color="auto" w:fill="FFFFFF"/>
            <w:tcMar>
              <w:top w:w="0" w:type="dxa"/>
              <w:left w:w="0" w:type="dxa"/>
              <w:bottom w:w="0" w:type="dxa"/>
              <w:right w:w="0" w:type="dxa"/>
            </w:tcMar>
            <w:vAlign w:val="center"/>
          </w:tcPr>
          <w:p w14:paraId="1E98E3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(N = 105)</w:t>
            </w:r>
          </w:p>
        </w:tc>
        <w:tc>
          <w:tcPr>
            <w:tcW w:w="1398" w:type="dxa"/>
            <w:tcBorders>
              <w:bottom w:val="single" w:sz="16" w:space="0" w:color="666666"/>
            </w:tcBorders>
            <w:shd w:val="clear" w:color="auto" w:fill="FFFFFF"/>
            <w:tcMar>
              <w:top w:w="0" w:type="dxa"/>
              <w:left w:w="0" w:type="dxa"/>
              <w:bottom w:w="0" w:type="dxa"/>
              <w:right w:w="0" w:type="dxa"/>
            </w:tcMar>
            <w:vAlign w:val="center"/>
          </w:tcPr>
          <w:p w14:paraId="6A5483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54)</w:t>
            </w:r>
          </w:p>
        </w:tc>
        <w:tc>
          <w:tcPr>
            <w:tcW w:w="1398" w:type="dxa"/>
            <w:tcBorders>
              <w:bottom w:val="single" w:sz="16" w:space="0" w:color="666666"/>
            </w:tcBorders>
            <w:shd w:val="clear" w:color="auto" w:fill="FFFFFF"/>
            <w:tcMar>
              <w:top w:w="0" w:type="dxa"/>
              <w:left w:w="0" w:type="dxa"/>
              <w:bottom w:w="0" w:type="dxa"/>
              <w:right w:w="0" w:type="dxa"/>
            </w:tcMar>
            <w:vAlign w:val="center"/>
          </w:tcPr>
          <w:p w14:paraId="473806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0.0075 (N = 38)</w:t>
            </w:r>
          </w:p>
        </w:tc>
        <w:tc>
          <w:tcPr>
            <w:tcW w:w="1398" w:type="dxa"/>
            <w:tcBorders>
              <w:bottom w:val="single" w:sz="16" w:space="0" w:color="666666"/>
            </w:tcBorders>
            <w:shd w:val="clear" w:color="auto" w:fill="FFFFFF"/>
            <w:tcMar>
              <w:top w:w="0" w:type="dxa"/>
              <w:left w:w="0" w:type="dxa"/>
              <w:bottom w:w="0" w:type="dxa"/>
              <w:right w:w="0" w:type="dxa"/>
            </w:tcMar>
            <w:vAlign w:val="center"/>
          </w:tcPr>
          <w:p w14:paraId="4B5FF6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0.0057 (N = 29)</w:t>
            </w:r>
          </w:p>
        </w:tc>
        <w:tc>
          <w:tcPr>
            <w:tcW w:w="1398" w:type="dxa"/>
            <w:tcBorders>
              <w:bottom w:val="single" w:sz="16" w:space="0" w:color="666666"/>
            </w:tcBorders>
            <w:shd w:val="clear" w:color="auto" w:fill="FFFFFF"/>
            <w:tcMar>
              <w:top w:w="0" w:type="dxa"/>
              <w:left w:w="0" w:type="dxa"/>
              <w:bottom w:w="0" w:type="dxa"/>
              <w:right w:w="0" w:type="dxa"/>
            </w:tcMar>
            <w:vAlign w:val="center"/>
          </w:tcPr>
          <w:p w14:paraId="3B7174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c>
          <w:tcPr>
            <w:tcW w:w="1398" w:type="dxa"/>
            <w:tcBorders>
              <w:bottom w:val="single" w:sz="16" w:space="0" w:color="666666"/>
            </w:tcBorders>
            <w:shd w:val="clear" w:color="auto" w:fill="FFFFFF"/>
            <w:tcMar>
              <w:top w:w="0" w:type="dxa"/>
              <w:left w:w="0" w:type="dxa"/>
              <w:bottom w:w="0" w:type="dxa"/>
              <w:right w:w="0" w:type="dxa"/>
            </w:tcMar>
            <w:vAlign w:val="center"/>
          </w:tcPr>
          <w:p w14:paraId="0A8C54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w:t>
            </w:r>
          </w:p>
        </w:tc>
      </w:tr>
    </w:tbl>
    <w:p w14:paraId="691F31D7" w14:textId="77777777" w:rsidR="00785886" w:rsidRDefault="00785886">
      <w:pPr>
        <w:pStyle w:val="BodyText"/>
      </w:pPr>
    </w:p>
    <w:p w14:paraId="6CC8006F" w14:textId="77777777" w:rsidR="00785886" w:rsidRDefault="00C5045B">
      <w:pPr>
        <w:pStyle w:val="BodyText"/>
      </w:pPr>
      <w:r>
        <w:t>Overshooting was most frequently observed in John Day River Steelhead (55% overshooting rate at McNary Dam), Umatilla River Steelhead (40% overshooting rate at McNary Dam), Wenatchee River Steelhead (47% overshooting rate at Rocky Reach Dam), Entiat River Steelhead (35% overshooting rate at Wells Dam), and Walla Walla River Steelhead (52% overshooting rate at Ice Harbor Dam). Two populations were observed to overshoot at least two dams at greater than a 20% rate: Walla Walla River Steelhead (Ice Harbor Dam and Lower Granite Dam) and Wenatchee River Steelhead (Rocky Reach Dam and Wells Dam). Middle Columbia Steelhead tended to overshoot at Ice Harbor Dam more frequently than at Priest Rapids Dam, with the exception of Yakima River Steelhead, which can be explained by the Yakima River confluence with the Columbia River being upstream of the confluence of the Columbia and Snake Rivers.</w:t>
      </w:r>
    </w:p>
    <w:p w14:paraId="4FC5A1C7" w14:textId="77777777" w:rsidR="00785886" w:rsidRDefault="00C5045B">
      <w:pPr>
        <w:pStyle w:val="Heading3"/>
      </w:pPr>
      <w:bookmarkStart w:id="104" w:name="_Toc121495923"/>
      <w:bookmarkStart w:id="105" w:name="fallback-by-dam"/>
      <w:bookmarkEnd w:id="101"/>
      <w:r>
        <w:t>Fallback by dam</w:t>
      </w:r>
      <w:bookmarkEnd w:id="104"/>
    </w:p>
    <w:p w14:paraId="6BDC2815" w14:textId="77777777" w:rsidR="00785886" w:rsidRDefault="00C5045B">
      <w:pPr>
        <w:pStyle w:val="TableCaption"/>
      </w:pPr>
      <w:commentRangeStart w:id="106"/>
      <w:commentRangeStart w:id="107"/>
      <w:r>
        <w:rPr>
          <w:b/>
        </w:rPr>
        <w:t xml:space="preserve">Table </w:t>
      </w:r>
      <w:r>
        <w:rPr>
          <w:b/>
        </w:rPr>
        <w:fldChar w:fldCharType="begin"/>
      </w:r>
      <w:r>
        <w:rPr>
          <w:b/>
        </w:rPr>
        <w:instrText>SEQ tab \* Arabic</w:instrText>
      </w:r>
      <w:r>
        <w:rPr>
          <w:b/>
        </w:rPr>
        <w:fldChar w:fldCharType="separate"/>
      </w:r>
      <w:r w:rsidR="00BF08BD">
        <w:rPr>
          <w:b/>
          <w:noProof/>
        </w:rPr>
        <w:t>5</w:t>
      </w:r>
      <w:r>
        <w:rPr>
          <w:b/>
        </w:rPr>
        <w:fldChar w:fldCharType="end"/>
      </w:r>
      <w:r>
        <w:t xml:space="preserve">: </w:t>
      </w:r>
      <w:commentRangeEnd w:id="106"/>
      <w:r w:rsidR="00A61D7F">
        <w:rPr>
          <w:rStyle w:val="CommentReference"/>
        </w:rPr>
        <w:commentReference w:id="106"/>
      </w:r>
      <w:r>
        <w:t>P</w:t>
      </w:r>
      <w:commentRangeEnd w:id="107"/>
      <w:r w:rsidR="00B36002">
        <w:rPr>
          <w:rStyle w:val="CommentReference"/>
        </w:rPr>
        <w:commentReference w:id="107"/>
      </w:r>
      <w:r>
        <w:t xml:space="preserve">roportion and number of tagged individuals observed falling back at each dam. Highlighted cells are post-overshoot fallback, whereas non-highlighted cells are </w:t>
      </w:r>
      <w:proofErr w:type="spellStart"/>
      <w:r>
        <w:t>en</w:t>
      </w:r>
      <w:proofErr w:type="spellEnd"/>
      <w:r>
        <w:t>-route fallback.</w:t>
      </w:r>
    </w:p>
    <w:tbl>
      <w:tblPr>
        <w:tblW w:w="0" w:type="auto"/>
        <w:jc w:val="center"/>
        <w:tblLayout w:type="fixed"/>
        <w:tblLook w:val="0420" w:firstRow="1" w:lastRow="0" w:firstColumn="0" w:lastColumn="0" w:noHBand="0" w:noVBand="1"/>
      </w:tblPr>
      <w:tblGrid>
        <w:gridCol w:w="1549"/>
        <w:gridCol w:w="1246"/>
        <w:gridCol w:w="1246"/>
        <w:gridCol w:w="1246"/>
        <w:gridCol w:w="1246"/>
        <w:gridCol w:w="1246"/>
        <w:gridCol w:w="1246"/>
        <w:gridCol w:w="1246"/>
        <w:gridCol w:w="1246"/>
      </w:tblGrid>
      <w:tr w:rsidR="00785886" w14:paraId="756C3E9E" w14:textId="77777777">
        <w:trPr>
          <w:cantSplit/>
          <w:tblHeader/>
          <w:jc w:val="center"/>
        </w:trPr>
        <w:tc>
          <w:tcPr>
            <w:tcW w:w="154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FA90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9328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BON</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7636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MCN</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15AA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PRA</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2DC2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RIS</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927A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RRE</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766D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WEL</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5904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ICH</w:t>
            </w:r>
          </w:p>
        </w:tc>
        <w:tc>
          <w:tcPr>
            <w:tcW w:w="12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102B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LGR</w:t>
            </w:r>
          </w:p>
        </w:tc>
      </w:tr>
      <w:tr w:rsidR="00785886" w14:paraId="1DFA0B7D" w14:textId="77777777">
        <w:trPr>
          <w:cantSplit/>
          <w:jc w:val="center"/>
        </w:trPr>
        <w:tc>
          <w:tcPr>
            <w:tcW w:w="1549" w:type="dxa"/>
            <w:shd w:val="clear" w:color="auto" w:fill="FFFFFF"/>
            <w:tcMar>
              <w:top w:w="0" w:type="dxa"/>
              <w:left w:w="0" w:type="dxa"/>
              <w:bottom w:w="0" w:type="dxa"/>
              <w:right w:w="0" w:type="dxa"/>
            </w:tcMar>
            <w:vAlign w:val="center"/>
          </w:tcPr>
          <w:p w14:paraId="54AB1E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1246" w:type="dxa"/>
            <w:shd w:val="clear" w:color="auto" w:fill="FFFFFF"/>
            <w:tcMar>
              <w:top w:w="0" w:type="dxa"/>
              <w:left w:w="0" w:type="dxa"/>
              <w:bottom w:w="0" w:type="dxa"/>
              <w:right w:w="0" w:type="dxa"/>
            </w:tcMar>
            <w:vAlign w:val="center"/>
          </w:tcPr>
          <w:p w14:paraId="43C290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0.075 (N = 227)</w:t>
            </w:r>
          </w:p>
        </w:tc>
        <w:tc>
          <w:tcPr>
            <w:tcW w:w="1246" w:type="dxa"/>
            <w:shd w:val="clear" w:color="auto" w:fill="FFFFFF"/>
            <w:tcMar>
              <w:top w:w="0" w:type="dxa"/>
              <w:left w:w="0" w:type="dxa"/>
              <w:bottom w:w="0" w:type="dxa"/>
              <w:right w:w="0" w:type="dxa"/>
            </w:tcMar>
            <w:vAlign w:val="center"/>
          </w:tcPr>
          <w:p w14:paraId="1A3DD1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0.00067 (N = 2)</w:t>
            </w:r>
          </w:p>
        </w:tc>
        <w:tc>
          <w:tcPr>
            <w:tcW w:w="1246" w:type="dxa"/>
            <w:shd w:val="clear" w:color="auto" w:fill="FFFFFF"/>
            <w:tcMar>
              <w:top w:w="0" w:type="dxa"/>
              <w:left w:w="0" w:type="dxa"/>
              <w:bottom w:w="0" w:type="dxa"/>
              <w:right w:w="0" w:type="dxa"/>
            </w:tcMar>
            <w:vAlign w:val="center"/>
          </w:tcPr>
          <w:p w14:paraId="50923E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157D26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7D337C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3B2E49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79D78C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5D443D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r>
      <w:tr w:rsidR="00785886" w14:paraId="38301B42" w14:textId="77777777">
        <w:trPr>
          <w:cantSplit/>
          <w:jc w:val="center"/>
        </w:trPr>
        <w:tc>
          <w:tcPr>
            <w:tcW w:w="1549" w:type="dxa"/>
            <w:shd w:val="clear" w:color="auto" w:fill="FFFFFF"/>
            <w:tcMar>
              <w:top w:w="0" w:type="dxa"/>
              <w:left w:w="0" w:type="dxa"/>
              <w:bottom w:w="0" w:type="dxa"/>
              <w:right w:w="0" w:type="dxa"/>
            </w:tcMar>
            <w:vAlign w:val="center"/>
          </w:tcPr>
          <w:p w14:paraId="1C9775E8"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1246" w:type="dxa"/>
            <w:shd w:val="clear" w:color="auto" w:fill="FFFFFF"/>
            <w:tcMar>
              <w:top w:w="0" w:type="dxa"/>
              <w:left w:w="0" w:type="dxa"/>
              <w:bottom w:w="0" w:type="dxa"/>
              <w:right w:w="0" w:type="dxa"/>
            </w:tcMar>
            <w:vAlign w:val="center"/>
          </w:tcPr>
          <w:p w14:paraId="799301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5)</w:t>
            </w:r>
          </w:p>
        </w:tc>
        <w:tc>
          <w:tcPr>
            <w:tcW w:w="1246" w:type="dxa"/>
            <w:shd w:val="clear" w:color="auto" w:fill="FFFFFF"/>
            <w:tcMar>
              <w:top w:w="0" w:type="dxa"/>
              <w:left w:w="0" w:type="dxa"/>
              <w:bottom w:w="0" w:type="dxa"/>
              <w:right w:w="0" w:type="dxa"/>
            </w:tcMar>
            <w:vAlign w:val="center"/>
          </w:tcPr>
          <w:p w14:paraId="17A5AD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0.042 (N = 20)</w:t>
            </w:r>
          </w:p>
        </w:tc>
        <w:tc>
          <w:tcPr>
            <w:tcW w:w="1246" w:type="dxa"/>
            <w:shd w:val="clear" w:color="auto" w:fill="FFFFFF"/>
            <w:tcMar>
              <w:top w:w="0" w:type="dxa"/>
              <w:left w:w="0" w:type="dxa"/>
              <w:bottom w:w="0" w:type="dxa"/>
              <w:right w:w="0" w:type="dxa"/>
            </w:tcMar>
            <w:vAlign w:val="center"/>
          </w:tcPr>
          <w:p w14:paraId="49FA3E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20455E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20475B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6C8083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195284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0.0042 (N = 2)</w:t>
            </w:r>
          </w:p>
        </w:tc>
        <w:tc>
          <w:tcPr>
            <w:tcW w:w="1246" w:type="dxa"/>
            <w:shd w:val="clear" w:color="auto" w:fill="FFFFFF"/>
            <w:tcMar>
              <w:top w:w="0" w:type="dxa"/>
              <w:left w:w="0" w:type="dxa"/>
              <w:bottom w:w="0" w:type="dxa"/>
              <w:right w:w="0" w:type="dxa"/>
            </w:tcMar>
            <w:vAlign w:val="center"/>
          </w:tcPr>
          <w:p w14:paraId="0DBD74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0.0021 (N = 1)</w:t>
            </w:r>
          </w:p>
        </w:tc>
      </w:tr>
      <w:tr w:rsidR="00785886" w14:paraId="6C9CBBD9" w14:textId="77777777">
        <w:trPr>
          <w:cantSplit/>
          <w:jc w:val="center"/>
        </w:trPr>
        <w:tc>
          <w:tcPr>
            <w:tcW w:w="1549" w:type="dxa"/>
            <w:shd w:val="clear" w:color="auto" w:fill="FFFFFF"/>
            <w:tcMar>
              <w:top w:w="0" w:type="dxa"/>
              <w:left w:w="0" w:type="dxa"/>
              <w:bottom w:w="0" w:type="dxa"/>
              <w:right w:w="0" w:type="dxa"/>
            </w:tcMar>
            <w:vAlign w:val="center"/>
          </w:tcPr>
          <w:p w14:paraId="289273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246" w:type="dxa"/>
            <w:shd w:val="clear" w:color="auto" w:fill="FFFFFF"/>
            <w:tcMar>
              <w:top w:w="0" w:type="dxa"/>
              <w:left w:w="0" w:type="dxa"/>
              <w:bottom w:w="0" w:type="dxa"/>
              <w:right w:w="0" w:type="dxa"/>
            </w:tcMar>
            <w:vAlign w:val="center"/>
          </w:tcPr>
          <w:p w14:paraId="15656B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17)</w:t>
            </w:r>
          </w:p>
        </w:tc>
        <w:tc>
          <w:tcPr>
            <w:tcW w:w="1246" w:type="dxa"/>
            <w:shd w:val="clear" w:color="auto" w:fill="FFFFFF"/>
            <w:tcMar>
              <w:top w:w="0" w:type="dxa"/>
              <w:left w:w="0" w:type="dxa"/>
              <w:bottom w:w="0" w:type="dxa"/>
              <w:right w:w="0" w:type="dxa"/>
            </w:tcMar>
            <w:vAlign w:val="center"/>
          </w:tcPr>
          <w:p w14:paraId="6ED29A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0.0019 (N = 2)</w:t>
            </w:r>
          </w:p>
        </w:tc>
        <w:tc>
          <w:tcPr>
            <w:tcW w:w="1246" w:type="dxa"/>
            <w:shd w:val="clear" w:color="auto" w:fill="FFFFFF"/>
            <w:tcMar>
              <w:top w:w="0" w:type="dxa"/>
              <w:left w:w="0" w:type="dxa"/>
              <w:bottom w:w="0" w:type="dxa"/>
              <w:right w:w="0" w:type="dxa"/>
            </w:tcMar>
            <w:vAlign w:val="center"/>
          </w:tcPr>
          <w:p w14:paraId="208E5F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10E501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3C8137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4448B8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34D089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0.00096 (N = 1)</w:t>
            </w:r>
          </w:p>
        </w:tc>
        <w:tc>
          <w:tcPr>
            <w:tcW w:w="1246" w:type="dxa"/>
            <w:shd w:val="clear" w:color="auto" w:fill="FFFFFF"/>
            <w:tcMar>
              <w:top w:w="0" w:type="dxa"/>
              <w:left w:w="0" w:type="dxa"/>
              <w:bottom w:w="0" w:type="dxa"/>
              <w:right w:w="0" w:type="dxa"/>
            </w:tcMar>
            <w:vAlign w:val="center"/>
          </w:tcPr>
          <w:p w14:paraId="3F48F2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0.0019 (N = 2)</w:t>
            </w:r>
          </w:p>
        </w:tc>
      </w:tr>
      <w:tr w:rsidR="00785886" w14:paraId="032D5E94" w14:textId="77777777">
        <w:trPr>
          <w:cantSplit/>
          <w:jc w:val="center"/>
        </w:trPr>
        <w:tc>
          <w:tcPr>
            <w:tcW w:w="1549" w:type="dxa"/>
            <w:shd w:val="clear" w:color="auto" w:fill="FFFFFF"/>
            <w:tcMar>
              <w:top w:w="0" w:type="dxa"/>
              <w:left w:w="0" w:type="dxa"/>
              <w:bottom w:w="0" w:type="dxa"/>
              <w:right w:w="0" w:type="dxa"/>
            </w:tcMar>
            <w:vAlign w:val="center"/>
          </w:tcPr>
          <w:p w14:paraId="53DF6B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246" w:type="dxa"/>
            <w:shd w:val="clear" w:color="auto" w:fill="FFFFFF"/>
            <w:tcMar>
              <w:top w:w="0" w:type="dxa"/>
              <w:left w:w="0" w:type="dxa"/>
              <w:bottom w:w="0" w:type="dxa"/>
              <w:right w:w="0" w:type="dxa"/>
            </w:tcMar>
            <w:vAlign w:val="center"/>
          </w:tcPr>
          <w:p w14:paraId="3D371D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(N = 34)</w:t>
            </w:r>
          </w:p>
        </w:tc>
        <w:tc>
          <w:tcPr>
            <w:tcW w:w="1246" w:type="dxa"/>
            <w:shd w:val="clear" w:color="auto" w:fill="FFFFFF"/>
            <w:tcMar>
              <w:top w:w="0" w:type="dxa"/>
              <w:left w:w="0" w:type="dxa"/>
              <w:bottom w:w="0" w:type="dxa"/>
              <w:right w:w="0" w:type="dxa"/>
            </w:tcMar>
            <w:vAlign w:val="center"/>
          </w:tcPr>
          <w:p w14:paraId="0669AC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 (N = 853)</w:t>
            </w:r>
          </w:p>
        </w:tc>
        <w:tc>
          <w:tcPr>
            <w:tcW w:w="1246" w:type="dxa"/>
            <w:shd w:val="clear" w:color="auto" w:fill="FFFFFF"/>
            <w:tcMar>
              <w:top w:w="0" w:type="dxa"/>
              <w:left w:w="0" w:type="dxa"/>
              <w:bottom w:w="0" w:type="dxa"/>
              <w:right w:w="0" w:type="dxa"/>
            </w:tcMar>
            <w:vAlign w:val="center"/>
          </w:tcPr>
          <w:p w14:paraId="1F187B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0.0046 (N = 13)</w:t>
            </w:r>
          </w:p>
        </w:tc>
        <w:tc>
          <w:tcPr>
            <w:tcW w:w="1246" w:type="dxa"/>
            <w:shd w:val="clear" w:color="auto" w:fill="FFFFFF"/>
            <w:tcMar>
              <w:top w:w="0" w:type="dxa"/>
              <w:left w:w="0" w:type="dxa"/>
              <w:bottom w:w="0" w:type="dxa"/>
              <w:right w:w="0" w:type="dxa"/>
            </w:tcMar>
            <w:vAlign w:val="center"/>
          </w:tcPr>
          <w:p w14:paraId="09416E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0.00071 (N = 2)</w:t>
            </w:r>
          </w:p>
        </w:tc>
        <w:tc>
          <w:tcPr>
            <w:tcW w:w="1246" w:type="dxa"/>
            <w:shd w:val="clear" w:color="auto" w:fill="FFFFFF"/>
            <w:tcMar>
              <w:top w:w="0" w:type="dxa"/>
              <w:left w:w="0" w:type="dxa"/>
              <w:bottom w:w="0" w:type="dxa"/>
              <w:right w:w="0" w:type="dxa"/>
            </w:tcMar>
            <w:vAlign w:val="center"/>
          </w:tcPr>
          <w:p w14:paraId="2E3F15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45155F0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5FEBEB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0.044 (N = 124)</w:t>
            </w:r>
          </w:p>
        </w:tc>
        <w:tc>
          <w:tcPr>
            <w:tcW w:w="1246" w:type="dxa"/>
            <w:shd w:val="clear" w:color="auto" w:fill="FFFFFF"/>
            <w:tcMar>
              <w:top w:w="0" w:type="dxa"/>
              <w:left w:w="0" w:type="dxa"/>
              <w:bottom w:w="0" w:type="dxa"/>
              <w:right w:w="0" w:type="dxa"/>
            </w:tcMar>
            <w:vAlign w:val="center"/>
          </w:tcPr>
          <w:p w14:paraId="78C045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0.015 (N = 43)</w:t>
            </w:r>
          </w:p>
        </w:tc>
      </w:tr>
      <w:tr w:rsidR="00785886" w14:paraId="69168726" w14:textId="77777777">
        <w:trPr>
          <w:cantSplit/>
          <w:jc w:val="center"/>
        </w:trPr>
        <w:tc>
          <w:tcPr>
            <w:tcW w:w="1549" w:type="dxa"/>
            <w:shd w:val="clear" w:color="auto" w:fill="FFFFFF"/>
            <w:tcMar>
              <w:top w:w="0" w:type="dxa"/>
              <w:left w:w="0" w:type="dxa"/>
              <w:bottom w:w="0" w:type="dxa"/>
              <w:right w:w="0" w:type="dxa"/>
            </w:tcMar>
            <w:vAlign w:val="center"/>
          </w:tcPr>
          <w:p w14:paraId="7E91FB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246" w:type="dxa"/>
            <w:shd w:val="clear" w:color="auto" w:fill="FFFFFF"/>
            <w:tcMar>
              <w:top w:w="0" w:type="dxa"/>
              <w:left w:w="0" w:type="dxa"/>
              <w:bottom w:w="0" w:type="dxa"/>
              <w:right w:w="0" w:type="dxa"/>
            </w:tcMar>
            <w:vAlign w:val="center"/>
          </w:tcPr>
          <w:p w14:paraId="41667B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(N = 18)</w:t>
            </w:r>
          </w:p>
        </w:tc>
        <w:tc>
          <w:tcPr>
            <w:tcW w:w="1246" w:type="dxa"/>
            <w:shd w:val="clear" w:color="auto" w:fill="FFFFFF"/>
            <w:tcMar>
              <w:top w:w="0" w:type="dxa"/>
              <w:left w:w="0" w:type="dxa"/>
              <w:bottom w:w="0" w:type="dxa"/>
              <w:right w:w="0" w:type="dxa"/>
            </w:tcMar>
            <w:vAlign w:val="center"/>
          </w:tcPr>
          <w:p w14:paraId="13A1BE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0.21 (N = 379)</w:t>
            </w:r>
          </w:p>
        </w:tc>
        <w:tc>
          <w:tcPr>
            <w:tcW w:w="1246" w:type="dxa"/>
            <w:shd w:val="clear" w:color="auto" w:fill="FFFFFF"/>
            <w:tcMar>
              <w:top w:w="0" w:type="dxa"/>
              <w:left w:w="0" w:type="dxa"/>
              <w:bottom w:w="0" w:type="dxa"/>
              <w:right w:w="0" w:type="dxa"/>
            </w:tcMar>
            <w:vAlign w:val="center"/>
          </w:tcPr>
          <w:p w14:paraId="3F25A7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0.005 (N = 9)</w:t>
            </w:r>
          </w:p>
        </w:tc>
        <w:tc>
          <w:tcPr>
            <w:tcW w:w="1246" w:type="dxa"/>
            <w:shd w:val="clear" w:color="auto" w:fill="FFFFFF"/>
            <w:tcMar>
              <w:top w:w="0" w:type="dxa"/>
              <w:left w:w="0" w:type="dxa"/>
              <w:bottom w:w="0" w:type="dxa"/>
              <w:right w:w="0" w:type="dxa"/>
            </w:tcMar>
            <w:vAlign w:val="center"/>
          </w:tcPr>
          <w:p w14:paraId="22A8A4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0.0011 (N = 2)</w:t>
            </w:r>
          </w:p>
        </w:tc>
        <w:tc>
          <w:tcPr>
            <w:tcW w:w="1246" w:type="dxa"/>
            <w:shd w:val="clear" w:color="auto" w:fill="FFFFFF"/>
            <w:tcMar>
              <w:top w:w="0" w:type="dxa"/>
              <w:left w:w="0" w:type="dxa"/>
              <w:bottom w:w="0" w:type="dxa"/>
              <w:right w:w="0" w:type="dxa"/>
            </w:tcMar>
            <w:vAlign w:val="center"/>
          </w:tcPr>
          <w:p w14:paraId="3AB564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0.0017 (N = 3)</w:t>
            </w:r>
          </w:p>
        </w:tc>
        <w:tc>
          <w:tcPr>
            <w:tcW w:w="1246" w:type="dxa"/>
            <w:shd w:val="clear" w:color="auto" w:fill="FFFFFF"/>
            <w:tcMar>
              <w:top w:w="0" w:type="dxa"/>
              <w:left w:w="0" w:type="dxa"/>
              <w:bottom w:w="0" w:type="dxa"/>
              <w:right w:w="0" w:type="dxa"/>
            </w:tcMar>
            <w:vAlign w:val="center"/>
          </w:tcPr>
          <w:p w14:paraId="5BE2A2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0.00056 (N = 1)</w:t>
            </w:r>
          </w:p>
        </w:tc>
        <w:tc>
          <w:tcPr>
            <w:tcW w:w="1246" w:type="dxa"/>
            <w:shd w:val="clear" w:color="auto" w:fill="FFFFFF"/>
            <w:tcMar>
              <w:top w:w="0" w:type="dxa"/>
              <w:left w:w="0" w:type="dxa"/>
              <w:bottom w:w="0" w:type="dxa"/>
              <w:right w:w="0" w:type="dxa"/>
            </w:tcMar>
            <w:vAlign w:val="center"/>
          </w:tcPr>
          <w:p w14:paraId="2082AC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0.03 (N = 53)</w:t>
            </w:r>
          </w:p>
        </w:tc>
        <w:tc>
          <w:tcPr>
            <w:tcW w:w="1246" w:type="dxa"/>
            <w:shd w:val="clear" w:color="auto" w:fill="FFFFFF"/>
            <w:tcMar>
              <w:top w:w="0" w:type="dxa"/>
              <w:left w:w="0" w:type="dxa"/>
              <w:bottom w:w="0" w:type="dxa"/>
              <w:right w:w="0" w:type="dxa"/>
            </w:tcMar>
            <w:vAlign w:val="center"/>
          </w:tcPr>
          <w:p w14:paraId="502CFD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0.017 (N = 31)</w:t>
            </w:r>
          </w:p>
        </w:tc>
      </w:tr>
      <w:tr w:rsidR="00785886" w14:paraId="0581298B" w14:textId="77777777">
        <w:trPr>
          <w:cantSplit/>
          <w:jc w:val="center"/>
        </w:trPr>
        <w:tc>
          <w:tcPr>
            <w:tcW w:w="1549" w:type="dxa"/>
            <w:shd w:val="clear" w:color="auto" w:fill="FFFFFF"/>
            <w:tcMar>
              <w:top w:w="0" w:type="dxa"/>
              <w:left w:w="0" w:type="dxa"/>
              <w:bottom w:w="0" w:type="dxa"/>
              <w:right w:w="0" w:type="dxa"/>
            </w:tcMar>
            <w:vAlign w:val="center"/>
          </w:tcPr>
          <w:p w14:paraId="204BA8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246" w:type="dxa"/>
            <w:shd w:val="clear" w:color="auto" w:fill="FFFFFF"/>
            <w:tcMar>
              <w:top w:w="0" w:type="dxa"/>
              <w:left w:w="0" w:type="dxa"/>
              <w:bottom w:w="0" w:type="dxa"/>
              <w:right w:w="0" w:type="dxa"/>
            </w:tcMar>
            <w:vAlign w:val="center"/>
          </w:tcPr>
          <w:p w14:paraId="1179EB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50)</w:t>
            </w:r>
          </w:p>
        </w:tc>
        <w:tc>
          <w:tcPr>
            <w:tcW w:w="1246" w:type="dxa"/>
            <w:shd w:val="clear" w:color="auto" w:fill="FFFFFF"/>
            <w:tcMar>
              <w:top w:w="0" w:type="dxa"/>
              <w:left w:w="0" w:type="dxa"/>
              <w:bottom w:w="0" w:type="dxa"/>
              <w:right w:w="0" w:type="dxa"/>
            </w:tcMar>
            <w:vAlign w:val="center"/>
          </w:tcPr>
          <w:p w14:paraId="0D509C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(N = 127)</w:t>
            </w:r>
          </w:p>
        </w:tc>
        <w:tc>
          <w:tcPr>
            <w:tcW w:w="1246" w:type="dxa"/>
            <w:shd w:val="clear" w:color="auto" w:fill="FFFFFF"/>
            <w:tcMar>
              <w:top w:w="0" w:type="dxa"/>
              <w:left w:w="0" w:type="dxa"/>
              <w:bottom w:w="0" w:type="dxa"/>
              <w:right w:w="0" w:type="dxa"/>
            </w:tcMar>
            <w:vAlign w:val="center"/>
          </w:tcPr>
          <w:p w14:paraId="687FC3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0.014 (N = 42)</w:t>
            </w:r>
          </w:p>
        </w:tc>
        <w:tc>
          <w:tcPr>
            <w:tcW w:w="1246" w:type="dxa"/>
            <w:shd w:val="clear" w:color="auto" w:fill="FFFFFF"/>
            <w:tcMar>
              <w:top w:w="0" w:type="dxa"/>
              <w:left w:w="0" w:type="dxa"/>
              <w:bottom w:w="0" w:type="dxa"/>
              <w:right w:w="0" w:type="dxa"/>
            </w:tcMar>
            <w:vAlign w:val="center"/>
          </w:tcPr>
          <w:p w14:paraId="0889DC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0.006 (N = 18)</w:t>
            </w:r>
          </w:p>
        </w:tc>
        <w:tc>
          <w:tcPr>
            <w:tcW w:w="1246" w:type="dxa"/>
            <w:shd w:val="clear" w:color="auto" w:fill="FFFFFF"/>
            <w:tcMar>
              <w:top w:w="0" w:type="dxa"/>
              <w:left w:w="0" w:type="dxa"/>
              <w:bottom w:w="0" w:type="dxa"/>
              <w:right w:w="0" w:type="dxa"/>
            </w:tcMar>
            <w:vAlign w:val="center"/>
          </w:tcPr>
          <w:p w14:paraId="2BCA3A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0.0023 (N = 7)</w:t>
            </w:r>
          </w:p>
        </w:tc>
        <w:tc>
          <w:tcPr>
            <w:tcW w:w="1246" w:type="dxa"/>
            <w:shd w:val="clear" w:color="auto" w:fill="FFFFFF"/>
            <w:tcMar>
              <w:top w:w="0" w:type="dxa"/>
              <w:left w:w="0" w:type="dxa"/>
              <w:bottom w:w="0" w:type="dxa"/>
              <w:right w:w="0" w:type="dxa"/>
            </w:tcMar>
            <w:vAlign w:val="center"/>
          </w:tcPr>
          <w:p w14:paraId="0821F2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0.0023 (N = 7)</w:t>
            </w:r>
          </w:p>
        </w:tc>
        <w:tc>
          <w:tcPr>
            <w:tcW w:w="1246" w:type="dxa"/>
            <w:shd w:val="clear" w:color="auto" w:fill="FFFFFF"/>
            <w:tcMar>
              <w:top w:w="0" w:type="dxa"/>
              <w:left w:w="0" w:type="dxa"/>
              <w:bottom w:w="0" w:type="dxa"/>
              <w:right w:w="0" w:type="dxa"/>
            </w:tcMar>
            <w:vAlign w:val="center"/>
          </w:tcPr>
          <w:p w14:paraId="19552A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0.15 (N = 444)</w:t>
            </w:r>
          </w:p>
        </w:tc>
        <w:tc>
          <w:tcPr>
            <w:tcW w:w="1246" w:type="dxa"/>
            <w:shd w:val="clear" w:color="auto" w:fill="FFFFFF"/>
            <w:tcMar>
              <w:top w:w="0" w:type="dxa"/>
              <w:left w:w="0" w:type="dxa"/>
              <w:bottom w:w="0" w:type="dxa"/>
              <w:right w:w="0" w:type="dxa"/>
            </w:tcMar>
            <w:vAlign w:val="center"/>
          </w:tcPr>
          <w:p w14:paraId="733CFB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0.088 (N = 262)</w:t>
            </w:r>
          </w:p>
        </w:tc>
      </w:tr>
      <w:tr w:rsidR="00785886" w14:paraId="2224C4E2" w14:textId="77777777">
        <w:trPr>
          <w:cantSplit/>
          <w:jc w:val="center"/>
        </w:trPr>
        <w:tc>
          <w:tcPr>
            <w:tcW w:w="1549" w:type="dxa"/>
            <w:shd w:val="clear" w:color="auto" w:fill="FFFFFF"/>
            <w:tcMar>
              <w:top w:w="0" w:type="dxa"/>
              <w:left w:w="0" w:type="dxa"/>
              <w:bottom w:w="0" w:type="dxa"/>
              <w:right w:w="0" w:type="dxa"/>
            </w:tcMar>
            <w:vAlign w:val="center"/>
          </w:tcPr>
          <w:p w14:paraId="47235D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246" w:type="dxa"/>
            <w:shd w:val="clear" w:color="auto" w:fill="FFFFFF"/>
            <w:tcMar>
              <w:top w:w="0" w:type="dxa"/>
              <w:left w:w="0" w:type="dxa"/>
              <w:bottom w:w="0" w:type="dxa"/>
              <w:right w:w="0" w:type="dxa"/>
            </w:tcMar>
            <w:vAlign w:val="center"/>
          </w:tcPr>
          <w:p w14:paraId="32B6F9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0.0075 (N = 5)</w:t>
            </w:r>
          </w:p>
        </w:tc>
        <w:tc>
          <w:tcPr>
            <w:tcW w:w="1246" w:type="dxa"/>
            <w:shd w:val="clear" w:color="auto" w:fill="FFFFFF"/>
            <w:tcMar>
              <w:top w:w="0" w:type="dxa"/>
              <w:left w:w="0" w:type="dxa"/>
              <w:bottom w:w="0" w:type="dxa"/>
              <w:right w:w="0" w:type="dxa"/>
            </w:tcMar>
            <w:vAlign w:val="center"/>
          </w:tcPr>
          <w:p w14:paraId="309040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 (N = 6)</w:t>
            </w:r>
          </w:p>
        </w:tc>
        <w:tc>
          <w:tcPr>
            <w:tcW w:w="1246" w:type="dxa"/>
            <w:shd w:val="clear" w:color="auto" w:fill="FFFFFF"/>
            <w:tcMar>
              <w:top w:w="0" w:type="dxa"/>
              <w:left w:w="0" w:type="dxa"/>
              <w:bottom w:w="0" w:type="dxa"/>
              <w:right w:w="0" w:type="dxa"/>
            </w:tcMar>
            <w:vAlign w:val="center"/>
          </w:tcPr>
          <w:p w14:paraId="290979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0.087 (N = 58)</w:t>
            </w:r>
          </w:p>
        </w:tc>
        <w:tc>
          <w:tcPr>
            <w:tcW w:w="1246" w:type="dxa"/>
            <w:shd w:val="clear" w:color="auto" w:fill="FFFFFF"/>
            <w:tcMar>
              <w:top w:w="0" w:type="dxa"/>
              <w:left w:w="0" w:type="dxa"/>
              <w:bottom w:w="0" w:type="dxa"/>
              <w:right w:w="0" w:type="dxa"/>
            </w:tcMar>
            <w:vAlign w:val="center"/>
          </w:tcPr>
          <w:p w14:paraId="6B861A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0.021 (N = 14)</w:t>
            </w:r>
          </w:p>
        </w:tc>
        <w:tc>
          <w:tcPr>
            <w:tcW w:w="1246" w:type="dxa"/>
            <w:shd w:val="clear" w:color="auto" w:fill="FFFFFF"/>
            <w:tcMar>
              <w:top w:w="0" w:type="dxa"/>
              <w:left w:w="0" w:type="dxa"/>
              <w:bottom w:w="0" w:type="dxa"/>
              <w:right w:w="0" w:type="dxa"/>
            </w:tcMar>
            <w:vAlign w:val="center"/>
          </w:tcPr>
          <w:p w14:paraId="12BD4B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0.0075 (N = 5)</w:t>
            </w:r>
          </w:p>
        </w:tc>
        <w:tc>
          <w:tcPr>
            <w:tcW w:w="1246" w:type="dxa"/>
            <w:shd w:val="clear" w:color="auto" w:fill="FFFFFF"/>
            <w:tcMar>
              <w:top w:w="0" w:type="dxa"/>
              <w:left w:w="0" w:type="dxa"/>
              <w:bottom w:w="0" w:type="dxa"/>
              <w:right w:w="0" w:type="dxa"/>
            </w:tcMar>
            <w:vAlign w:val="center"/>
          </w:tcPr>
          <w:p w14:paraId="0300DB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0.003 (N = 2)</w:t>
            </w:r>
          </w:p>
        </w:tc>
        <w:tc>
          <w:tcPr>
            <w:tcW w:w="1246" w:type="dxa"/>
            <w:shd w:val="clear" w:color="auto" w:fill="FFFFFF"/>
            <w:tcMar>
              <w:top w:w="0" w:type="dxa"/>
              <w:left w:w="0" w:type="dxa"/>
              <w:bottom w:w="0" w:type="dxa"/>
              <w:right w:w="0" w:type="dxa"/>
            </w:tcMar>
            <w:vAlign w:val="center"/>
          </w:tcPr>
          <w:p w14:paraId="530380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0.018 (N = 12)</w:t>
            </w:r>
          </w:p>
        </w:tc>
        <w:tc>
          <w:tcPr>
            <w:tcW w:w="1246" w:type="dxa"/>
            <w:shd w:val="clear" w:color="auto" w:fill="FFFFFF"/>
            <w:tcMar>
              <w:top w:w="0" w:type="dxa"/>
              <w:left w:w="0" w:type="dxa"/>
              <w:bottom w:w="0" w:type="dxa"/>
              <w:right w:w="0" w:type="dxa"/>
            </w:tcMar>
            <w:vAlign w:val="center"/>
          </w:tcPr>
          <w:p w14:paraId="4873EB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0.0045 (N = 3)</w:t>
            </w:r>
          </w:p>
        </w:tc>
      </w:tr>
      <w:tr w:rsidR="00785886" w14:paraId="45104916" w14:textId="77777777">
        <w:trPr>
          <w:cantSplit/>
          <w:jc w:val="center"/>
        </w:trPr>
        <w:tc>
          <w:tcPr>
            <w:tcW w:w="1549" w:type="dxa"/>
            <w:shd w:val="clear" w:color="auto" w:fill="FFFFFF"/>
            <w:tcMar>
              <w:top w:w="0" w:type="dxa"/>
              <w:left w:w="0" w:type="dxa"/>
              <w:bottom w:w="0" w:type="dxa"/>
              <w:right w:w="0" w:type="dxa"/>
            </w:tcMar>
            <w:vAlign w:val="center"/>
          </w:tcPr>
          <w:p w14:paraId="77A1C9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246" w:type="dxa"/>
            <w:shd w:val="clear" w:color="auto" w:fill="FFFFFF"/>
            <w:tcMar>
              <w:top w:w="0" w:type="dxa"/>
              <w:left w:w="0" w:type="dxa"/>
              <w:bottom w:w="0" w:type="dxa"/>
              <w:right w:w="0" w:type="dxa"/>
            </w:tcMar>
            <w:vAlign w:val="center"/>
          </w:tcPr>
          <w:p w14:paraId="14C3A9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82)</w:t>
            </w:r>
          </w:p>
        </w:tc>
        <w:tc>
          <w:tcPr>
            <w:tcW w:w="1246" w:type="dxa"/>
            <w:shd w:val="clear" w:color="auto" w:fill="FFFFFF"/>
            <w:tcMar>
              <w:top w:w="0" w:type="dxa"/>
              <w:left w:w="0" w:type="dxa"/>
              <w:bottom w:w="0" w:type="dxa"/>
              <w:right w:w="0" w:type="dxa"/>
            </w:tcMar>
            <w:vAlign w:val="center"/>
          </w:tcPr>
          <w:p w14:paraId="3143B2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0.0072 (N = 35)</w:t>
            </w:r>
          </w:p>
        </w:tc>
        <w:tc>
          <w:tcPr>
            <w:tcW w:w="1246" w:type="dxa"/>
            <w:shd w:val="clear" w:color="auto" w:fill="FFFFFF"/>
            <w:tcMar>
              <w:top w:w="0" w:type="dxa"/>
              <w:left w:w="0" w:type="dxa"/>
              <w:bottom w:w="0" w:type="dxa"/>
              <w:right w:w="0" w:type="dxa"/>
            </w:tcMar>
            <w:vAlign w:val="center"/>
          </w:tcPr>
          <w:p w14:paraId="0D15D2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54)</w:t>
            </w:r>
          </w:p>
        </w:tc>
        <w:tc>
          <w:tcPr>
            <w:tcW w:w="1246" w:type="dxa"/>
            <w:shd w:val="clear" w:color="auto" w:fill="FFFFFF"/>
            <w:tcMar>
              <w:top w:w="0" w:type="dxa"/>
              <w:left w:w="0" w:type="dxa"/>
              <w:bottom w:w="0" w:type="dxa"/>
              <w:right w:w="0" w:type="dxa"/>
            </w:tcMar>
            <w:vAlign w:val="center"/>
          </w:tcPr>
          <w:p w14:paraId="1939D7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(N = 53)</w:t>
            </w:r>
          </w:p>
        </w:tc>
        <w:tc>
          <w:tcPr>
            <w:tcW w:w="1246" w:type="dxa"/>
            <w:shd w:val="clear" w:color="auto" w:fill="FFFFFF"/>
            <w:tcMar>
              <w:top w:w="0" w:type="dxa"/>
              <w:left w:w="0" w:type="dxa"/>
              <w:bottom w:w="0" w:type="dxa"/>
              <w:right w:w="0" w:type="dxa"/>
            </w:tcMar>
            <w:vAlign w:val="center"/>
          </w:tcPr>
          <w:p w14:paraId="5B153F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0.12 (N = 577)</w:t>
            </w:r>
          </w:p>
        </w:tc>
        <w:tc>
          <w:tcPr>
            <w:tcW w:w="1246" w:type="dxa"/>
            <w:shd w:val="clear" w:color="auto" w:fill="FFFFFF"/>
            <w:tcMar>
              <w:top w:w="0" w:type="dxa"/>
              <w:left w:w="0" w:type="dxa"/>
              <w:bottom w:w="0" w:type="dxa"/>
              <w:right w:w="0" w:type="dxa"/>
            </w:tcMar>
            <w:vAlign w:val="center"/>
          </w:tcPr>
          <w:p w14:paraId="5921B3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0.064 (N = 313)</w:t>
            </w:r>
          </w:p>
        </w:tc>
        <w:tc>
          <w:tcPr>
            <w:tcW w:w="1246" w:type="dxa"/>
            <w:shd w:val="clear" w:color="auto" w:fill="FFFFFF"/>
            <w:tcMar>
              <w:top w:w="0" w:type="dxa"/>
              <w:left w:w="0" w:type="dxa"/>
              <w:bottom w:w="0" w:type="dxa"/>
              <w:right w:w="0" w:type="dxa"/>
            </w:tcMar>
            <w:vAlign w:val="center"/>
          </w:tcPr>
          <w:p w14:paraId="7CF278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7CFB05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0.00021 (N = 1)</w:t>
            </w:r>
          </w:p>
        </w:tc>
      </w:tr>
      <w:tr w:rsidR="00785886" w14:paraId="34FA3B24" w14:textId="77777777">
        <w:trPr>
          <w:cantSplit/>
          <w:jc w:val="center"/>
        </w:trPr>
        <w:tc>
          <w:tcPr>
            <w:tcW w:w="1549" w:type="dxa"/>
            <w:shd w:val="clear" w:color="auto" w:fill="FFFFFF"/>
            <w:tcMar>
              <w:top w:w="0" w:type="dxa"/>
              <w:left w:w="0" w:type="dxa"/>
              <w:bottom w:w="0" w:type="dxa"/>
              <w:right w:w="0" w:type="dxa"/>
            </w:tcMar>
            <w:vAlign w:val="center"/>
          </w:tcPr>
          <w:p w14:paraId="1CD0B5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Entiat River</w:t>
            </w:r>
          </w:p>
        </w:tc>
        <w:tc>
          <w:tcPr>
            <w:tcW w:w="1246" w:type="dxa"/>
            <w:shd w:val="clear" w:color="auto" w:fill="FFFFFF"/>
            <w:tcMar>
              <w:top w:w="0" w:type="dxa"/>
              <w:left w:w="0" w:type="dxa"/>
              <w:bottom w:w="0" w:type="dxa"/>
              <w:right w:w="0" w:type="dxa"/>
            </w:tcMar>
            <w:vAlign w:val="center"/>
          </w:tcPr>
          <w:p w14:paraId="0DD46C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8)</w:t>
            </w:r>
          </w:p>
        </w:tc>
        <w:tc>
          <w:tcPr>
            <w:tcW w:w="1246" w:type="dxa"/>
            <w:shd w:val="clear" w:color="auto" w:fill="FFFFFF"/>
            <w:tcMar>
              <w:top w:w="0" w:type="dxa"/>
              <w:left w:w="0" w:type="dxa"/>
              <w:bottom w:w="0" w:type="dxa"/>
              <w:right w:w="0" w:type="dxa"/>
            </w:tcMar>
            <w:vAlign w:val="center"/>
          </w:tcPr>
          <w:p w14:paraId="29507F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(N = 3)</w:t>
            </w:r>
          </w:p>
        </w:tc>
        <w:tc>
          <w:tcPr>
            <w:tcW w:w="1246" w:type="dxa"/>
            <w:shd w:val="clear" w:color="auto" w:fill="FFFFFF"/>
            <w:tcMar>
              <w:top w:w="0" w:type="dxa"/>
              <w:left w:w="0" w:type="dxa"/>
              <w:bottom w:w="0" w:type="dxa"/>
              <w:right w:w="0" w:type="dxa"/>
            </w:tcMar>
            <w:vAlign w:val="center"/>
          </w:tcPr>
          <w:p w14:paraId="103316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8)</w:t>
            </w:r>
          </w:p>
        </w:tc>
        <w:tc>
          <w:tcPr>
            <w:tcW w:w="1246" w:type="dxa"/>
            <w:shd w:val="clear" w:color="auto" w:fill="FFFFFF"/>
            <w:tcMar>
              <w:top w:w="0" w:type="dxa"/>
              <w:left w:w="0" w:type="dxa"/>
              <w:bottom w:w="0" w:type="dxa"/>
              <w:right w:w="0" w:type="dxa"/>
            </w:tcMar>
            <w:vAlign w:val="center"/>
          </w:tcPr>
          <w:p w14:paraId="13049E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 (N = 4)</w:t>
            </w:r>
          </w:p>
        </w:tc>
        <w:tc>
          <w:tcPr>
            <w:tcW w:w="1246" w:type="dxa"/>
            <w:shd w:val="clear" w:color="auto" w:fill="FFFFFF"/>
            <w:tcMar>
              <w:top w:w="0" w:type="dxa"/>
              <w:left w:w="0" w:type="dxa"/>
              <w:bottom w:w="0" w:type="dxa"/>
              <w:right w:w="0" w:type="dxa"/>
            </w:tcMar>
            <w:vAlign w:val="center"/>
          </w:tcPr>
          <w:p w14:paraId="334A2A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(N = 13)</w:t>
            </w:r>
          </w:p>
        </w:tc>
        <w:tc>
          <w:tcPr>
            <w:tcW w:w="1246" w:type="dxa"/>
            <w:shd w:val="clear" w:color="auto" w:fill="FFFFFF"/>
            <w:tcMar>
              <w:top w:w="0" w:type="dxa"/>
              <w:left w:w="0" w:type="dxa"/>
              <w:bottom w:w="0" w:type="dxa"/>
              <w:right w:w="0" w:type="dxa"/>
            </w:tcMar>
            <w:vAlign w:val="center"/>
          </w:tcPr>
          <w:p w14:paraId="3F55DD4A" w14:textId="77777777" w:rsidR="00785886" w:rsidRDefault="00C5045B">
            <w:pPr>
              <w:spacing w:before="100" w:after="100" w:line="240" w:lineRule="auto"/>
              <w:ind w:left="100" w:right="100"/>
            </w:pPr>
            <w:commentRangeStart w:id="108"/>
            <w:r>
              <w:rPr>
                <w:rFonts w:ascii="Times New Roman (Body)" w:eastAsia="Times New Roman (Body)" w:hAnsi="Times New Roman (Body)" w:cs="Times New Roman (Body)"/>
                <w:color w:val="000000"/>
                <w:sz w:val="20"/>
                <w:szCs w:val="20"/>
                <w:shd w:val="clear" w:color="auto" w:fill="F5DEB3"/>
              </w:rPr>
              <w:t>0.26 (N = 129)</w:t>
            </w:r>
            <w:commentRangeEnd w:id="108"/>
            <w:r w:rsidR="00914C69">
              <w:rPr>
                <w:rStyle w:val="CommentReference"/>
              </w:rPr>
              <w:commentReference w:id="108"/>
            </w:r>
          </w:p>
        </w:tc>
        <w:tc>
          <w:tcPr>
            <w:tcW w:w="1246" w:type="dxa"/>
            <w:shd w:val="clear" w:color="auto" w:fill="FFFFFF"/>
            <w:tcMar>
              <w:top w:w="0" w:type="dxa"/>
              <w:left w:w="0" w:type="dxa"/>
              <w:bottom w:w="0" w:type="dxa"/>
              <w:right w:w="0" w:type="dxa"/>
            </w:tcMar>
            <w:vAlign w:val="center"/>
          </w:tcPr>
          <w:p w14:paraId="5C1730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00B82F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r>
      <w:tr w:rsidR="00785886" w14:paraId="61571001" w14:textId="77777777">
        <w:trPr>
          <w:cantSplit/>
          <w:jc w:val="center"/>
        </w:trPr>
        <w:tc>
          <w:tcPr>
            <w:tcW w:w="1549" w:type="dxa"/>
            <w:shd w:val="clear" w:color="auto" w:fill="FFFFFF"/>
            <w:tcMar>
              <w:top w:w="0" w:type="dxa"/>
              <w:left w:w="0" w:type="dxa"/>
              <w:bottom w:w="0" w:type="dxa"/>
              <w:right w:w="0" w:type="dxa"/>
            </w:tcMar>
            <w:vAlign w:val="center"/>
          </w:tcPr>
          <w:p w14:paraId="7EBB9C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246" w:type="dxa"/>
            <w:shd w:val="clear" w:color="auto" w:fill="FFFFFF"/>
            <w:tcMar>
              <w:top w:w="0" w:type="dxa"/>
              <w:left w:w="0" w:type="dxa"/>
              <w:bottom w:w="0" w:type="dxa"/>
              <w:right w:w="0" w:type="dxa"/>
            </w:tcMar>
            <w:vAlign w:val="center"/>
          </w:tcPr>
          <w:p w14:paraId="7E5FCC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0.0094 (N = 75)</w:t>
            </w:r>
          </w:p>
        </w:tc>
        <w:tc>
          <w:tcPr>
            <w:tcW w:w="1246" w:type="dxa"/>
            <w:shd w:val="clear" w:color="auto" w:fill="FFFFFF"/>
            <w:tcMar>
              <w:top w:w="0" w:type="dxa"/>
              <w:left w:w="0" w:type="dxa"/>
              <w:bottom w:w="0" w:type="dxa"/>
              <w:right w:w="0" w:type="dxa"/>
            </w:tcMar>
            <w:vAlign w:val="center"/>
          </w:tcPr>
          <w:p w14:paraId="3C2E63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0.0076 (N = 61)</w:t>
            </w:r>
          </w:p>
        </w:tc>
        <w:tc>
          <w:tcPr>
            <w:tcW w:w="1246" w:type="dxa"/>
            <w:shd w:val="clear" w:color="auto" w:fill="FFFFFF"/>
            <w:tcMar>
              <w:top w:w="0" w:type="dxa"/>
              <w:left w:w="0" w:type="dxa"/>
              <w:bottom w:w="0" w:type="dxa"/>
              <w:right w:w="0" w:type="dxa"/>
            </w:tcMar>
            <w:vAlign w:val="center"/>
          </w:tcPr>
          <w:p w14:paraId="5AAF97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0.0086 (N = 69)</w:t>
            </w:r>
          </w:p>
        </w:tc>
        <w:tc>
          <w:tcPr>
            <w:tcW w:w="1246" w:type="dxa"/>
            <w:shd w:val="clear" w:color="auto" w:fill="FFFFFF"/>
            <w:tcMar>
              <w:top w:w="0" w:type="dxa"/>
              <w:left w:w="0" w:type="dxa"/>
              <w:bottom w:w="0" w:type="dxa"/>
              <w:right w:w="0" w:type="dxa"/>
            </w:tcMar>
            <w:vAlign w:val="center"/>
          </w:tcPr>
          <w:p w14:paraId="1D46CA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0.0054 (N = 43)</w:t>
            </w:r>
          </w:p>
        </w:tc>
        <w:tc>
          <w:tcPr>
            <w:tcW w:w="1246" w:type="dxa"/>
            <w:shd w:val="clear" w:color="auto" w:fill="FFFFFF"/>
            <w:tcMar>
              <w:top w:w="0" w:type="dxa"/>
              <w:left w:w="0" w:type="dxa"/>
              <w:bottom w:w="0" w:type="dxa"/>
              <w:right w:w="0" w:type="dxa"/>
            </w:tcMar>
            <w:vAlign w:val="center"/>
          </w:tcPr>
          <w:p w14:paraId="3FDA0C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(N = 33)</w:t>
            </w:r>
          </w:p>
        </w:tc>
        <w:tc>
          <w:tcPr>
            <w:tcW w:w="1246" w:type="dxa"/>
            <w:shd w:val="clear" w:color="auto" w:fill="FFFFFF"/>
            <w:tcMar>
              <w:top w:w="0" w:type="dxa"/>
              <w:left w:w="0" w:type="dxa"/>
              <w:bottom w:w="0" w:type="dxa"/>
              <w:right w:w="0" w:type="dxa"/>
            </w:tcMar>
            <w:vAlign w:val="center"/>
          </w:tcPr>
          <w:p w14:paraId="2B3029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(N = 143)</w:t>
            </w:r>
          </w:p>
        </w:tc>
        <w:tc>
          <w:tcPr>
            <w:tcW w:w="1246" w:type="dxa"/>
            <w:shd w:val="clear" w:color="auto" w:fill="FFFFFF"/>
            <w:tcMar>
              <w:top w:w="0" w:type="dxa"/>
              <w:left w:w="0" w:type="dxa"/>
              <w:bottom w:w="0" w:type="dxa"/>
              <w:right w:w="0" w:type="dxa"/>
            </w:tcMar>
            <w:vAlign w:val="center"/>
          </w:tcPr>
          <w:p w14:paraId="71B363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0.00013 (N = 1)</w:t>
            </w:r>
          </w:p>
        </w:tc>
        <w:tc>
          <w:tcPr>
            <w:tcW w:w="1246" w:type="dxa"/>
            <w:shd w:val="clear" w:color="auto" w:fill="FFFFFF"/>
            <w:tcMar>
              <w:top w:w="0" w:type="dxa"/>
              <w:left w:w="0" w:type="dxa"/>
              <w:bottom w:w="0" w:type="dxa"/>
              <w:right w:w="0" w:type="dxa"/>
            </w:tcMar>
            <w:vAlign w:val="center"/>
          </w:tcPr>
          <w:p w14:paraId="09FD9C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0.00013 (N = 1)</w:t>
            </w:r>
          </w:p>
        </w:tc>
      </w:tr>
      <w:tr w:rsidR="00785886" w14:paraId="3FBA5E7E" w14:textId="77777777">
        <w:trPr>
          <w:cantSplit/>
          <w:jc w:val="center"/>
        </w:trPr>
        <w:tc>
          <w:tcPr>
            <w:tcW w:w="1549" w:type="dxa"/>
            <w:shd w:val="clear" w:color="auto" w:fill="FFFFFF"/>
            <w:tcMar>
              <w:top w:w="0" w:type="dxa"/>
              <w:left w:w="0" w:type="dxa"/>
              <w:bottom w:w="0" w:type="dxa"/>
              <w:right w:w="0" w:type="dxa"/>
            </w:tcMar>
            <w:vAlign w:val="center"/>
          </w:tcPr>
          <w:p w14:paraId="640DEC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1246" w:type="dxa"/>
            <w:shd w:val="clear" w:color="auto" w:fill="FFFFFF"/>
            <w:tcMar>
              <w:top w:w="0" w:type="dxa"/>
              <w:left w:w="0" w:type="dxa"/>
              <w:bottom w:w="0" w:type="dxa"/>
              <w:right w:w="0" w:type="dxa"/>
            </w:tcMar>
            <w:vAlign w:val="center"/>
          </w:tcPr>
          <w:p w14:paraId="052F1C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0.0084 (N = 10)</w:t>
            </w:r>
          </w:p>
        </w:tc>
        <w:tc>
          <w:tcPr>
            <w:tcW w:w="1246" w:type="dxa"/>
            <w:shd w:val="clear" w:color="auto" w:fill="FFFFFF"/>
            <w:tcMar>
              <w:top w:w="0" w:type="dxa"/>
              <w:left w:w="0" w:type="dxa"/>
              <w:bottom w:w="0" w:type="dxa"/>
              <w:right w:w="0" w:type="dxa"/>
            </w:tcMar>
            <w:vAlign w:val="center"/>
          </w:tcPr>
          <w:p w14:paraId="7B5486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0.0067 (N = 8)</w:t>
            </w:r>
          </w:p>
        </w:tc>
        <w:tc>
          <w:tcPr>
            <w:tcW w:w="1246" w:type="dxa"/>
            <w:shd w:val="clear" w:color="auto" w:fill="FFFFFF"/>
            <w:tcMar>
              <w:top w:w="0" w:type="dxa"/>
              <w:left w:w="0" w:type="dxa"/>
              <w:bottom w:w="0" w:type="dxa"/>
              <w:right w:w="0" w:type="dxa"/>
            </w:tcMar>
            <w:vAlign w:val="center"/>
          </w:tcPr>
          <w:p w14:paraId="74C068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(N = 15)</w:t>
            </w:r>
          </w:p>
        </w:tc>
        <w:tc>
          <w:tcPr>
            <w:tcW w:w="1246" w:type="dxa"/>
            <w:shd w:val="clear" w:color="auto" w:fill="FFFFFF"/>
            <w:tcMar>
              <w:top w:w="0" w:type="dxa"/>
              <w:left w:w="0" w:type="dxa"/>
              <w:bottom w:w="0" w:type="dxa"/>
              <w:right w:w="0" w:type="dxa"/>
            </w:tcMar>
            <w:vAlign w:val="center"/>
          </w:tcPr>
          <w:p w14:paraId="147BB0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0.0025 (N = 3)</w:t>
            </w:r>
          </w:p>
        </w:tc>
        <w:tc>
          <w:tcPr>
            <w:tcW w:w="1246" w:type="dxa"/>
            <w:shd w:val="clear" w:color="auto" w:fill="FFFFFF"/>
            <w:tcMar>
              <w:top w:w="0" w:type="dxa"/>
              <w:left w:w="0" w:type="dxa"/>
              <w:bottom w:w="0" w:type="dxa"/>
              <w:right w:w="0" w:type="dxa"/>
            </w:tcMar>
            <w:vAlign w:val="center"/>
          </w:tcPr>
          <w:p w14:paraId="6832C7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0.0017 (N = 2)</w:t>
            </w:r>
          </w:p>
        </w:tc>
        <w:tc>
          <w:tcPr>
            <w:tcW w:w="1246" w:type="dxa"/>
            <w:shd w:val="clear" w:color="auto" w:fill="FFFFFF"/>
            <w:tcMar>
              <w:top w:w="0" w:type="dxa"/>
              <w:left w:w="0" w:type="dxa"/>
              <w:bottom w:w="0" w:type="dxa"/>
              <w:right w:w="0" w:type="dxa"/>
            </w:tcMar>
            <w:vAlign w:val="center"/>
          </w:tcPr>
          <w:p w14:paraId="7F0961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20)</w:t>
            </w:r>
          </w:p>
        </w:tc>
        <w:tc>
          <w:tcPr>
            <w:tcW w:w="1246" w:type="dxa"/>
            <w:shd w:val="clear" w:color="auto" w:fill="FFFFFF"/>
            <w:tcMar>
              <w:top w:w="0" w:type="dxa"/>
              <w:left w:w="0" w:type="dxa"/>
              <w:bottom w:w="0" w:type="dxa"/>
              <w:right w:w="0" w:type="dxa"/>
            </w:tcMar>
            <w:vAlign w:val="center"/>
          </w:tcPr>
          <w:p w14:paraId="25DB55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w:t>
            </w:r>
          </w:p>
        </w:tc>
        <w:tc>
          <w:tcPr>
            <w:tcW w:w="1246" w:type="dxa"/>
            <w:shd w:val="clear" w:color="auto" w:fill="FFFFFF"/>
            <w:tcMar>
              <w:top w:w="0" w:type="dxa"/>
              <w:left w:w="0" w:type="dxa"/>
              <w:bottom w:w="0" w:type="dxa"/>
              <w:right w:w="0" w:type="dxa"/>
            </w:tcMar>
            <w:vAlign w:val="center"/>
          </w:tcPr>
          <w:p w14:paraId="6A7C5A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0.00084 (N = 1)</w:t>
            </w:r>
          </w:p>
        </w:tc>
      </w:tr>
      <w:tr w:rsidR="00785886" w14:paraId="77F322B2" w14:textId="77777777">
        <w:trPr>
          <w:cantSplit/>
          <w:jc w:val="center"/>
        </w:trPr>
        <w:tc>
          <w:tcPr>
            <w:tcW w:w="1549" w:type="dxa"/>
            <w:shd w:val="clear" w:color="auto" w:fill="FFFFFF"/>
            <w:tcMar>
              <w:top w:w="0" w:type="dxa"/>
              <w:left w:w="0" w:type="dxa"/>
              <w:bottom w:w="0" w:type="dxa"/>
              <w:right w:w="0" w:type="dxa"/>
            </w:tcMar>
            <w:vAlign w:val="center"/>
          </w:tcPr>
          <w:p w14:paraId="6BC7DA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246" w:type="dxa"/>
            <w:shd w:val="clear" w:color="auto" w:fill="FFFFFF"/>
            <w:tcMar>
              <w:top w:w="0" w:type="dxa"/>
              <w:left w:w="0" w:type="dxa"/>
              <w:bottom w:w="0" w:type="dxa"/>
              <w:right w:w="0" w:type="dxa"/>
            </w:tcMar>
            <w:vAlign w:val="center"/>
          </w:tcPr>
          <w:p w14:paraId="6D1322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(N = 70)</w:t>
            </w:r>
          </w:p>
        </w:tc>
        <w:tc>
          <w:tcPr>
            <w:tcW w:w="1246" w:type="dxa"/>
            <w:shd w:val="clear" w:color="auto" w:fill="FFFFFF"/>
            <w:tcMar>
              <w:top w:w="0" w:type="dxa"/>
              <w:left w:w="0" w:type="dxa"/>
              <w:bottom w:w="0" w:type="dxa"/>
              <w:right w:w="0" w:type="dxa"/>
            </w:tcMar>
            <w:vAlign w:val="center"/>
          </w:tcPr>
          <w:p w14:paraId="1210E4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0.045 (N = 158)</w:t>
            </w:r>
          </w:p>
        </w:tc>
        <w:tc>
          <w:tcPr>
            <w:tcW w:w="1246" w:type="dxa"/>
            <w:shd w:val="clear" w:color="auto" w:fill="FFFFFF"/>
            <w:tcMar>
              <w:top w:w="0" w:type="dxa"/>
              <w:left w:w="0" w:type="dxa"/>
              <w:bottom w:w="0" w:type="dxa"/>
              <w:right w:w="0" w:type="dxa"/>
            </w:tcMar>
            <w:vAlign w:val="center"/>
          </w:tcPr>
          <w:p w14:paraId="2D25F8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0.0099 (N = 35)</w:t>
            </w:r>
          </w:p>
        </w:tc>
        <w:tc>
          <w:tcPr>
            <w:tcW w:w="1246" w:type="dxa"/>
            <w:shd w:val="clear" w:color="auto" w:fill="FFFFFF"/>
            <w:tcMar>
              <w:top w:w="0" w:type="dxa"/>
              <w:left w:w="0" w:type="dxa"/>
              <w:bottom w:w="0" w:type="dxa"/>
              <w:right w:w="0" w:type="dxa"/>
            </w:tcMar>
            <w:vAlign w:val="center"/>
          </w:tcPr>
          <w:p w14:paraId="24A89B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0.0034 (N = 12)</w:t>
            </w:r>
          </w:p>
        </w:tc>
        <w:tc>
          <w:tcPr>
            <w:tcW w:w="1246" w:type="dxa"/>
            <w:shd w:val="clear" w:color="auto" w:fill="FFFFFF"/>
            <w:tcMar>
              <w:top w:w="0" w:type="dxa"/>
              <w:left w:w="0" w:type="dxa"/>
              <w:bottom w:w="0" w:type="dxa"/>
              <w:right w:w="0" w:type="dxa"/>
            </w:tcMar>
            <w:vAlign w:val="center"/>
          </w:tcPr>
          <w:p w14:paraId="735312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0.0017 (N = 6)</w:t>
            </w:r>
          </w:p>
        </w:tc>
        <w:tc>
          <w:tcPr>
            <w:tcW w:w="1246" w:type="dxa"/>
            <w:shd w:val="clear" w:color="auto" w:fill="FFFFFF"/>
            <w:tcMar>
              <w:top w:w="0" w:type="dxa"/>
              <w:left w:w="0" w:type="dxa"/>
              <w:bottom w:w="0" w:type="dxa"/>
              <w:right w:w="0" w:type="dxa"/>
            </w:tcMar>
            <w:vAlign w:val="center"/>
          </w:tcPr>
          <w:p w14:paraId="54FE90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0.0014 (N = 5)</w:t>
            </w:r>
          </w:p>
        </w:tc>
        <w:tc>
          <w:tcPr>
            <w:tcW w:w="1246" w:type="dxa"/>
            <w:shd w:val="clear" w:color="auto" w:fill="FFFFFF"/>
            <w:tcMar>
              <w:top w:w="0" w:type="dxa"/>
              <w:left w:w="0" w:type="dxa"/>
              <w:bottom w:w="0" w:type="dxa"/>
              <w:right w:w="0" w:type="dxa"/>
            </w:tcMar>
            <w:vAlign w:val="center"/>
          </w:tcPr>
          <w:p w14:paraId="4501A6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(N = 98)</w:t>
            </w:r>
          </w:p>
        </w:tc>
        <w:tc>
          <w:tcPr>
            <w:tcW w:w="1246" w:type="dxa"/>
            <w:shd w:val="clear" w:color="auto" w:fill="FFFFFF"/>
            <w:tcMar>
              <w:top w:w="0" w:type="dxa"/>
              <w:left w:w="0" w:type="dxa"/>
              <w:bottom w:w="0" w:type="dxa"/>
              <w:right w:w="0" w:type="dxa"/>
            </w:tcMar>
            <w:vAlign w:val="center"/>
          </w:tcPr>
          <w:p w14:paraId="6B6AB6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0.19 (N = 669)</w:t>
            </w:r>
          </w:p>
        </w:tc>
      </w:tr>
      <w:tr w:rsidR="00785886" w14:paraId="12970030" w14:textId="77777777">
        <w:trPr>
          <w:cantSplit/>
          <w:jc w:val="center"/>
        </w:trPr>
        <w:tc>
          <w:tcPr>
            <w:tcW w:w="1549" w:type="dxa"/>
            <w:shd w:val="clear" w:color="auto" w:fill="FFFFFF"/>
            <w:tcMar>
              <w:top w:w="0" w:type="dxa"/>
              <w:left w:w="0" w:type="dxa"/>
              <w:bottom w:w="0" w:type="dxa"/>
              <w:right w:w="0" w:type="dxa"/>
            </w:tcMar>
            <w:vAlign w:val="center"/>
          </w:tcPr>
          <w:p w14:paraId="4586F3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1246" w:type="dxa"/>
            <w:shd w:val="clear" w:color="auto" w:fill="FFFFFF"/>
            <w:tcMar>
              <w:top w:w="0" w:type="dxa"/>
              <w:left w:w="0" w:type="dxa"/>
              <w:bottom w:w="0" w:type="dxa"/>
              <w:right w:w="0" w:type="dxa"/>
            </w:tcMar>
            <w:vAlign w:val="center"/>
          </w:tcPr>
          <w:p w14:paraId="652E26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(N = 90)</w:t>
            </w:r>
          </w:p>
        </w:tc>
        <w:tc>
          <w:tcPr>
            <w:tcW w:w="1246" w:type="dxa"/>
            <w:shd w:val="clear" w:color="auto" w:fill="FFFFFF"/>
            <w:tcMar>
              <w:top w:w="0" w:type="dxa"/>
              <w:left w:w="0" w:type="dxa"/>
              <w:bottom w:w="0" w:type="dxa"/>
              <w:right w:w="0" w:type="dxa"/>
            </w:tcMar>
            <w:vAlign w:val="center"/>
          </w:tcPr>
          <w:p w14:paraId="367F57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0.022 (N = 149)</w:t>
            </w:r>
          </w:p>
        </w:tc>
        <w:tc>
          <w:tcPr>
            <w:tcW w:w="1246" w:type="dxa"/>
            <w:shd w:val="clear" w:color="auto" w:fill="FFFFFF"/>
            <w:tcMar>
              <w:top w:w="0" w:type="dxa"/>
              <w:left w:w="0" w:type="dxa"/>
              <w:bottom w:w="0" w:type="dxa"/>
              <w:right w:w="0" w:type="dxa"/>
            </w:tcMar>
            <w:vAlign w:val="center"/>
          </w:tcPr>
          <w:p w14:paraId="4E5422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0.0023 (N = 15)</w:t>
            </w:r>
          </w:p>
        </w:tc>
        <w:tc>
          <w:tcPr>
            <w:tcW w:w="1246" w:type="dxa"/>
            <w:shd w:val="clear" w:color="auto" w:fill="FFFFFF"/>
            <w:tcMar>
              <w:top w:w="0" w:type="dxa"/>
              <w:left w:w="0" w:type="dxa"/>
              <w:bottom w:w="0" w:type="dxa"/>
              <w:right w:w="0" w:type="dxa"/>
            </w:tcMar>
            <w:vAlign w:val="center"/>
          </w:tcPr>
          <w:p w14:paraId="0CC421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0.0012 (N = 8)</w:t>
            </w:r>
          </w:p>
        </w:tc>
        <w:tc>
          <w:tcPr>
            <w:tcW w:w="1246" w:type="dxa"/>
            <w:shd w:val="clear" w:color="auto" w:fill="FFFFFF"/>
            <w:tcMar>
              <w:top w:w="0" w:type="dxa"/>
              <w:left w:w="0" w:type="dxa"/>
              <w:bottom w:w="0" w:type="dxa"/>
              <w:right w:w="0" w:type="dxa"/>
            </w:tcMar>
            <w:vAlign w:val="center"/>
          </w:tcPr>
          <w:p w14:paraId="5B44B6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0.0003 (N = 2)</w:t>
            </w:r>
          </w:p>
        </w:tc>
        <w:tc>
          <w:tcPr>
            <w:tcW w:w="1246" w:type="dxa"/>
            <w:shd w:val="clear" w:color="auto" w:fill="FFFFFF"/>
            <w:tcMar>
              <w:top w:w="0" w:type="dxa"/>
              <w:left w:w="0" w:type="dxa"/>
              <w:bottom w:w="0" w:type="dxa"/>
              <w:right w:w="0" w:type="dxa"/>
            </w:tcMar>
            <w:vAlign w:val="center"/>
          </w:tcPr>
          <w:p w14:paraId="7616AE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0.00045 (N = 3)</w:t>
            </w:r>
          </w:p>
        </w:tc>
        <w:tc>
          <w:tcPr>
            <w:tcW w:w="1246" w:type="dxa"/>
            <w:shd w:val="clear" w:color="auto" w:fill="FFFFFF"/>
            <w:tcMar>
              <w:top w:w="0" w:type="dxa"/>
              <w:left w:w="0" w:type="dxa"/>
              <w:bottom w:w="0" w:type="dxa"/>
              <w:right w:w="0" w:type="dxa"/>
            </w:tcMar>
            <w:vAlign w:val="center"/>
          </w:tcPr>
          <w:p w14:paraId="5F2C05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0.0074 (N = 49)</w:t>
            </w:r>
          </w:p>
        </w:tc>
        <w:tc>
          <w:tcPr>
            <w:tcW w:w="1246" w:type="dxa"/>
            <w:shd w:val="clear" w:color="auto" w:fill="FFFFFF"/>
            <w:tcMar>
              <w:top w:w="0" w:type="dxa"/>
              <w:left w:w="0" w:type="dxa"/>
              <w:bottom w:w="0" w:type="dxa"/>
              <w:right w:w="0" w:type="dxa"/>
            </w:tcMar>
            <w:vAlign w:val="center"/>
          </w:tcPr>
          <w:p w14:paraId="36EBE4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(N = 87)</w:t>
            </w:r>
          </w:p>
        </w:tc>
      </w:tr>
      <w:tr w:rsidR="00785886" w14:paraId="7905C9D4" w14:textId="77777777">
        <w:trPr>
          <w:cantSplit/>
          <w:jc w:val="center"/>
        </w:trPr>
        <w:tc>
          <w:tcPr>
            <w:tcW w:w="1549" w:type="dxa"/>
            <w:shd w:val="clear" w:color="auto" w:fill="FFFFFF"/>
            <w:tcMar>
              <w:top w:w="0" w:type="dxa"/>
              <w:left w:w="0" w:type="dxa"/>
              <w:bottom w:w="0" w:type="dxa"/>
              <w:right w:w="0" w:type="dxa"/>
            </w:tcMar>
            <w:vAlign w:val="center"/>
          </w:tcPr>
          <w:p w14:paraId="45EEF4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246" w:type="dxa"/>
            <w:shd w:val="clear" w:color="auto" w:fill="FFFFFF"/>
            <w:tcMar>
              <w:top w:w="0" w:type="dxa"/>
              <w:left w:w="0" w:type="dxa"/>
              <w:bottom w:w="0" w:type="dxa"/>
              <w:right w:w="0" w:type="dxa"/>
            </w:tcMar>
            <w:vAlign w:val="center"/>
          </w:tcPr>
          <w:p w14:paraId="7B2C5B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(N = 17)</w:t>
            </w:r>
          </w:p>
        </w:tc>
        <w:tc>
          <w:tcPr>
            <w:tcW w:w="1246" w:type="dxa"/>
            <w:shd w:val="clear" w:color="auto" w:fill="FFFFFF"/>
            <w:tcMar>
              <w:top w:w="0" w:type="dxa"/>
              <w:left w:w="0" w:type="dxa"/>
              <w:bottom w:w="0" w:type="dxa"/>
              <w:right w:w="0" w:type="dxa"/>
            </w:tcMar>
            <w:vAlign w:val="center"/>
          </w:tcPr>
          <w:p w14:paraId="6FBFE7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(N = 19)</w:t>
            </w:r>
          </w:p>
        </w:tc>
        <w:tc>
          <w:tcPr>
            <w:tcW w:w="1246" w:type="dxa"/>
            <w:shd w:val="clear" w:color="auto" w:fill="FFFFFF"/>
            <w:tcMar>
              <w:top w:w="0" w:type="dxa"/>
              <w:left w:w="0" w:type="dxa"/>
              <w:bottom w:w="0" w:type="dxa"/>
              <w:right w:w="0" w:type="dxa"/>
            </w:tcMar>
            <w:vAlign w:val="center"/>
          </w:tcPr>
          <w:p w14:paraId="30264E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0.023 (N = 13)</w:t>
            </w:r>
          </w:p>
        </w:tc>
        <w:tc>
          <w:tcPr>
            <w:tcW w:w="1246" w:type="dxa"/>
            <w:shd w:val="clear" w:color="auto" w:fill="FFFFFF"/>
            <w:tcMar>
              <w:top w:w="0" w:type="dxa"/>
              <w:left w:w="0" w:type="dxa"/>
              <w:bottom w:w="0" w:type="dxa"/>
              <w:right w:w="0" w:type="dxa"/>
            </w:tcMar>
            <w:vAlign w:val="center"/>
          </w:tcPr>
          <w:p w14:paraId="48AAE3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0.014 (N = 8)</w:t>
            </w:r>
          </w:p>
        </w:tc>
        <w:tc>
          <w:tcPr>
            <w:tcW w:w="1246" w:type="dxa"/>
            <w:shd w:val="clear" w:color="auto" w:fill="FFFFFF"/>
            <w:tcMar>
              <w:top w:w="0" w:type="dxa"/>
              <w:left w:w="0" w:type="dxa"/>
              <w:bottom w:w="0" w:type="dxa"/>
              <w:right w:w="0" w:type="dxa"/>
            </w:tcMar>
            <w:vAlign w:val="center"/>
          </w:tcPr>
          <w:p w14:paraId="5ED9E5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0.011 (N = 6)</w:t>
            </w:r>
          </w:p>
        </w:tc>
        <w:tc>
          <w:tcPr>
            <w:tcW w:w="1246" w:type="dxa"/>
            <w:shd w:val="clear" w:color="auto" w:fill="FFFFFF"/>
            <w:tcMar>
              <w:top w:w="0" w:type="dxa"/>
              <w:left w:w="0" w:type="dxa"/>
              <w:bottom w:w="0" w:type="dxa"/>
              <w:right w:w="0" w:type="dxa"/>
            </w:tcMar>
            <w:vAlign w:val="center"/>
          </w:tcPr>
          <w:p w14:paraId="684FDD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0.0035 (N = 2)</w:t>
            </w:r>
          </w:p>
        </w:tc>
        <w:tc>
          <w:tcPr>
            <w:tcW w:w="1246" w:type="dxa"/>
            <w:shd w:val="clear" w:color="auto" w:fill="FFFFFF"/>
            <w:tcMar>
              <w:top w:w="0" w:type="dxa"/>
              <w:left w:w="0" w:type="dxa"/>
              <w:bottom w:w="0" w:type="dxa"/>
              <w:right w:w="0" w:type="dxa"/>
            </w:tcMar>
            <w:vAlign w:val="center"/>
          </w:tcPr>
          <w:p w14:paraId="5AF62C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0.025 (N = 14)</w:t>
            </w:r>
          </w:p>
        </w:tc>
        <w:tc>
          <w:tcPr>
            <w:tcW w:w="1246" w:type="dxa"/>
            <w:shd w:val="clear" w:color="auto" w:fill="FFFFFF"/>
            <w:tcMar>
              <w:top w:w="0" w:type="dxa"/>
              <w:left w:w="0" w:type="dxa"/>
              <w:bottom w:w="0" w:type="dxa"/>
              <w:right w:w="0" w:type="dxa"/>
            </w:tcMar>
            <w:vAlign w:val="center"/>
          </w:tcPr>
          <w:p w14:paraId="3103C7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(N = 16)</w:t>
            </w:r>
          </w:p>
        </w:tc>
      </w:tr>
      <w:tr w:rsidR="00785886" w14:paraId="43DB952B" w14:textId="77777777">
        <w:trPr>
          <w:cantSplit/>
          <w:jc w:val="center"/>
        </w:trPr>
        <w:tc>
          <w:tcPr>
            <w:tcW w:w="1549" w:type="dxa"/>
            <w:shd w:val="clear" w:color="auto" w:fill="FFFFFF"/>
            <w:tcMar>
              <w:top w:w="0" w:type="dxa"/>
              <w:left w:w="0" w:type="dxa"/>
              <w:bottom w:w="0" w:type="dxa"/>
              <w:right w:w="0" w:type="dxa"/>
            </w:tcMar>
            <w:vAlign w:val="center"/>
          </w:tcPr>
          <w:p w14:paraId="6E1CBD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1246" w:type="dxa"/>
            <w:shd w:val="clear" w:color="auto" w:fill="FFFFFF"/>
            <w:tcMar>
              <w:top w:w="0" w:type="dxa"/>
              <w:left w:w="0" w:type="dxa"/>
              <w:bottom w:w="0" w:type="dxa"/>
              <w:right w:w="0" w:type="dxa"/>
            </w:tcMar>
            <w:vAlign w:val="center"/>
          </w:tcPr>
          <w:p w14:paraId="5F926E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119)</w:t>
            </w:r>
          </w:p>
        </w:tc>
        <w:tc>
          <w:tcPr>
            <w:tcW w:w="1246" w:type="dxa"/>
            <w:shd w:val="clear" w:color="auto" w:fill="FFFFFF"/>
            <w:tcMar>
              <w:top w:w="0" w:type="dxa"/>
              <w:left w:w="0" w:type="dxa"/>
              <w:bottom w:w="0" w:type="dxa"/>
              <w:right w:w="0" w:type="dxa"/>
            </w:tcMar>
            <w:vAlign w:val="center"/>
          </w:tcPr>
          <w:p w14:paraId="0FA991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(N = 109)</w:t>
            </w:r>
          </w:p>
        </w:tc>
        <w:tc>
          <w:tcPr>
            <w:tcW w:w="1246" w:type="dxa"/>
            <w:shd w:val="clear" w:color="auto" w:fill="FFFFFF"/>
            <w:tcMar>
              <w:top w:w="0" w:type="dxa"/>
              <w:left w:w="0" w:type="dxa"/>
              <w:bottom w:w="0" w:type="dxa"/>
              <w:right w:w="0" w:type="dxa"/>
            </w:tcMar>
            <w:vAlign w:val="center"/>
          </w:tcPr>
          <w:p w14:paraId="774BB5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0.0071 (N = 49)</w:t>
            </w:r>
          </w:p>
        </w:tc>
        <w:tc>
          <w:tcPr>
            <w:tcW w:w="1246" w:type="dxa"/>
            <w:shd w:val="clear" w:color="auto" w:fill="FFFFFF"/>
            <w:tcMar>
              <w:top w:w="0" w:type="dxa"/>
              <w:left w:w="0" w:type="dxa"/>
              <w:bottom w:w="0" w:type="dxa"/>
              <w:right w:w="0" w:type="dxa"/>
            </w:tcMar>
            <w:vAlign w:val="center"/>
          </w:tcPr>
          <w:p w14:paraId="2E7246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0.0023 (N = 16)</w:t>
            </w:r>
          </w:p>
        </w:tc>
        <w:tc>
          <w:tcPr>
            <w:tcW w:w="1246" w:type="dxa"/>
            <w:shd w:val="clear" w:color="auto" w:fill="FFFFFF"/>
            <w:tcMar>
              <w:top w:w="0" w:type="dxa"/>
              <w:left w:w="0" w:type="dxa"/>
              <w:bottom w:w="0" w:type="dxa"/>
              <w:right w:w="0" w:type="dxa"/>
            </w:tcMar>
            <w:vAlign w:val="center"/>
          </w:tcPr>
          <w:p w14:paraId="70FFF8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0.0016 (N = 11)</w:t>
            </w:r>
          </w:p>
        </w:tc>
        <w:tc>
          <w:tcPr>
            <w:tcW w:w="1246" w:type="dxa"/>
            <w:shd w:val="clear" w:color="auto" w:fill="FFFFFF"/>
            <w:tcMar>
              <w:top w:w="0" w:type="dxa"/>
              <w:left w:w="0" w:type="dxa"/>
              <w:bottom w:w="0" w:type="dxa"/>
              <w:right w:w="0" w:type="dxa"/>
            </w:tcMar>
            <w:vAlign w:val="center"/>
          </w:tcPr>
          <w:p w14:paraId="26F7A6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 (N = 7)</w:t>
            </w:r>
          </w:p>
        </w:tc>
        <w:tc>
          <w:tcPr>
            <w:tcW w:w="1246" w:type="dxa"/>
            <w:shd w:val="clear" w:color="auto" w:fill="FFFFFF"/>
            <w:tcMar>
              <w:top w:w="0" w:type="dxa"/>
              <w:left w:w="0" w:type="dxa"/>
              <w:bottom w:w="0" w:type="dxa"/>
              <w:right w:w="0" w:type="dxa"/>
            </w:tcMar>
            <w:vAlign w:val="center"/>
          </w:tcPr>
          <w:p w14:paraId="05CDF0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(N = 92)</w:t>
            </w:r>
          </w:p>
        </w:tc>
        <w:tc>
          <w:tcPr>
            <w:tcW w:w="1246" w:type="dxa"/>
            <w:shd w:val="clear" w:color="auto" w:fill="FFFFFF"/>
            <w:tcMar>
              <w:top w:w="0" w:type="dxa"/>
              <w:left w:w="0" w:type="dxa"/>
              <w:bottom w:w="0" w:type="dxa"/>
              <w:right w:w="0" w:type="dxa"/>
            </w:tcMar>
            <w:vAlign w:val="center"/>
          </w:tcPr>
          <w:p w14:paraId="488F7D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(N = 83)</w:t>
            </w:r>
          </w:p>
        </w:tc>
      </w:tr>
      <w:tr w:rsidR="00785886" w14:paraId="1D402CA2" w14:textId="77777777">
        <w:trPr>
          <w:cantSplit/>
          <w:jc w:val="center"/>
        </w:trPr>
        <w:tc>
          <w:tcPr>
            <w:tcW w:w="1549" w:type="dxa"/>
            <w:shd w:val="clear" w:color="auto" w:fill="FFFFFF"/>
            <w:tcMar>
              <w:top w:w="0" w:type="dxa"/>
              <w:left w:w="0" w:type="dxa"/>
              <w:bottom w:w="0" w:type="dxa"/>
              <w:right w:w="0" w:type="dxa"/>
            </w:tcMar>
            <w:vAlign w:val="center"/>
          </w:tcPr>
          <w:p w14:paraId="59F67A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1246" w:type="dxa"/>
            <w:shd w:val="clear" w:color="auto" w:fill="FFFFFF"/>
            <w:tcMar>
              <w:top w:w="0" w:type="dxa"/>
              <w:left w:w="0" w:type="dxa"/>
              <w:bottom w:w="0" w:type="dxa"/>
              <w:right w:w="0" w:type="dxa"/>
            </w:tcMar>
            <w:vAlign w:val="center"/>
          </w:tcPr>
          <w:p w14:paraId="5FBF84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(N = 212)</w:t>
            </w:r>
          </w:p>
        </w:tc>
        <w:tc>
          <w:tcPr>
            <w:tcW w:w="1246" w:type="dxa"/>
            <w:shd w:val="clear" w:color="auto" w:fill="FFFFFF"/>
            <w:tcMar>
              <w:top w:w="0" w:type="dxa"/>
              <w:left w:w="0" w:type="dxa"/>
              <w:bottom w:w="0" w:type="dxa"/>
              <w:right w:w="0" w:type="dxa"/>
            </w:tcMar>
            <w:vAlign w:val="center"/>
          </w:tcPr>
          <w:p w14:paraId="514F59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0.036 (N = 396)</w:t>
            </w:r>
          </w:p>
        </w:tc>
        <w:tc>
          <w:tcPr>
            <w:tcW w:w="1246" w:type="dxa"/>
            <w:shd w:val="clear" w:color="auto" w:fill="FFFFFF"/>
            <w:tcMar>
              <w:top w:w="0" w:type="dxa"/>
              <w:left w:w="0" w:type="dxa"/>
              <w:bottom w:w="0" w:type="dxa"/>
              <w:right w:w="0" w:type="dxa"/>
            </w:tcMar>
            <w:vAlign w:val="center"/>
          </w:tcPr>
          <w:p w14:paraId="6C217F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0.0085 (N = 94)</w:t>
            </w:r>
          </w:p>
        </w:tc>
        <w:tc>
          <w:tcPr>
            <w:tcW w:w="1246" w:type="dxa"/>
            <w:shd w:val="clear" w:color="auto" w:fill="FFFFFF"/>
            <w:tcMar>
              <w:top w:w="0" w:type="dxa"/>
              <w:left w:w="0" w:type="dxa"/>
              <w:bottom w:w="0" w:type="dxa"/>
              <w:right w:w="0" w:type="dxa"/>
            </w:tcMar>
            <w:vAlign w:val="center"/>
          </w:tcPr>
          <w:p w14:paraId="5C21F8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0.0042 (N = 46)</w:t>
            </w:r>
          </w:p>
        </w:tc>
        <w:tc>
          <w:tcPr>
            <w:tcW w:w="1246" w:type="dxa"/>
            <w:shd w:val="clear" w:color="auto" w:fill="FFFFFF"/>
            <w:tcMar>
              <w:top w:w="0" w:type="dxa"/>
              <w:left w:w="0" w:type="dxa"/>
              <w:bottom w:w="0" w:type="dxa"/>
              <w:right w:w="0" w:type="dxa"/>
            </w:tcMar>
            <w:vAlign w:val="center"/>
          </w:tcPr>
          <w:p w14:paraId="1E3F5F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0.0021 (N = 23)</w:t>
            </w:r>
          </w:p>
        </w:tc>
        <w:tc>
          <w:tcPr>
            <w:tcW w:w="1246" w:type="dxa"/>
            <w:shd w:val="clear" w:color="auto" w:fill="FFFFFF"/>
            <w:tcMar>
              <w:top w:w="0" w:type="dxa"/>
              <w:left w:w="0" w:type="dxa"/>
              <w:bottom w:w="0" w:type="dxa"/>
              <w:right w:w="0" w:type="dxa"/>
            </w:tcMar>
            <w:vAlign w:val="center"/>
          </w:tcPr>
          <w:p w14:paraId="00505C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0.0019 (N = 21)</w:t>
            </w:r>
          </w:p>
        </w:tc>
        <w:tc>
          <w:tcPr>
            <w:tcW w:w="1246" w:type="dxa"/>
            <w:shd w:val="clear" w:color="auto" w:fill="FFFFFF"/>
            <w:tcMar>
              <w:top w:w="0" w:type="dxa"/>
              <w:left w:w="0" w:type="dxa"/>
              <w:bottom w:w="0" w:type="dxa"/>
              <w:right w:w="0" w:type="dxa"/>
            </w:tcMar>
            <w:vAlign w:val="center"/>
          </w:tcPr>
          <w:p w14:paraId="25F373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(N = 163)</w:t>
            </w:r>
          </w:p>
        </w:tc>
        <w:tc>
          <w:tcPr>
            <w:tcW w:w="1246" w:type="dxa"/>
            <w:shd w:val="clear" w:color="auto" w:fill="FFFFFF"/>
            <w:tcMar>
              <w:top w:w="0" w:type="dxa"/>
              <w:left w:w="0" w:type="dxa"/>
              <w:bottom w:w="0" w:type="dxa"/>
              <w:right w:w="0" w:type="dxa"/>
            </w:tcMar>
            <w:vAlign w:val="center"/>
          </w:tcPr>
          <w:p w14:paraId="07B09B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(N = 156)</w:t>
            </w:r>
          </w:p>
        </w:tc>
      </w:tr>
      <w:tr w:rsidR="00785886" w14:paraId="76768D0D" w14:textId="77777777">
        <w:trPr>
          <w:cantSplit/>
          <w:jc w:val="center"/>
        </w:trPr>
        <w:tc>
          <w:tcPr>
            <w:tcW w:w="1549" w:type="dxa"/>
            <w:tcBorders>
              <w:bottom w:val="single" w:sz="16" w:space="0" w:color="666666"/>
            </w:tcBorders>
            <w:shd w:val="clear" w:color="auto" w:fill="FFFFFF"/>
            <w:tcMar>
              <w:top w:w="0" w:type="dxa"/>
              <w:left w:w="0" w:type="dxa"/>
              <w:bottom w:w="0" w:type="dxa"/>
              <w:right w:w="0" w:type="dxa"/>
            </w:tcMar>
            <w:vAlign w:val="center"/>
          </w:tcPr>
          <w:p w14:paraId="41FD02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246" w:type="dxa"/>
            <w:tcBorders>
              <w:bottom w:val="single" w:sz="16" w:space="0" w:color="666666"/>
            </w:tcBorders>
            <w:shd w:val="clear" w:color="auto" w:fill="FFFFFF"/>
            <w:tcMar>
              <w:top w:w="0" w:type="dxa"/>
              <w:left w:w="0" w:type="dxa"/>
              <w:bottom w:w="0" w:type="dxa"/>
              <w:right w:w="0" w:type="dxa"/>
            </w:tcMar>
            <w:vAlign w:val="center"/>
          </w:tcPr>
          <w:p w14:paraId="225751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0.022 (N = 109)</w:t>
            </w:r>
          </w:p>
        </w:tc>
        <w:tc>
          <w:tcPr>
            <w:tcW w:w="1246" w:type="dxa"/>
            <w:tcBorders>
              <w:bottom w:val="single" w:sz="16" w:space="0" w:color="666666"/>
            </w:tcBorders>
            <w:shd w:val="clear" w:color="auto" w:fill="FFFFFF"/>
            <w:tcMar>
              <w:top w:w="0" w:type="dxa"/>
              <w:left w:w="0" w:type="dxa"/>
              <w:bottom w:w="0" w:type="dxa"/>
              <w:right w:w="0" w:type="dxa"/>
            </w:tcMar>
            <w:vAlign w:val="center"/>
          </w:tcPr>
          <w:p w14:paraId="0ACF65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(N = 153)</w:t>
            </w:r>
          </w:p>
        </w:tc>
        <w:tc>
          <w:tcPr>
            <w:tcW w:w="1246" w:type="dxa"/>
            <w:tcBorders>
              <w:bottom w:val="single" w:sz="16" w:space="0" w:color="666666"/>
            </w:tcBorders>
            <w:shd w:val="clear" w:color="auto" w:fill="FFFFFF"/>
            <w:tcMar>
              <w:top w:w="0" w:type="dxa"/>
              <w:left w:w="0" w:type="dxa"/>
              <w:bottom w:w="0" w:type="dxa"/>
              <w:right w:w="0" w:type="dxa"/>
            </w:tcMar>
            <w:vAlign w:val="center"/>
          </w:tcPr>
          <w:p w14:paraId="5162BC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0.014 (N = 70)</w:t>
            </w:r>
          </w:p>
        </w:tc>
        <w:tc>
          <w:tcPr>
            <w:tcW w:w="1246" w:type="dxa"/>
            <w:tcBorders>
              <w:bottom w:val="single" w:sz="16" w:space="0" w:color="666666"/>
            </w:tcBorders>
            <w:shd w:val="clear" w:color="auto" w:fill="FFFFFF"/>
            <w:tcMar>
              <w:top w:w="0" w:type="dxa"/>
              <w:left w:w="0" w:type="dxa"/>
              <w:bottom w:w="0" w:type="dxa"/>
              <w:right w:w="0" w:type="dxa"/>
            </w:tcMar>
            <w:vAlign w:val="center"/>
          </w:tcPr>
          <w:p w14:paraId="53DE56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0.0059 (N = 30)</w:t>
            </w:r>
          </w:p>
        </w:tc>
        <w:tc>
          <w:tcPr>
            <w:tcW w:w="1246" w:type="dxa"/>
            <w:tcBorders>
              <w:bottom w:val="single" w:sz="16" w:space="0" w:color="666666"/>
            </w:tcBorders>
            <w:shd w:val="clear" w:color="auto" w:fill="FFFFFF"/>
            <w:tcMar>
              <w:top w:w="0" w:type="dxa"/>
              <w:left w:w="0" w:type="dxa"/>
              <w:bottom w:w="0" w:type="dxa"/>
              <w:right w:w="0" w:type="dxa"/>
            </w:tcMar>
            <w:vAlign w:val="center"/>
          </w:tcPr>
          <w:p w14:paraId="13A64A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0.003 (N = 15)</w:t>
            </w:r>
          </w:p>
        </w:tc>
        <w:tc>
          <w:tcPr>
            <w:tcW w:w="1246" w:type="dxa"/>
            <w:tcBorders>
              <w:bottom w:val="single" w:sz="16" w:space="0" w:color="666666"/>
            </w:tcBorders>
            <w:shd w:val="clear" w:color="auto" w:fill="FFFFFF"/>
            <w:tcMar>
              <w:top w:w="0" w:type="dxa"/>
              <w:left w:w="0" w:type="dxa"/>
              <w:bottom w:w="0" w:type="dxa"/>
              <w:right w:w="0" w:type="dxa"/>
            </w:tcMar>
            <w:vAlign w:val="center"/>
          </w:tcPr>
          <w:p w14:paraId="6D85AF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0.0022 (N = 11)</w:t>
            </w:r>
          </w:p>
        </w:tc>
        <w:tc>
          <w:tcPr>
            <w:tcW w:w="1246" w:type="dxa"/>
            <w:tcBorders>
              <w:bottom w:val="single" w:sz="16" w:space="0" w:color="666666"/>
            </w:tcBorders>
            <w:shd w:val="clear" w:color="auto" w:fill="FFFFFF"/>
            <w:tcMar>
              <w:top w:w="0" w:type="dxa"/>
              <w:left w:w="0" w:type="dxa"/>
              <w:bottom w:w="0" w:type="dxa"/>
              <w:right w:w="0" w:type="dxa"/>
            </w:tcMar>
            <w:vAlign w:val="center"/>
          </w:tcPr>
          <w:p w14:paraId="3CAF68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(N = 131)</w:t>
            </w:r>
          </w:p>
        </w:tc>
        <w:tc>
          <w:tcPr>
            <w:tcW w:w="1246" w:type="dxa"/>
            <w:tcBorders>
              <w:bottom w:val="single" w:sz="16" w:space="0" w:color="666666"/>
            </w:tcBorders>
            <w:shd w:val="clear" w:color="auto" w:fill="FFFFFF"/>
            <w:tcMar>
              <w:top w:w="0" w:type="dxa"/>
              <w:left w:w="0" w:type="dxa"/>
              <w:bottom w:w="0" w:type="dxa"/>
              <w:right w:w="0" w:type="dxa"/>
            </w:tcMar>
            <w:vAlign w:val="center"/>
          </w:tcPr>
          <w:p w14:paraId="3052E0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(N = 84)</w:t>
            </w:r>
          </w:p>
        </w:tc>
      </w:tr>
    </w:tbl>
    <w:p w14:paraId="3D0E252F" w14:textId="77777777" w:rsidR="00785886" w:rsidRDefault="00785886">
      <w:pPr>
        <w:pStyle w:val="BodyText"/>
      </w:pPr>
    </w:p>
    <w:p w14:paraId="62B5407B" w14:textId="1FEF94D2" w:rsidR="00785886" w:rsidRDefault="00C5045B">
      <w:pPr>
        <w:pStyle w:val="BodyText"/>
      </w:pPr>
      <w:r>
        <w:t>Fallback at dams was not observed directly, but rather was inferred by the remainder of the detection history. Due to detection efficiency in fallback routes being less than one, but also not estimable, these are lower bound estimates of fallback. Many natal origins had high proportions of individuals falling back over at least one dam. More than 20% of John Day River Steelhead, Umatilla River Steelhead, and Entiat River Steelhead</w:t>
      </w:r>
      <w:del w:id="109" w:author="Rebecca Buchanan" w:date="2022-12-12T11:43:00Z">
        <w:r w:rsidDel="00914C69">
          <w:delText>,</w:delText>
        </w:r>
      </w:del>
      <w:r>
        <w:t xml:space="preserve"> had at least one known fallback event. By dam, McNary Dam had the highest number of fish observed to fall back over it (2,480), followed by Lower Granite Dam (1,440), Ice Harbor Dam (1,184), and Bonneville Dam (1,</w:t>
      </w:r>
      <w:commentRangeStart w:id="110"/>
      <w:r>
        <w:t>148</w:t>
      </w:r>
      <w:commentRangeEnd w:id="110"/>
      <w:r w:rsidR="00914C69">
        <w:rPr>
          <w:rStyle w:val="CommentReference"/>
        </w:rPr>
        <w:commentReference w:id="110"/>
      </w:r>
      <w:r>
        <w:t>).</w:t>
      </w:r>
    </w:p>
    <w:p w14:paraId="5E77A8AA" w14:textId="263788E1" w:rsidR="00785886" w:rsidRDefault="00C5045B">
      <w:pPr>
        <w:pStyle w:val="Heading2"/>
        <w:rPr>
          <w:ins w:id="111" w:author="Rebecca Buchanan" w:date="2022-12-12T11:45:00Z"/>
        </w:rPr>
      </w:pPr>
      <w:bookmarkStart w:id="112" w:name="_Toc121495924"/>
      <w:bookmarkStart w:id="113" w:name="Xccd18bb046aac72cc23febec465c0636059e370"/>
      <w:bookmarkEnd w:id="93"/>
      <w:bookmarkEnd w:id="105"/>
      <w:commentRangeStart w:id="114"/>
      <w:r>
        <w:t>Final population distribution probability</w:t>
      </w:r>
      <w:bookmarkEnd w:id="112"/>
      <w:commentRangeEnd w:id="114"/>
      <w:r w:rsidR="00874E45">
        <w:rPr>
          <w:rStyle w:val="CommentReference"/>
          <w:rFonts w:ascii="Times New Roman" w:eastAsiaTheme="minorHAnsi" w:hAnsi="Times New Roman" w:cs="Times New Roman"/>
          <w:b w:val="0"/>
          <w:bCs w:val="0"/>
          <w:color w:val="000000" w:themeColor="text1"/>
        </w:rPr>
        <w:commentReference w:id="114"/>
      </w:r>
    </w:p>
    <w:p w14:paraId="3B8AE74C" w14:textId="3AFA2A4C" w:rsidR="00874E45" w:rsidRPr="002F194B" w:rsidRDefault="00874E45">
      <w:pPr>
        <w:pPrChange w:id="115" w:author="Rebecca Buchanan" w:date="2022-12-12T11:45:00Z">
          <w:pPr>
            <w:pStyle w:val="Heading2"/>
          </w:pPr>
        </w:pPrChange>
      </w:pPr>
      <w:commentRangeStart w:id="116"/>
      <w:ins w:id="117" w:author="Rebecca Buchanan" w:date="2022-12-12T11:45:00Z">
        <w:r>
          <w:t xml:space="preserve">The final population distribution was </w:t>
        </w:r>
      </w:ins>
      <w:ins w:id="118" w:author="Rebecca Buchanan" w:date="2022-12-12T11:47:00Z">
        <w:r>
          <w:t xml:space="preserve">extracted from model output </w:t>
        </w:r>
      </w:ins>
      <w:ins w:id="119" w:author="Rebecca Buchanan" w:date="2022-12-12T11:45:00Z">
        <w:r>
          <w:t xml:space="preserve">for migrants from each natal origin, conditional on passing Bonneville Dam as an adult. </w:t>
        </w:r>
      </w:ins>
      <w:ins w:id="120" w:author="Rebecca Buchanan" w:date="2022-12-12T11:47:00Z">
        <w:r>
          <w:t xml:space="preserve">The final population distribution probabilities are adjusted for detection efficiency to the </w:t>
        </w:r>
        <w:proofErr w:type="spellStart"/>
        <w:r>
          <w:t>extend</w:t>
        </w:r>
        <w:proofErr w:type="spellEnd"/>
        <w:r>
          <w:t xml:space="preserve"> that detection efficiency could be estimated; inadequate detection opportunities in some tributaries resulted in </w:t>
        </w:r>
      </w:ins>
      <w:ins w:id="121" w:author="Rebecca Buchanan" w:date="2022-12-12T11:48:00Z">
        <w:r>
          <w:t xml:space="preserve">negative bias of unknown size on distribution probabilities for those tributaries. </w:t>
        </w:r>
      </w:ins>
      <w:commentRangeEnd w:id="116"/>
      <w:ins w:id="122" w:author="Rebecca Buchanan" w:date="2022-12-12T11:49:00Z">
        <w:r>
          <w:rPr>
            <w:rStyle w:val="CommentReference"/>
          </w:rPr>
          <w:commentReference w:id="116"/>
        </w:r>
      </w:ins>
      <w:ins w:id="123" w:author="Rebecca Buchanan" w:date="2022-12-12T11:46:00Z">
        <w:r>
          <w:t>Results are presented below categorized by ESU.</w:t>
        </w:r>
      </w:ins>
    </w:p>
    <w:p w14:paraId="2F8E76DF" w14:textId="77777777" w:rsidR="00785886" w:rsidRDefault="00C5045B">
      <w:pPr>
        <w:pStyle w:val="Heading3"/>
      </w:pPr>
      <w:bookmarkStart w:id="124" w:name="_Toc121495925"/>
      <w:bookmarkStart w:id="125" w:name="middle-columbia-river-steelhead"/>
      <w:r>
        <w:t>Middle Columbia River Steelhead</w:t>
      </w:r>
      <w:bookmarkEnd w:id="124"/>
    </w:p>
    <w:p w14:paraId="07731F2F" w14:textId="77777777" w:rsidR="00785886" w:rsidRDefault="00C5045B">
      <w:commentRangeStart w:id="126"/>
      <w:r>
        <w:t xml:space="preserve">Yakima River, Umatilla River, and Deschutes River Steelhead each had median homing probabilities of over 0.5, with Yakima River Steelhead having the highest homing probability of any of the six Middle Columbia Steelhead tributaries, with a median homing probability of 0.77. On the contrary, </w:t>
      </w:r>
      <w:proofErr w:type="spellStart"/>
      <w:r>
        <w:t>Fifteenmile</w:t>
      </w:r>
      <w:proofErr w:type="spellEnd"/>
      <w:r>
        <w:t xml:space="preserve"> Creek, John Day River, and Walla Walla River Steelhead all had median homing probabilities below 0.4. </w:t>
      </w:r>
      <w:proofErr w:type="spellStart"/>
      <w:r>
        <w:t>Fifteenmile</w:t>
      </w:r>
      <w:proofErr w:type="spellEnd"/>
      <w:r>
        <w:t xml:space="preserve"> Creek Steelhead actually had a higher median probability of ending up in the Deschutes River (0.44) than in </w:t>
      </w:r>
      <w:proofErr w:type="spellStart"/>
      <w:r>
        <w:t>Fifteenmile</w:t>
      </w:r>
      <w:proofErr w:type="spellEnd"/>
      <w:r>
        <w:t xml:space="preserve"> Creek (0.27).</w:t>
      </w:r>
      <w:commentRangeEnd w:id="126"/>
      <w:r w:rsidR="00874E45">
        <w:rPr>
          <w:rStyle w:val="CommentReference"/>
        </w:rPr>
        <w:commentReference w:id="126"/>
      </w:r>
    </w:p>
    <w:p w14:paraId="667FFD34" w14:textId="77777777" w:rsidR="00785886" w:rsidRDefault="00785886">
      <w:pPr>
        <w:pStyle w:val="BodyText"/>
      </w:pPr>
    </w:p>
    <w:p w14:paraId="57219765" w14:textId="77777777" w:rsidR="00785886" w:rsidRDefault="00C5045B">
      <w:r>
        <w:rPr>
          <w:noProof/>
        </w:rPr>
        <w:lastRenderedPageBreak/>
        <w:drawing>
          <wp:inline distT="0" distB="0" distL="0" distR="0" wp14:anchorId="02201FFD" wp14:editId="2577D453">
            <wp:extent cx="6858000" cy="5486400"/>
            <wp:effectExtent l="0" t="0" r="0" b="0"/>
            <wp:docPr id="51" name="Picture" descr="Figure 4. Fifteenmile Creek Final Fate Probabilities."/>
            <wp:cNvGraphicFramePr/>
            <a:graphic xmlns:a="http://schemas.openxmlformats.org/drawingml/2006/main">
              <a:graphicData uri="http://schemas.openxmlformats.org/drawingml/2006/picture">
                <pic:pic xmlns:pic="http://schemas.openxmlformats.org/drawingml/2006/picture">
                  <pic:nvPicPr>
                    <pic:cNvPr id="52" name="Picture" descr=".//figures/final_fates_plots/fifteenmile_fates_plot.pdf"/>
                    <pic:cNvPicPr>
                      <a:picLocks noChangeAspect="1" noChangeArrowheads="1"/>
                    </pic:cNvPicPr>
                  </pic:nvPicPr>
                  <pic:blipFill>
                    <a:blip r:embed="rId14"/>
                    <a:stretch>
                      <a:fillRect/>
                    </a:stretch>
                  </pic:blipFill>
                  <pic:spPr bwMode="auto">
                    <a:xfrm>
                      <a:off x="0" y="0"/>
                      <a:ext cx="6858000" cy="5486400"/>
                    </a:xfrm>
                    <a:prstGeom prst="rect">
                      <a:avLst/>
                    </a:prstGeom>
                    <a:noFill/>
                    <a:ln w="9525">
                      <a:noFill/>
                      <a:headEnd/>
                      <a:tailEnd/>
                    </a:ln>
                  </pic:spPr>
                </pic:pic>
              </a:graphicData>
            </a:graphic>
          </wp:inline>
        </w:drawing>
      </w:r>
    </w:p>
    <w:p w14:paraId="3EB9DFEC" w14:textId="77777777" w:rsidR="00785886" w:rsidRDefault="00C5045B">
      <w:commentRangeStart w:id="127"/>
      <w:r>
        <w:t xml:space="preserve">Figure 4. </w:t>
      </w:r>
      <w:proofErr w:type="spellStart"/>
      <w:r>
        <w:t>Fifteenmile</w:t>
      </w:r>
      <w:proofErr w:type="spellEnd"/>
      <w:r>
        <w:t xml:space="preserve"> Creek Final Fate Probabilities.</w:t>
      </w:r>
      <w:commentRangeEnd w:id="127"/>
      <w:r w:rsidR="00874E45">
        <w:rPr>
          <w:rStyle w:val="CommentReference"/>
        </w:rPr>
        <w:commentReference w:id="127"/>
      </w:r>
    </w:p>
    <w:p w14:paraId="7BD03F97" w14:textId="77777777" w:rsidR="00785886" w:rsidRDefault="00C5045B">
      <w:r>
        <w:rPr>
          <w:noProof/>
        </w:rPr>
        <w:lastRenderedPageBreak/>
        <w:drawing>
          <wp:inline distT="0" distB="0" distL="0" distR="0" wp14:anchorId="01193C77" wp14:editId="40315036">
            <wp:extent cx="6858000" cy="5486400"/>
            <wp:effectExtent l="0" t="0" r="0" b="0"/>
            <wp:docPr id="54" name="Picture" descr="Figure 5. Deschutes River Final Fate Probabilities."/>
            <wp:cNvGraphicFramePr/>
            <a:graphic xmlns:a="http://schemas.openxmlformats.org/drawingml/2006/main">
              <a:graphicData uri="http://schemas.openxmlformats.org/drawingml/2006/picture">
                <pic:pic xmlns:pic="http://schemas.openxmlformats.org/drawingml/2006/picture">
                  <pic:nvPicPr>
                    <pic:cNvPr id="55" name="Picture" descr=".//figures/final_fates_plots/deschutes_fates_plot.pdf"/>
                    <pic:cNvPicPr>
                      <a:picLocks noChangeAspect="1" noChangeArrowheads="1"/>
                    </pic:cNvPicPr>
                  </pic:nvPicPr>
                  <pic:blipFill>
                    <a:blip r:embed="rId15"/>
                    <a:stretch>
                      <a:fillRect/>
                    </a:stretch>
                  </pic:blipFill>
                  <pic:spPr bwMode="auto">
                    <a:xfrm>
                      <a:off x="0" y="0"/>
                      <a:ext cx="6858000" cy="5486400"/>
                    </a:xfrm>
                    <a:prstGeom prst="rect">
                      <a:avLst/>
                    </a:prstGeom>
                    <a:noFill/>
                    <a:ln w="9525">
                      <a:noFill/>
                      <a:headEnd/>
                      <a:tailEnd/>
                    </a:ln>
                  </pic:spPr>
                </pic:pic>
              </a:graphicData>
            </a:graphic>
          </wp:inline>
        </w:drawing>
      </w:r>
    </w:p>
    <w:p w14:paraId="7F248268" w14:textId="77777777" w:rsidR="00785886" w:rsidRDefault="00C5045B">
      <w:r>
        <w:t>Figure 5. Deschutes River Final Fate Probabilities.</w:t>
      </w:r>
    </w:p>
    <w:p w14:paraId="36ABC80B" w14:textId="77777777" w:rsidR="00785886" w:rsidRDefault="00C5045B">
      <w:r>
        <w:rPr>
          <w:noProof/>
        </w:rPr>
        <w:lastRenderedPageBreak/>
        <w:drawing>
          <wp:inline distT="0" distB="0" distL="0" distR="0" wp14:anchorId="3EDEFD30" wp14:editId="0BA3EA04">
            <wp:extent cx="6858000" cy="5486400"/>
            <wp:effectExtent l="0" t="0" r="0" b="0"/>
            <wp:docPr id="57" name="Picture" descr="Figure 6. John Day River Final Fate Probabilities."/>
            <wp:cNvGraphicFramePr/>
            <a:graphic xmlns:a="http://schemas.openxmlformats.org/drawingml/2006/main">
              <a:graphicData uri="http://schemas.openxmlformats.org/drawingml/2006/picture">
                <pic:pic xmlns:pic="http://schemas.openxmlformats.org/drawingml/2006/picture">
                  <pic:nvPicPr>
                    <pic:cNvPr id="58" name="Picture" descr=".//figures/final_fates_plots/john_day_fates_plot.pdf"/>
                    <pic:cNvPicPr>
                      <a:picLocks noChangeAspect="1" noChangeArrowheads="1"/>
                    </pic:cNvPicPr>
                  </pic:nvPicPr>
                  <pic:blipFill>
                    <a:blip r:embed="rId16"/>
                    <a:stretch>
                      <a:fillRect/>
                    </a:stretch>
                  </pic:blipFill>
                  <pic:spPr bwMode="auto">
                    <a:xfrm>
                      <a:off x="0" y="0"/>
                      <a:ext cx="6858000" cy="5486400"/>
                    </a:xfrm>
                    <a:prstGeom prst="rect">
                      <a:avLst/>
                    </a:prstGeom>
                    <a:noFill/>
                    <a:ln w="9525">
                      <a:noFill/>
                      <a:headEnd/>
                      <a:tailEnd/>
                    </a:ln>
                  </pic:spPr>
                </pic:pic>
              </a:graphicData>
            </a:graphic>
          </wp:inline>
        </w:drawing>
      </w:r>
    </w:p>
    <w:p w14:paraId="77261600" w14:textId="77777777" w:rsidR="00785886" w:rsidRDefault="00C5045B">
      <w:r>
        <w:t>Figure 6. John Day River Final Fate Probabilities.</w:t>
      </w:r>
    </w:p>
    <w:p w14:paraId="0B26ED32" w14:textId="77777777" w:rsidR="00785886" w:rsidRDefault="00C5045B">
      <w:r>
        <w:rPr>
          <w:noProof/>
        </w:rPr>
        <w:lastRenderedPageBreak/>
        <w:drawing>
          <wp:inline distT="0" distB="0" distL="0" distR="0" wp14:anchorId="2A554B2F" wp14:editId="2532189A">
            <wp:extent cx="6858000" cy="5486400"/>
            <wp:effectExtent l="0" t="0" r="0" b="0"/>
            <wp:docPr id="60" name="Picture" descr="Figure 7. Umatilla River Final Fate Probabilities."/>
            <wp:cNvGraphicFramePr/>
            <a:graphic xmlns:a="http://schemas.openxmlformats.org/drawingml/2006/main">
              <a:graphicData uri="http://schemas.openxmlformats.org/drawingml/2006/picture">
                <pic:pic xmlns:pic="http://schemas.openxmlformats.org/drawingml/2006/picture">
                  <pic:nvPicPr>
                    <pic:cNvPr id="61" name="Picture" descr=".//figures/final_fates_plots/umatilla_fates_plot.pdf"/>
                    <pic:cNvPicPr>
                      <a:picLocks noChangeAspect="1" noChangeArrowheads="1"/>
                    </pic:cNvPicPr>
                  </pic:nvPicPr>
                  <pic:blipFill>
                    <a:blip r:embed="rId17"/>
                    <a:stretch>
                      <a:fillRect/>
                    </a:stretch>
                  </pic:blipFill>
                  <pic:spPr bwMode="auto">
                    <a:xfrm>
                      <a:off x="0" y="0"/>
                      <a:ext cx="6858000" cy="5486400"/>
                    </a:xfrm>
                    <a:prstGeom prst="rect">
                      <a:avLst/>
                    </a:prstGeom>
                    <a:noFill/>
                    <a:ln w="9525">
                      <a:noFill/>
                      <a:headEnd/>
                      <a:tailEnd/>
                    </a:ln>
                  </pic:spPr>
                </pic:pic>
              </a:graphicData>
            </a:graphic>
          </wp:inline>
        </w:drawing>
      </w:r>
    </w:p>
    <w:p w14:paraId="6F665FEB" w14:textId="77777777" w:rsidR="00785886" w:rsidRDefault="00C5045B">
      <w:r>
        <w:t>Figure 7. Umatilla River Final Fate Probabilities.</w:t>
      </w:r>
    </w:p>
    <w:p w14:paraId="457AA285" w14:textId="77777777" w:rsidR="00785886" w:rsidRDefault="00C5045B">
      <w:r>
        <w:rPr>
          <w:noProof/>
        </w:rPr>
        <w:lastRenderedPageBreak/>
        <w:drawing>
          <wp:inline distT="0" distB="0" distL="0" distR="0" wp14:anchorId="0DE68D36" wp14:editId="60C40C1C">
            <wp:extent cx="6858000" cy="5486400"/>
            <wp:effectExtent l="0" t="0" r="0" b="0"/>
            <wp:docPr id="63" name="Picture" descr="Figure 8. Walla Walla River Final Fate Probabilities."/>
            <wp:cNvGraphicFramePr/>
            <a:graphic xmlns:a="http://schemas.openxmlformats.org/drawingml/2006/main">
              <a:graphicData uri="http://schemas.openxmlformats.org/drawingml/2006/picture">
                <pic:pic xmlns:pic="http://schemas.openxmlformats.org/drawingml/2006/picture">
                  <pic:nvPicPr>
                    <pic:cNvPr id="64" name="Picture" descr=".//figures/final_fates_plots/walla_walla_fates_plot.pdf"/>
                    <pic:cNvPicPr>
                      <a:picLocks noChangeAspect="1" noChangeArrowheads="1"/>
                    </pic:cNvPicPr>
                  </pic:nvPicPr>
                  <pic:blipFill>
                    <a:blip r:embed="rId18"/>
                    <a:stretch>
                      <a:fillRect/>
                    </a:stretch>
                  </pic:blipFill>
                  <pic:spPr bwMode="auto">
                    <a:xfrm>
                      <a:off x="0" y="0"/>
                      <a:ext cx="6858000" cy="5486400"/>
                    </a:xfrm>
                    <a:prstGeom prst="rect">
                      <a:avLst/>
                    </a:prstGeom>
                    <a:noFill/>
                    <a:ln w="9525">
                      <a:noFill/>
                      <a:headEnd/>
                      <a:tailEnd/>
                    </a:ln>
                  </pic:spPr>
                </pic:pic>
              </a:graphicData>
            </a:graphic>
          </wp:inline>
        </w:drawing>
      </w:r>
    </w:p>
    <w:p w14:paraId="0CB9B4BE" w14:textId="77777777" w:rsidR="00785886" w:rsidRDefault="00C5045B">
      <w:r>
        <w:t>Figure 8. Walla Walla River Final Fate Probabilities.</w:t>
      </w:r>
    </w:p>
    <w:p w14:paraId="4B578A21" w14:textId="77777777" w:rsidR="00785886" w:rsidRDefault="00C5045B">
      <w:r>
        <w:rPr>
          <w:noProof/>
        </w:rPr>
        <w:lastRenderedPageBreak/>
        <w:drawing>
          <wp:inline distT="0" distB="0" distL="0" distR="0" wp14:anchorId="5C11708D" wp14:editId="2417BE05">
            <wp:extent cx="6858000" cy="5486400"/>
            <wp:effectExtent l="0" t="0" r="0" b="0"/>
            <wp:docPr id="66" name="Picture" descr="Figure 9. Yakima River Final Fate Probabilities."/>
            <wp:cNvGraphicFramePr/>
            <a:graphic xmlns:a="http://schemas.openxmlformats.org/drawingml/2006/main">
              <a:graphicData uri="http://schemas.openxmlformats.org/drawingml/2006/picture">
                <pic:pic xmlns:pic="http://schemas.openxmlformats.org/drawingml/2006/picture">
                  <pic:nvPicPr>
                    <pic:cNvPr id="67" name="Picture" descr=".//figures/final_fates_plots/yakima_fates_plot.pdf"/>
                    <pic:cNvPicPr>
                      <a:picLocks noChangeAspect="1" noChangeArrowheads="1"/>
                    </pic:cNvPicPr>
                  </pic:nvPicPr>
                  <pic:blipFill>
                    <a:blip r:embed="rId19"/>
                    <a:stretch>
                      <a:fillRect/>
                    </a:stretch>
                  </pic:blipFill>
                  <pic:spPr bwMode="auto">
                    <a:xfrm>
                      <a:off x="0" y="0"/>
                      <a:ext cx="6858000" cy="5486400"/>
                    </a:xfrm>
                    <a:prstGeom prst="rect">
                      <a:avLst/>
                    </a:prstGeom>
                    <a:noFill/>
                    <a:ln w="9525">
                      <a:noFill/>
                      <a:headEnd/>
                      <a:tailEnd/>
                    </a:ln>
                  </pic:spPr>
                </pic:pic>
              </a:graphicData>
            </a:graphic>
          </wp:inline>
        </w:drawing>
      </w:r>
    </w:p>
    <w:p w14:paraId="785AFB29" w14:textId="77777777" w:rsidR="00785886" w:rsidRDefault="00C5045B">
      <w:r>
        <w:t>Figure 9. Yakima River Final Fate Probabilities.</w:t>
      </w:r>
    </w:p>
    <w:p w14:paraId="556258AB" w14:textId="77777777" w:rsidR="00785886" w:rsidRDefault="00C5045B">
      <w:pPr>
        <w:pStyle w:val="Heading3"/>
      </w:pPr>
      <w:bookmarkStart w:id="128" w:name="_Toc121495926"/>
      <w:bookmarkStart w:id="129" w:name="upper-columbia-river-steelhead"/>
      <w:bookmarkEnd w:id="125"/>
      <w:r>
        <w:t>Upper Columbia River Steelhead</w:t>
      </w:r>
      <w:bookmarkEnd w:id="128"/>
    </w:p>
    <w:p w14:paraId="38F06CDE" w14:textId="77777777" w:rsidR="00785886" w:rsidRDefault="00C5045B">
      <w:r>
        <w:t xml:space="preserve">Wenatchee River Steelhead only had a roughly 1/3 probability of homing successfully, whereas the </w:t>
      </w:r>
      <w:commentRangeStart w:id="130"/>
      <w:r>
        <w:t xml:space="preserve">other three origins </w:t>
      </w:r>
      <w:commentRangeEnd w:id="130"/>
      <w:r w:rsidR="00874E45">
        <w:rPr>
          <w:rStyle w:val="CommentReference"/>
        </w:rPr>
        <w:commentReference w:id="130"/>
      </w:r>
      <w:r>
        <w:t xml:space="preserve">had median homing probabilities between 0.4 and 0.6. There was a 0.03 - 0.04 median probability of straying to the Methow River for the other three origins, whereas Methow River Steelhead had a </w:t>
      </w:r>
      <w:commentRangeStart w:id="131"/>
      <w:r>
        <w:t xml:space="preserve">0.05 </w:t>
      </w:r>
      <w:commentRangeEnd w:id="131"/>
      <w:r w:rsidR="00183495">
        <w:rPr>
          <w:rStyle w:val="CommentReference"/>
        </w:rPr>
        <w:commentReference w:id="131"/>
      </w:r>
      <w:r>
        <w:t xml:space="preserve">probability of straying to the Okanogan River. The probability of straying to any other tributary was nearly zero, </w:t>
      </w:r>
      <w:commentRangeStart w:id="132"/>
      <w:r>
        <w:t>except for the Deschutes River, which had a probability around 0.01.</w:t>
      </w:r>
      <w:commentRangeEnd w:id="132"/>
      <w:r w:rsidR="00874E45">
        <w:rPr>
          <w:rStyle w:val="CommentReference"/>
        </w:rPr>
        <w:commentReference w:id="132"/>
      </w:r>
    </w:p>
    <w:p w14:paraId="7A8D44D4" w14:textId="77777777" w:rsidR="00785886" w:rsidRDefault="00785886">
      <w:pPr>
        <w:pStyle w:val="BodyText"/>
      </w:pPr>
    </w:p>
    <w:p w14:paraId="18968476" w14:textId="77777777" w:rsidR="00785886" w:rsidRDefault="00C5045B">
      <w:r>
        <w:rPr>
          <w:noProof/>
        </w:rPr>
        <w:lastRenderedPageBreak/>
        <w:drawing>
          <wp:inline distT="0" distB="0" distL="0" distR="0" wp14:anchorId="3DE195C4" wp14:editId="123B52C7">
            <wp:extent cx="6858000" cy="5486400"/>
            <wp:effectExtent l="0" t="0" r="0" b="0"/>
            <wp:docPr id="70" name="Picture" descr="Figure 10. Wenatchee River Final Fate Probabilities."/>
            <wp:cNvGraphicFramePr/>
            <a:graphic xmlns:a="http://schemas.openxmlformats.org/drawingml/2006/main">
              <a:graphicData uri="http://schemas.openxmlformats.org/drawingml/2006/picture">
                <pic:pic xmlns:pic="http://schemas.openxmlformats.org/drawingml/2006/picture">
                  <pic:nvPicPr>
                    <pic:cNvPr id="71" name="Picture" descr=".//figures/final_fates_plots/wenatchee_fates_plot.pdf"/>
                    <pic:cNvPicPr>
                      <a:picLocks noChangeAspect="1" noChangeArrowheads="1"/>
                    </pic:cNvPicPr>
                  </pic:nvPicPr>
                  <pic:blipFill>
                    <a:blip r:embed="rId20"/>
                    <a:stretch>
                      <a:fillRect/>
                    </a:stretch>
                  </pic:blipFill>
                  <pic:spPr bwMode="auto">
                    <a:xfrm>
                      <a:off x="0" y="0"/>
                      <a:ext cx="6858000" cy="5486400"/>
                    </a:xfrm>
                    <a:prstGeom prst="rect">
                      <a:avLst/>
                    </a:prstGeom>
                    <a:noFill/>
                    <a:ln w="9525">
                      <a:noFill/>
                      <a:headEnd/>
                      <a:tailEnd/>
                    </a:ln>
                  </pic:spPr>
                </pic:pic>
              </a:graphicData>
            </a:graphic>
          </wp:inline>
        </w:drawing>
      </w:r>
    </w:p>
    <w:p w14:paraId="616457B1" w14:textId="77777777" w:rsidR="00785886" w:rsidRDefault="00C5045B">
      <w:r>
        <w:t>Figure 10. Wenatchee River Final Fate Probabilities.</w:t>
      </w:r>
    </w:p>
    <w:p w14:paraId="6184FD50" w14:textId="77777777" w:rsidR="00785886" w:rsidRDefault="00C5045B">
      <w:r>
        <w:rPr>
          <w:noProof/>
        </w:rPr>
        <w:lastRenderedPageBreak/>
        <w:drawing>
          <wp:inline distT="0" distB="0" distL="0" distR="0" wp14:anchorId="08E35637" wp14:editId="146F3F1F">
            <wp:extent cx="6858000" cy="5486400"/>
            <wp:effectExtent l="0" t="0" r="0" b="0"/>
            <wp:docPr id="73" name="Picture" descr="Figure 11. Entiat River Final Fate Probabilities."/>
            <wp:cNvGraphicFramePr/>
            <a:graphic xmlns:a="http://schemas.openxmlformats.org/drawingml/2006/main">
              <a:graphicData uri="http://schemas.openxmlformats.org/drawingml/2006/picture">
                <pic:pic xmlns:pic="http://schemas.openxmlformats.org/drawingml/2006/picture">
                  <pic:nvPicPr>
                    <pic:cNvPr id="74" name="Picture" descr=".//figures/final_fates_plots/entiat_fates_plot.pdf"/>
                    <pic:cNvPicPr>
                      <a:picLocks noChangeAspect="1" noChangeArrowheads="1"/>
                    </pic:cNvPicPr>
                  </pic:nvPicPr>
                  <pic:blipFill>
                    <a:blip r:embed="rId21"/>
                    <a:stretch>
                      <a:fillRect/>
                    </a:stretch>
                  </pic:blipFill>
                  <pic:spPr bwMode="auto">
                    <a:xfrm>
                      <a:off x="0" y="0"/>
                      <a:ext cx="6858000" cy="5486400"/>
                    </a:xfrm>
                    <a:prstGeom prst="rect">
                      <a:avLst/>
                    </a:prstGeom>
                    <a:noFill/>
                    <a:ln w="9525">
                      <a:noFill/>
                      <a:headEnd/>
                      <a:tailEnd/>
                    </a:ln>
                  </pic:spPr>
                </pic:pic>
              </a:graphicData>
            </a:graphic>
          </wp:inline>
        </w:drawing>
      </w:r>
    </w:p>
    <w:p w14:paraId="45F6C200" w14:textId="77777777" w:rsidR="00785886" w:rsidRDefault="00C5045B">
      <w:r>
        <w:t>Figure 11. Entiat River Final Fate Probabilities.</w:t>
      </w:r>
    </w:p>
    <w:p w14:paraId="267D4EF8" w14:textId="77777777" w:rsidR="00785886" w:rsidRDefault="00C5045B">
      <w:r>
        <w:rPr>
          <w:noProof/>
        </w:rPr>
        <w:lastRenderedPageBreak/>
        <w:drawing>
          <wp:inline distT="0" distB="0" distL="0" distR="0" wp14:anchorId="0AD53226" wp14:editId="2FF1A3E3">
            <wp:extent cx="6858000" cy="5486400"/>
            <wp:effectExtent l="0" t="0" r="0" b="0"/>
            <wp:docPr id="76" name="Picture" descr="Figure 12. Methow River Final Fate Probabilities."/>
            <wp:cNvGraphicFramePr/>
            <a:graphic xmlns:a="http://schemas.openxmlformats.org/drawingml/2006/main">
              <a:graphicData uri="http://schemas.openxmlformats.org/drawingml/2006/picture">
                <pic:pic xmlns:pic="http://schemas.openxmlformats.org/drawingml/2006/picture">
                  <pic:nvPicPr>
                    <pic:cNvPr id="77" name="Picture" descr=".//figures/final_fates_plots/methow_fates_plot.pdf"/>
                    <pic:cNvPicPr>
                      <a:picLocks noChangeAspect="1" noChangeArrowheads="1"/>
                    </pic:cNvPicPr>
                  </pic:nvPicPr>
                  <pic:blipFill>
                    <a:blip r:embed="rId22"/>
                    <a:stretch>
                      <a:fillRect/>
                    </a:stretch>
                  </pic:blipFill>
                  <pic:spPr bwMode="auto">
                    <a:xfrm>
                      <a:off x="0" y="0"/>
                      <a:ext cx="6858000" cy="5486400"/>
                    </a:xfrm>
                    <a:prstGeom prst="rect">
                      <a:avLst/>
                    </a:prstGeom>
                    <a:noFill/>
                    <a:ln w="9525">
                      <a:noFill/>
                      <a:headEnd/>
                      <a:tailEnd/>
                    </a:ln>
                  </pic:spPr>
                </pic:pic>
              </a:graphicData>
            </a:graphic>
          </wp:inline>
        </w:drawing>
      </w:r>
    </w:p>
    <w:p w14:paraId="304B592F" w14:textId="77777777" w:rsidR="00785886" w:rsidRDefault="00C5045B">
      <w:r>
        <w:t>Figure 12. Methow River Final Fate Probabilities.</w:t>
      </w:r>
    </w:p>
    <w:p w14:paraId="55A938CA" w14:textId="77777777" w:rsidR="00785886" w:rsidRDefault="00C5045B">
      <w:r>
        <w:rPr>
          <w:noProof/>
        </w:rPr>
        <w:lastRenderedPageBreak/>
        <w:drawing>
          <wp:inline distT="0" distB="0" distL="0" distR="0" wp14:anchorId="64290B43" wp14:editId="15A1F457">
            <wp:extent cx="6858000" cy="5486400"/>
            <wp:effectExtent l="0" t="0" r="0" b="0"/>
            <wp:docPr id="79" name="Picture" descr="Figure 13. Okanogan River Final Fate Probabilities."/>
            <wp:cNvGraphicFramePr/>
            <a:graphic xmlns:a="http://schemas.openxmlformats.org/drawingml/2006/main">
              <a:graphicData uri="http://schemas.openxmlformats.org/drawingml/2006/picture">
                <pic:pic xmlns:pic="http://schemas.openxmlformats.org/drawingml/2006/picture">
                  <pic:nvPicPr>
                    <pic:cNvPr id="80" name="Picture" descr=".//figures/final_fates_plots/okanogan_fates_plot.pdf"/>
                    <pic:cNvPicPr>
                      <a:picLocks noChangeAspect="1" noChangeArrowheads="1"/>
                    </pic:cNvPicPr>
                  </pic:nvPicPr>
                  <pic:blipFill>
                    <a:blip r:embed="rId23"/>
                    <a:stretch>
                      <a:fillRect/>
                    </a:stretch>
                  </pic:blipFill>
                  <pic:spPr bwMode="auto">
                    <a:xfrm>
                      <a:off x="0" y="0"/>
                      <a:ext cx="6858000" cy="5486400"/>
                    </a:xfrm>
                    <a:prstGeom prst="rect">
                      <a:avLst/>
                    </a:prstGeom>
                    <a:noFill/>
                    <a:ln w="9525">
                      <a:noFill/>
                      <a:headEnd/>
                      <a:tailEnd/>
                    </a:ln>
                  </pic:spPr>
                </pic:pic>
              </a:graphicData>
            </a:graphic>
          </wp:inline>
        </w:drawing>
      </w:r>
    </w:p>
    <w:p w14:paraId="57F4799E" w14:textId="77777777" w:rsidR="00785886" w:rsidRDefault="00C5045B">
      <w:r>
        <w:t>Figure 13. Okanogan River Final Fate Probabilities.</w:t>
      </w:r>
    </w:p>
    <w:p w14:paraId="58EA933D" w14:textId="77777777" w:rsidR="00785886" w:rsidRDefault="00C5045B">
      <w:pPr>
        <w:pStyle w:val="Heading3"/>
      </w:pPr>
      <w:bookmarkStart w:id="133" w:name="_Toc121495927"/>
      <w:bookmarkStart w:id="134" w:name="snake-river-basin-steelhead"/>
      <w:bookmarkEnd w:id="129"/>
      <w:r>
        <w:t>Snake River Basin Steelhead</w:t>
      </w:r>
      <w:bookmarkEnd w:id="133"/>
    </w:p>
    <w:p w14:paraId="3A1F7A21" w14:textId="64FFF69F" w:rsidR="00785886" w:rsidRDefault="00C5045B">
      <w:r>
        <w:t>Because three of the six Snake River tributaries could not be corrected for detection efficiency, homing probabilities for these three tributaries (the Clearwater River, Grande Ronde River, and Salmon River) are biased low</w:t>
      </w:r>
      <w:ins w:id="135" w:author="Rebecca Buchanan" w:date="2022-12-12T11:59:00Z">
        <w:r w:rsidR="00892EFF">
          <w:t xml:space="preserve"> by an unknown amount</w:t>
        </w:r>
      </w:ins>
      <w:commentRangeStart w:id="136"/>
      <w:r>
        <w:t>. Fish from these three natal origins each had a median probability of last being seen upstream of Lower Granite Dam (the state which connects to these tributaries) of over 0.5</w:t>
      </w:r>
      <w:commentRangeEnd w:id="136"/>
      <w:r w:rsidR="00892EFF">
        <w:rPr>
          <w:rStyle w:val="CommentReference"/>
        </w:rPr>
        <w:commentReference w:id="136"/>
      </w:r>
      <w:r>
        <w:t>; many of the fish which were last seen in this state likely reached natal tributaries but were not detected. The three tributaries for which detection efficiency could be estimated had varying homing rates: while the median probability of homing for Asotin Creek individuals was nearly 0.6, the median homing probability was lower for Imnaha River Steelhead at 0.44, and lowest for Tucannon River Steelhead at 0.33. Tucannon River Steelhead had high overshoot rates at Lower Granite Dam (Table 4), leading to a high probability of these fish last being seen upstream of Lower Granite Dam.</w:t>
      </w:r>
    </w:p>
    <w:p w14:paraId="649D1E33" w14:textId="77777777" w:rsidR="00785886" w:rsidRDefault="00785886">
      <w:pPr>
        <w:pStyle w:val="BodyText"/>
      </w:pPr>
    </w:p>
    <w:p w14:paraId="7A9C7F0A" w14:textId="77777777" w:rsidR="00785886" w:rsidRDefault="00C5045B">
      <w:r>
        <w:rPr>
          <w:noProof/>
        </w:rPr>
        <w:lastRenderedPageBreak/>
        <w:drawing>
          <wp:inline distT="0" distB="0" distL="0" distR="0" wp14:anchorId="01276FC5" wp14:editId="60F79AF4">
            <wp:extent cx="6858000" cy="5486400"/>
            <wp:effectExtent l="0" t="0" r="0" b="0"/>
            <wp:docPr id="83" name="Picture" descr="Figure 14. Tucannon River Final Fate Probabilities."/>
            <wp:cNvGraphicFramePr/>
            <a:graphic xmlns:a="http://schemas.openxmlformats.org/drawingml/2006/main">
              <a:graphicData uri="http://schemas.openxmlformats.org/drawingml/2006/picture">
                <pic:pic xmlns:pic="http://schemas.openxmlformats.org/drawingml/2006/picture">
                  <pic:nvPicPr>
                    <pic:cNvPr id="84" name="Picture" descr=".//figures/final_fates_plots/tucannon_fates_plot.pdf"/>
                    <pic:cNvPicPr>
                      <a:picLocks noChangeAspect="1" noChangeArrowheads="1"/>
                    </pic:cNvPicPr>
                  </pic:nvPicPr>
                  <pic:blipFill>
                    <a:blip r:embed="rId24"/>
                    <a:stretch>
                      <a:fillRect/>
                    </a:stretch>
                  </pic:blipFill>
                  <pic:spPr bwMode="auto">
                    <a:xfrm>
                      <a:off x="0" y="0"/>
                      <a:ext cx="6858000" cy="5486400"/>
                    </a:xfrm>
                    <a:prstGeom prst="rect">
                      <a:avLst/>
                    </a:prstGeom>
                    <a:noFill/>
                    <a:ln w="9525">
                      <a:noFill/>
                      <a:headEnd/>
                      <a:tailEnd/>
                    </a:ln>
                  </pic:spPr>
                </pic:pic>
              </a:graphicData>
            </a:graphic>
          </wp:inline>
        </w:drawing>
      </w:r>
    </w:p>
    <w:p w14:paraId="60C28DC7" w14:textId="77777777" w:rsidR="00785886" w:rsidRDefault="00C5045B">
      <w:r>
        <w:t>Figure 14. Tucannon River Final Fate Probabilities.</w:t>
      </w:r>
    </w:p>
    <w:p w14:paraId="22C601E8" w14:textId="77777777" w:rsidR="00785886" w:rsidRDefault="00C5045B">
      <w:r>
        <w:rPr>
          <w:noProof/>
        </w:rPr>
        <w:lastRenderedPageBreak/>
        <w:drawing>
          <wp:inline distT="0" distB="0" distL="0" distR="0" wp14:anchorId="160059F0" wp14:editId="2686FC38">
            <wp:extent cx="6858000" cy="5486400"/>
            <wp:effectExtent l="0" t="0" r="0" b="0"/>
            <wp:docPr id="86" name="Picture" descr="Figure 15. Clearwater River Final Fate Probabilities."/>
            <wp:cNvGraphicFramePr/>
            <a:graphic xmlns:a="http://schemas.openxmlformats.org/drawingml/2006/main">
              <a:graphicData uri="http://schemas.openxmlformats.org/drawingml/2006/picture">
                <pic:pic xmlns:pic="http://schemas.openxmlformats.org/drawingml/2006/picture">
                  <pic:nvPicPr>
                    <pic:cNvPr id="87" name="Picture" descr=".//figures/final_fates_plots/clearwater_fates_plot.pdf"/>
                    <pic:cNvPicPr>
                      <a:picLocks noChangeAspect="1" noChangeArrowheads="1"/>
                    </pic:cNvPicPr>
                  </pic:nvPicPr>
                  <pic:blipFill>
                    <a:blip r:embed="rId25"/>
                    <a:stretch>
                      <a:fillRect/>
                    </a:stretch>
                  </pic:blipFill>
                  <pic:spPr bwMode="auto">
                    <a:xfrm>
                      <a:off x="0" y="0"/>
                      <a:ext cx="6858000" cy="5486400"/>
                    </a:xfrm>
                    <a:prstGeom prst="rect">
                      <a:avLst/>
                    </a:prstGeom>
                    <a:noFill/>
                    <a:ln w="9525">
                      <a:noFill/>
                      <a:headEnd/>
                      <a:tailEnd/>
                    </a:ln>
                  </pic:spPr>
                </pic:pic>
              </a:graphicData>
            </a:graphic>
          </wp:inline>
        </w:drawing>
      </w:r>
    </w:p>
    <w:p w14:paraId="2143E95D" w14:textId="77777777" w:rsidR="00785886" w:rsidRDefault="00C5045B">
      <w:r>
        <w:t>Figure 15. Clearwater River Final Fate Probabilities.</w:t>
      </w:r>
    </w:p>
    <w:p w14:paraId="455C6495" w14:textId="77777777" w:rsidR="00785886" w:rsidRDefault="00C5045B">
      <w:r>
        <w:rPr>
          <w:noProof/>
        </w:rPr>
        <w:lastRenderedPageBreak/>
        <w:drawing>
          <wp:inline distT="0" distB="0" distL="0" distR="0" wp14:anchorId="2386B461" wp14:editId="01C2C462">
            <wp:extent cx="6858000" cy="5486400"/>
            <wp:effectExtent l="0" t="0" r="0" b="0"/>
            <wp:docPr id="89" name="Picture" descr="Figure 16. Asotin Creek Final Fate Probabilities."/>
            <wp:cNvGraphicFramePr/>
            <a:graphic xmlns:a="http://schemas.openxmlformats.org/drawingml/2006/main">
              <a:graphicData uri="http://schemas.openxmlformats.org/drawingml/2006/picture">
                <pic:pic xmlns:pic="http://schemas.openxmlformats.org/drawingml/2006/picture">
                  <pic:nvPicPr>
                    <pic:cNvPr id="90" name="Picture" descr=".//figures/final_fates_plots/asotin_fates_plot.pdf"/>
                    <pic:cNvPicPr>
                      <a:picLocks noChangeAspect="1" noChangeArrowheads="1"/>
                    </pic:cNvPicPr>
                  </pic:nvPicPr>
                  <pic:blipFill>
                    <a:blip r:embed="rId26"/>
                    <a:stretch>
                      <a:fillRect/>
                    </a:stretch>
                  </pic:blipFill>
                  <pic:spPr bwMode="auto">
                    <a:xfrm>
                      <a:off x="0" y="0"/>
                      <a:ext cx="6858000" cy="5486400"/>
                    </a:xfrm>
                    <a:prstGeom prst="rect">
                      <a:avLst/>
                    </a:prstGeom>
                    <a:noFill/>
                    <a:ln w="9525">
                      <a:noFill/>
                      <a:headEnd/>
                      <a:tailEnd/>
                    </a:ln>
                  </pic:spPr>
                </pic:pic>
              </a:graphicData>
            </a:graphic>
          </wp:inline>
        </w:drawing>
      </w:r>
    </w:p>
    <w:p w14:paraId="048B9321" w14:textId="77777777" w:rsidR="00785886" w:rsidRDefault="00C5045B">
      <w:r>
        <w:t>Figure 16. Asotin Creek Final Fate Probabilities.</w:t>
      </w:r>
    </w:p>
    <w:p w14:paraId="79981B26" w14:textId="77777777" w:rsidR="00785886" w:rsidRDefault="00C5045B">
      <w:r>
        <w:rPr>
          <w:noProof/>
        </w:rPr>
        <w:lastRenderedPageBreak/>
        <w:drawing>
          <wp:inline distT="0" distB="0" distL="0" distR="0" wp14:anchorId="27F4A098" wp14:editId="6EC1BB83">
            <wp:extent cx="6858000" cy="5486400"/>
            <wp:effectExtent l="0" t="0" r="0" b="0"/>
            <wp:docPr id="92" name="Picture" descr="Figure 17. Grande Ronde River Final Fate Probabilities."/>
            <wp:cNvGraphicFramePr/>
            <a:graphic xmlns:a="http://schemas.openxmlformats.org/drawingml/2006/main">
              <a:graphicData uri="http://schemas.openxmlformats.org/drawingml/2006/picture">
                <pic:pic xmlns:pic="http://schemas.openxmlformats.org/drawingml/2006/picture">
                  <pic:nvPicPr>
                    <pic:cNvPr id="93" name="Picture" descr=".//figures/final_fates_plots/grande_ronde_fates_plot.pdf"/>
                    <pic:cNvPicPr>
                      <a:picLocks noChangeAspect="1" noChangeArrowheads="1"/>
                    </pic:cNvPicPr>
                  </pic:nvPicPr>
                  <pic:blipFill>
                    <a:blip r:embed="rId27"/>
                    <a:stretch>
                      <a:fillRect/>
                    </a:stretch>
                  </pic:blipFill>
                  <pic:spPr bwMode="auto">
                    <a:xfrm>
                      <a:off x="0" y="0"/>
                      <a:ext cx="6858000" cy="5486400"/>
                    </a:xfrm>
                    <a:prstGeom prst="rect">
                      <a:avLst/>
                    </a:prstGeom>
                    <a:noFill/>
                    <a:ln w="9525">
                      <a:noFill/>
                      <a:headEnd/>
                      <a:tailEnd/>
                    </a:ln>
                  </pic:spPr>
                </pic:pic>
              </a:graphicData>
            </a:graphic>
          </wp:inline>
        </w:drawing>
      </w:r>
    </w:p>
    <w:p w14:paraId="5B56698E" w14:textId="77777777" w:rsidR="00785886" w:rsidRDefault="00C5045B">
      <w:r>
        <w:t>Figure 17. Grande Ronde River Final Fate Probabilities.</w:t>
      </w:r>
    </w:p>
    <w:p w14:paraId="1D1C4408" w14:textId="77777777" w:rsidR="00785886" w:rsidRDefault="00C5045B">
      <w:r>
        <w:rPr>
          <w:noProof/>
        </w:rPr>
        <w:lastRenderedPageBreak/>
        <w:drawing>
          <wp:inline distT="0" distB="0" distL="0" distR="0" wp14:anchorId="19438EB2" wp14:editId="4FC6111D">
            <wp:extent cx="6858000" cy="5486400"/>
            <wp:effectExtent l="0" t="0" r="0" b="0"/>
            <wp:docPr id="95" name="Picture" descr="Figure 18. Salmon River Final Fate Probabilities."/>
            <wp:cNvGraphicFramePr/>
            <a:graphic xmlns:a="http://schemas.openxmlformats.org/drawingml/2006/main">
              <a:graphicData uri="http://schemas.openxmlformats.org/drawingml/2006/picture">
                <pic:pic xmlns:pic="http://schemas.openxmlformats.org/drawingml/2006/picture">
                  <pic:nvPicPr>
                    <pic:cNvPr id="96" name="Picture" descr=".//figures/final_fates_plots/salmon_fates_plot.pdf"/>
                    <pic:cNvPicPr>
                      <a:picLocks noChangeAspect="1" noChangeArrowheads="1"/>
                    </pic:cNvPicPr>
                  </pic:nvPicPr>
                  <pic:blipFill>
                    <a:blip r:embed="rId28"/>
                    <a:stretch>
                      <a:fillRect/>
                    </a:stretch>
                  </pic:blipFill>
                  <pic:spPr bwMode="auto">
                    <a:xfrm>
                      <a:off x="0" y="0"/>
                      <a:ext cx="6858000" cy="5486400"/>
                    </a:xfrm>
                    <a:prstGeom prst="rect">
                      <a:avLst/>
                    </a:prstGeom>
                    <a:noFill/>
                    <a:ln w="9525">
                      <a:noFill/>
                      <a:headEnd/>
                      <a:tailEnd/>
                    </a:ln>
                  </pic:spPr>
                </pic:pic>
              </a:graphicData>
            </a:graphic>
          </wp:inline>
        </w:drawing>
      </w:r>
    </w:p>
    <w:p w14:paraId="606A9968" w14:textId="77777777" w:rsidR="00785886" w:rsidRDefault="00C5045B">
      <w:r>
        <w:t>Figure 18. Salmon River Final Fate Probabilities.</w:t>
      </w:r>
    </w:p>
    <w:p w14:paraId="748C14F4" w14:textId="77777777" w:rsidR="00785886" w:rsidRDefault="00C5045B">
      <w:r>
        <w:rPr>
          <w:noProof/>
        </w:rPr>
        <w:lastRenderedPageBreak/>
        <w:drawing>
          <wp:inline distT="0" distB="0" distL="0" distR="0" wp14:anchorId="7C8B6630" wp14:editId="0ADC4BC8">
            <wp:extent cx="6858000" cy="5486400"/>
            <wp:effectExtent l="0" t="0" r="0" b="0"/>
            <wp:docPr id="98" name="Picture" descr="Figure 19. Imnaha River Final Fate Probabilities."/>
            <wp:cNvGraphicFramePr/>
            <a:graphic xmlns:a="http://schemas.openxmlformats.org/drawingml/2006/main">
              <a:graphicData uri="http://schemas.openxmlformats.org/drawingml/2006/picture">
                <pic:pic xmlns:pic="http://schemas.openxmlformats.org/drawingml/2006/picture">
                  <pic:nvPicPr>
                    <pic:cNvPr id="99" name="Picture" descr=".//figures/final_fates_plots/imnaha_fates_plot.pdf"/>
                    <pic:cNvPicPr>
                      <a:picLocks noChangeAspect="1" noChangeArrowheads="1"/>
                    </pic:cNvPicPr>
                  </pic:nvPicPr>
                  <pic:blipFill>
                    <a:blip r:embed="rId29"/>
                    <a:stretch>
                      <a:fillRect/>
                    </a:stretch>
                  </pic:blipFill>
                  <pic:spPr bwMode="auto">
                    <a:xfrm>
                      <a:off x="0" y="0"/>
                      <a:ext cx="6858000" cy="5486400"/>
                    </a:xfrm>
                    <a:prstGeom prst="rect">
                      <a:avLst/>
                    </a:prstGeom>
                    <a:noFill/>
                    <a:ln w="9525">
                      <a:noFill/>
                      <a:headEnd/>
                      <a:tailEnd/>
                    </a:ln>
                  </pic:spPr>
                </pic:pic>
              </a:graphicData>
            </a:graphic>
          </wp:inline>
        </w:drawing>
      </w:r>
    </w:p>
    <w:p w14:paraId="3D0CBD3E" w14:textId="77777777" w:rsidR="00785886" w:rsidRDefault="00C5045B">
      <w:r>
        <w:t>Figure 19. Imnaha River Final Fate Probabilities.</w:t>
      </w:r>
    </w:p>
    <w:p w14:paraId="2CC4BCE1" w14:textId="77777777" w:rsidR="00785886" w:rsidRDefault="00C5045B">
      <w:pPr>
        <w:pStyle w:val="Heading2"/>
      </w:pPr>
      <w:bookmarkStart w:id="137" w:name="_Toc121495928"/>
      <w:bookmarkStart w:id="138" w:name="Xd4d1301bfe198c99ae7a0b18ce047f4cb77734c"/>
      <w:bookmarkEnd w:id="113"/>
      <w:bookmarkEnd w:id="134"/>
      <w:commentRangeStart w:id="139"/>
      <w:r>
        <w:t>Homing probabilities, conditional on overshoot</w:t>
      </w:r>
      <w:bookmarkEnd w:id="137"/>
      <w:commentRangeEnd w:id="139"/>
      <w:r w:rsidR="00CA4BCC">
        <w:rPr>
          <w:rStyle w:val="CommentReference"/>
          <w:rFonts w:ascii="Times New Roman" w:eastAsiaTheme="minorHAnsi" w:hAnsi="Times New Roman" w:cs="Times New Roman"/>
          <w:b w:val="0"/>
          <w:bCs w:val="0"/>
          <w:color w:val="000000" w:themeColor="text1"/>
        </w:rPr>
        <w:commentReference w:id="139"/>
      </w:r>
    </w:p>
    <w:p w14:paraId="128ED6E9"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6</w:t>
      </w:r>
      <w:r>
        <w:rPr>
          <w:b/>
        </w:rPr>
        <w:fldChar w:fldCharType="end"/>
      </w:r>
      <w:r>
        <w:t>: A comparison of probability of successfully homing, conditional on either (1) making it to the section of mainstem into which the home tributary flows (Non-overshoot), or (2) on overshooting the dam directly upstream of the home tributary (Overshoot).</w:t>
      </w:r>
    </w:p>
    <w:tbl>
      <w:tblPr>
        <w:tblW w:w="0" w:type="auto"/>
        <w:jc w:val="center"/>
        <w:tblLayout w:type="fixed"/>
        <w:tblLook w:val="0420" w:firstRow="1" w:lastRow="0" w:firstColumn="0" w:lastColumn="0" w:noHBand="0" w:noVBand="1"/>
      </w:tblPr>
      <w:tblGrid>
        <w:gridCol w:w="2677"/>
        <w:gridCol w:w="2618"/>
        <w:gridCol w:w="6225"/>
      </w:tblGrid>
      <w:tr w:rsidR="00785886" w14:paraId="50B2E0AF" w14:textId="77777777">
        <w:trPr>
          <w:cantSplit/>
          <w:tblHeader/>
          <w:jc w:val="center"/>
        </w:trPr>
        <w:tc>
          <w:tcPr>
            <w:tcW w:w="267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D773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Natal Origin</w:t>
            </w:r>
          </w:p>
        </w:tc>
        <w:tc>
          <w:tcPr>
            <w:tcW w:w="261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087F9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Non-overshoot</w:t>
            </w:r>
          </w:p>
        </w:tc>
        <w:tc>
          <w:tcPr>
            <w:tcW w:w="62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874D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Overshoot</w:t>
            </w:r>
          </w:p>
        </w:tc>
      </w:tr>
      <w:tr w:rsidR="00785886" w14:paraId="21011A7F" w14:textId="77777777">
        <w:trPr>
          <w:cantSplit/>
          <w:jc w:val="center"/>
        </w:trPr>
        <w:tc>
          <w:tcPr>
            <w:tcW w:w="2677" w:type="dxa"/>
            <w:shd w:val="clear" w:color="auto" w:fill="FFFFFF"/>
            <w:tcMar>
              <w:top w:w="0" w:type="dxa"/>
              <w:left w:w="0" w:type="dxa"/>
              <w:bottom w:w="0" w:type="dxa"/>
              <w:right w:w="0" w:type="dxa"/>
            </w:tcMar>
            <w:vAlign w:val="center"/>
          </w:tcPr>
          <w:p w14:paraId="79628458"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2618" w:type="dxa"/>
            <w:shd w:val="clear" w:color="auto" w:fill="FFFFFF"/>
            <w:tcMar>
              <w:top w:w="0" w:type="dxa"/>
              <w:left w:w="0" w:type="dxa"/>
              <w:bottom w:w="0" w:type="dxa"/>
              <w:right w:w="0" w:type="dxa"/>
            </w:tcMar>
            <w:vAlign w:val="center"/>
          </w:tcPr>
          <w:p w14:paraId="537C1D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(0.22 - 0.34)</w:t>
            </w:r>
          </w:p>
        </w:tc>
        <w:tc>
          <w:tcPr>
            <w:tcW w:w="6225" w:type="dxa"/>
            <w:shd w:val="clear" w:color="auto" w:fill="FFFFFF"/>
            <w:tcMar>
              <w:top w:w="0" w:type="dxa"/>
              <w:left w:w="0" w:type="dxa"/>
              <w:bottom w:w="0" w:type="dxa"/>
              <w:right w:w="0" w:type="dxa"/>
            </w:tcMar>
            <w:vAlign w:val="center"/>
          </w:tcPr>
          <w:p w14:paraId="5B95E8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(0.087 - 0.18)</w:t>
            </w:r>
          </w:p>
        </w:tc>
      </w:tr>
      <w:tr w:rsidR="00785886" w14:paraId="237803B9" w14:textId="77777777">
        <w:trPr>
          <w:cantSplit/>
          <w:jc w:val="center"/>
        </w:trPr>
        <w:tc>
          <w:tcPr>
            <w:tcW w:w="2677" w:type="dxa"/>
            <w:shd w:val="clear" w:color="auto" w:fill="FFFFFF"/>
            <w:tcMar>
              <w:top w:w="0" w:type="dxa"/>
              <w:left w:w="0" w:type="dxa"/>
              <w:bottom w:w="0" w:type="dxa"/>
              <w:right w:w="0" w:type="dxa"/>
            </w:tcMar>
            <w:vAlign w:val="center"/>
          </w:tcPr>
          <w:p w14:paraId="42624F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2618" w:type="dxa"/>
            <w:shd w:val="clear" w:color="auto" w:fill="FFFFFF"/>
            <w:tcMar>
              <w:top w:w="0" w:type="dxa"/>
              <w:left w:w="0" w:type="dxa"/>
              <w:bottom w:w="0" w:type="dxa"/>
              <w:right w:w="0" w:type="dxa"/>
            </w:tcMar>
            <w:vAlign w:val="center"/>
          </w:tcPr>
          <w:p w14:paraId="5095B6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(0.56 - 0.77)</w:t>
            </w:r>
          </w:p>
        </w:tc>
        <w:tc>
          <w:tcPr>
            <w:tcW w:w="6225" w:type="dxa"/>
            <w:shd w:val="clear" w:color="auto" w:fill="FFFFFF"/>
            <w:tcMar>
              <w:top w:w="0" w:type="dxa"/>
              <w:left w:w="0" w:type="dxa"/>
              <w:bottom w:w="0" w:type="dxa"/>
              <w:right w:w="0" w:type="dxa"/>
            </w:tcMar>
            <w:vAlign w:val="center"/>
          </w:tcPr>
          <w:p w14:paraId="1A9A10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0.28 (0.12 - 0.58)</w:t>
            </w:r>
          </w:p>
        </w:tc>
      </w:tr>
      <w:tr w:rsidR="00785886" w14:paraId="295E0960" w14:textId="77777777">
        <w:trPr>
          <w:cantSplit/>
          <w:jc w:val="center"/>
        </w:trPr>
        <w:tc>
          <w:tcPr>
            <w:tcW w:w="2677" w:type="dxa"/>
            <w:shd w:val="clear" w:color="auto" w:fill="FFFFFF"/>
            <w:tcMar>
              <w:top w:w="0" w:type="dxa"/>
              <w:left w:w="0" w:type="dxa"/>
              <w:bottom w:w="0" w:type="dxa"/>
              <w:right w:w="0" w:type="dxa"/>
            </w:tcMar>
            <w:vAlign w:val="center"/>
          </w:tcPr>
          <w:p w14:paraId="4E33A8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2618" w:type="dxa"/>
            <w:shd w:val="clear" w:color="auto" w:fill="FFFFFF"/>
            <w:tcMar>
              <w:top w:w="0" w:type="dxa"/>
              <w:left w:w="0" w:type="dxa"/>
              <w:bottom w:w="0" w:type="dxa"/>
              <w:right w:w="0" w:type="dxa"/>
            </w:tcMar>
            <w:vAlign w:val="center"/>
          </w:tcPr>
          <w:p w14:paraId="2ED022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(0.33 - 0.4)</w:t>
            </w:r>
          </w:p>
        </w:tc>
        <w:tc>
          <w:tcPr>
            <w:tcW w:w="6225" w:type="dxa"/>
            <w:shd w:val="clear" w:color="auto" w:fill="FFFFFF"/>
            <w:tcMar>
              <w:top w:w="0" w:type="dxa"/>
              <w:left w:w="0" w:type="dxa"/>
              <w:bottom w:w="0" w:type="dxa"/>
              <w:right w:w="0" w:type="dxa"/>
            </w:tcMar>
            <w:vAlign w:val="center"/>
          </w:tcPr>
          <w:p w14:paraId="01D6D2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(0.18 - 0.23)</w:t>
            </w:r>
          </w:p>
        </w:tc>
      </w:tr>
      <w:tr w:rsidR="00785886" w14:paraId="72BEF483" w14:textId="77777777">
        <w:trPr>
          <w:cantSplit/>
          <w:jc w:val="center"/>
        </w:trPr>
        <w:tc>
          <w:tcPr>
            <w:tcW w:w="2677" w:type="dxa"/>
            <w:shd w:val="clear" w:color="auto" w:fill="FFFFFF"/>
            <w:tcMar>
              <w:top w:w="0" w:type="dxa"/>
              <w:left w:w="0" w:type="dxa"/>
              <w:bottom w:w="0" w:type="dxa"/>
              <w:right w:w="0" w:type="dxa"/>
            </w:tcMar>
            <w:vAlign w:val="center"/>
          </w:tcPr>
          <w:p w14:paraId="179A74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2618" w:type="dxa"/>
            <w:shd w:val="clear" w:color="auto" w:fill="FFFFFF"/>
            <w:tcMar>
              <w:top w:w="0" w:type="dxa"/>
              <w:left w:w="0" w:type="dxa"/>
              <w:bottom w:w="0" w:type="dxa"/>
              <w:right w:w="0" w:type="dxa"/>
            </w:tcMar>
            <w:vAlign w:val="center"/>
          </w:tcPr>
          <w:p w14:paraId="1B6F89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(0.48 - 0.56)</w:t>
            </w:r>
          </w:p>
        </w:tc>
        <w:tc>
          <w:tcPr>
            <w:tcW w:w="6225" w:type="dxa"/>
            <w:shd w:val="clear" w:color="auto" w:fill="FFFFFF"/>
            <w:tcMar>
              <w:top w:w="0" w:type="dxa"/>
              <w:left w:w="0" w:type="dxa"/>
              <w:bottom w:w="0" w:type="dxa"/>
              <w:right w:w="0" w:type="dxa"/>
            </w:tcMar>
            <w:vAlign w:val="center"/>
          </w:tcPr>
          <w:p w14:paraId="20EE58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(0.24 - 0.31)</w:t>
            </w:r>
          </w:p>
        </w:tc>
      </w:tr>
      <w:tr w:rsidR="00785886" w14:paraId="0B207DAD" w14:textId="77777777">
        <w:trPr>
          <w:cantSplit/>
          <w:jc w:val="center"/>
        </w:trPr>
        <w:tc>
          <w:tcPr>
            <w:tcW w:w="2677" w:type="dxa"/>
            <w:shd w:val="clear" w:color="auto" w:fill="FFFFFF"/>
            <w:tcMar>
              <w:top w:w="0" w:type="dxa"/>
              <w:left w:w="0" w:type="dxa"/>
              <w:bottom w:w="0" w:type="dxa"/>
              <w:right w:w="0" w:type="dxa"/>
            </w:tcMar>
            <w:vAlign w:val="center"/>
          </w:tcPr>
          <w:p w14:paraId="22B744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2618" w:type="dxa"/>
            <w:shd w:val="clear" w:color="auto" w:fill="FFFFFF"/>
            <w:tcMar>
              <w:top w:w="0" w:type="dxa"/>
              <w:left w:w="0" w:type="dxa"/>
              <w:bottom w:w="0" w:type="dxa"/>
              <w:right w:w="0" w:type="dxa"/>
            </w:tcMar>
            <w:vAlign w:val="center"/>
          </w:tcPr>
          <w:p w14:paraId="6BD230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(0.36 - 0.48)</w:t>
            </w:r>
          </w:p>
        </w:tc>
        <w:tc>
          <w:tcPr>
            <w:tcW w:w="6225" w:type="dxa"/>
            <w:shd w:val="clear" w:color="auto" w:fill="FFFFFF"/>
            <w:tcMar>
              <w:top w:w="0" w:type="dxa"/>
              <w:left w:w="0" w:type="dxa"/>
              <w:bottom w:w="0" w:type="dxa"/>
              <w:right w:w="0" w:type="dxa"/>
            </w:tcMar>
            <w:vAlign w:val="center"/>
          </w:tcPr>
          <w:p w14:paraId="799603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PRA: 0.29 (0.21 - 0.34) / ICH: 0.14 (0.11 - 0.15)</w:t>
            </w:r>
          </w:p>
        </w:tc>
      </w:tr>
      <w:tr w:rsidR="00785886" w14:paraId="54AB28E5" w14:textId="77777777">
        <w:trPr>
          <w:cantSplit/>
          <w:jc w:val="center"/>
        </w:trPr>
        <w:tc>
          <w:tcPr>
            <w:tcW w:w="2677" w:type="dxa"/>
            <w:shd w:val="clear" w:color="auto" w:fill="FFFFFF"/>
            <w:tcMar>
              <w:top w:w="0" w:type="dxa"/>
              <w:left w:w="0" w:type="dxa"/>
              <w:bottom w:w="0" w:type="dxa"/>
              <w:right w:w="0" w:type="dxa"/>
            </w:tcMar>
            <w:vAlign w:val="center"/>
          </w:tcPr>
          <w:p w14:paraId="788217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Yakima River</w:t>
            </w:r>
          </w:p>
        </w:tc>
        <w:tc>
          <w:tcPr>
            <w:tcW w:w="2618" w:type="dxa"/>
            <w:shd w:val="clear" w:color="auto" w:fill="FFFFFF"/>
            <w:tcMar>
              <w:top w:w="0" w:type="dxa"/>
              <w:left w:w="0" w:type="dxa"/>
              <w:bottom w:w="0" w:type="dxa"/>
              <w:right w:w="0" w:type="dxa"/>
            </w:tcMar>
            <w:vAlign w:val="center"/>
          </w:tcPr>
          <w:p w14:paraId="31D46D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0.92 (0.86 - 0.95)</w:t>
            </w:r>
          </w:p>
        </w:tc>
        <w:tc>
          <w:tcPr>
            <w:tcW w:w="6225" w:type="dxa"/>
            <w:shd w:val="clear" w:color="auto" w:fill="FFFFFF"/>
            <w:tcMar>
              <w:top w:w="0" w:type="dxa"/>
              <w:left w:w="0" w:type="dxa"/>
              <w:bottom w:w="0" w:type="dxa"/>
              <w:right w:w="0" w:type="dxa"/>
            </w:tcMar>
            <w:vAlign w:val="center"/>
          </w:tcPr>
          <w:p w14:paraId="3D8C91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PRA: 0.65 (0.55 - 0.73) / ICH: 0.57 (0.37 - 0.72)</w:t>
            </w:r>
          </w:p>
        </w:tc>
      </w:tr>
      <w:tr w:rsidR="00785886" w14:paraId="2E89C544" w14:textId="77777777">
        <w:trPr>
          <w:cantSplit/>
          <w:jc w:val="center"/>
        </w:trPr>
        <w:tc>
          <w:tcPr>
            <w:tcW w:w="2677" w:type="dxa"/>
            <w:shd w:val="clear" w:color="auto" w:fill="FFFFFF"/>
            <w:tcMar>
              <w:top w:w="0" w:type="dxa"/>
              <w:left w:w="0" w:type="dxa"/>
              <w:bottom w:w="0" w:type="dxa"/>
              <w:right w:w="0" w:type="dxa"/>
            </w:tcMar>
            <w:vAlign w:val="center"/>
          </w:tcPr>
          <w:p w14:paraId="454CAB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2618" w:type="dxa"/>
            <w:shd w:val="clear" w:color="auto" w:fill="FFFFFF"/>
            <w:tcMar>
              <w:top w:w="0" w:type="dxa"/>
              <w:left w:w="0" w:type="dxa"/>
              <w:bottom w:w="0" w:type="dxa"/>
              <w:right w:w="0" w:type="dxa"/>
            </w:tcMar>
            <w:vAlign w:val="center"/>
          </w:tcPr>
          <w:p w14:paraId="294C59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(0.42 - 0.47)</w:t>
            </w:r>
          </w:p>
        </w:tc>
        <w:tc>
          <w:tcPr>
            <w:tcW w:w="6225" w:type="dxa"/>
            <w:shd w:val="clear" w:color="auto" w:fill="FFFFFF"/>
            <w:tcMar>
              <w:top w:w="0" w:type="dxa"/>
              <w:left w:w="0" w:type="dxa"/>
              <w:bottom w:w="0" w:type="dxa"/>
              <w:right w:w="0" w:type="dxa"/>
            </w:tcMar>
            <w:vAlign w:val="center"/>
          </w:tcPr>
          <w:p w14:paraId="710A2D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(0.1 - 0.12)</w:t>
            </w:r>
          </w:p>
        </w:tc>
      </w:tr>
      <w:tr w:rsidR="00785886" w14:paraId="729B1B5B" w14:textId="77777777">
        <w:trPr>
          <w:cantSplit/>
          <w:jc w:val="center"/>
        </w:trPr>
        <w:tc>
          <w:tcPr>
            <w:tcW w:w="2677" w:type="dxa"/>
            <w:shd w:val="clear" w:color="auto" w:fill="FFFFFF"/>
            <w:tcMar>
              <w:top w:w="0" w:type="dxa"/>
              <w:left w:w="0" w:type="dxa"/>
              <w:bottom w:w="0" w:type="dxa"/>
              <w:right w:w="0" w:type="dxa"/>
            </w:tcMar>
            <w:vAlign w:val="center"/>
          </w:tcPr>
          <w:p w14:paraId="766183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2618" w:type="dxa"/>
            <w:shd w:val="clear" w:color="auto" w:fill="FFFFFF"/>
            <w:tcMar>
              <w:top w:w="0" w:type="dxa"/>
              <w:left w:w="0" w:type="dxa"/>
              <w:bottom w:w="0" w:type="dxa"/>
              <w:right w:w="0" w:type="dxa"/>
            </w:tcMar>
            <w:vAlign w:val="center"/>
          </w:tcPr>
          <w:p w14:paraId="15F59F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0.78 (0.73 - 0.84)</w:t>
            </w:r>
          </w:p>
        </w:tc>
        <w:tc>
          <w:tcPr>
            <w:tcW w:w="6225" w:type="dxa"/>
            <w:shd w:val="clear" w:color="auto" w:fill="FFFFFF"/>
            <w:tcMar>
              <w:top w:w="0" w:type="dxa"/>
              <w:left w:w="0" w:type="dxa"/>
              <w:bottom w:w="0" w:type="dxa"/>
              <w:right w:w="0" w:type="dxa"/>
            </w:tcMar>
            <w:vAlign w:val="center"/>
          </w:tcPr>
          <w:p w14:paraId="0AE447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0.59 (0.5 - 0.69)</w:t>
            </w:r>
          </w:p>
        </w:tc>
      </w:tr>
      <w:tr w:rsidR="00785886" w14:paraId="36ADE96D" w14:textId="77777777">
        <w:trPr>
          <w:cantSplit/>
          <w:jc w:val="center"/>
        </w:trPr>
        <w:tc>
          <w:tcPr>
            <w:tcW w:w="2677" w:type="dxa"/>
            <w:tcBorders>
              <w:bottom w:val="single" w:sz="16" w:space="0" w:color="666666"/>
            </w:tcBorders>
            <w:shd w:val="clear" w:color="auto" w:fill="FFFFFF"/>
            <w:tcMar>
              <w:top w:w="0" w:type="dxa"/>
              <w:left w:w="0" w:type="dxa"/>
              <w:bottom w:w="0" w:type="dxa"/>
              <w:right w:w="0" w:type="dxa"/>
            </w:tcMar>
            <w:vAlign w:val="center"/>
          </w:tcPr>
          <w:p w14:paraId="437578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2618" w:type="dxa"/>
            <w:tcBorders>
              <w:bottom w:val="single" w:sz="16" w:space="0" w:color="666666"/>
            </w:tcBorders>
            <w:shd w:val="clear" w:color="auto" w:fill="FFFFFF"/>
            <w:tcMar>
              <w:top w:w="0" w:type="dxa"/>
              <w:left w:w="0" w:type="dxa"/>
              <w:bottom w:w="0" w:type="dxa"/>
              <w:right w:w="0" w:type="dxa"/>
            </w:tcMar>
            <w:vAlign w:val="center"/>
          </w:tcPr>
          <w:p w14:paraId="0C98FB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(0.43 - 0.49)</w:t>
            </w:r>
          </w:p>
        </w:tc>
        <w:tc>
          <w:tcPr>
            <w:tcW w:w="6225" w:type="dxa"/>
            <w:tcBorders>
              <w:bottom w:val="single" w:sz="16" w:space="0" w:color="666666"/>
            </w:tcBorders>
            <w:shd w:val="clear" w:color="auto" w:fill="FFFFFF"/>
            <w:tcMar>
              <w:top w:w="0" w:type="dxa"/>
              <w:left w:w="0" w:type="dxa"/>
              <w:bottom w:w="0" w:type="dxa"/>
              <w:right w:w="0" w:type="dxa"/>
            </w:tcMar>
            <w:vAlign w:val="center"/>
          </w:tcPr>
          <w:p w14:paraId="63F485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(0.17 - 0.2)</w:t>
            </w:r>
          </w:p>
        </w:tc>
      </w:tr>
    </w:tbl>
    <w:p w14:paraId="48E0D8DB" w14:textId="77777777" w:rsidR="00785886" w:rsidRDefault="00785886">
      <w:pPr>
        <w:pStyle w:val="BodyText"/>
      </w:pPr>
    </w:p>
    <w:p w14:paraId="74EC36BA" w14:textId="77777777" w:rsidR="00785886" w:rsidRDefault="00C5045B">
      <w:pPr>
        <w:pStyle w:val="BodyText"/>
      </w:pPr>
      <w:r>
        <w:t>Overshooting dams considerably reduced homing probability (Table 6). For some natal origins, this reduction was modest. For example, most Yakima River and Entiat River Steelhead that overshot still were most likely to make it home. For other natal origins, the effect of overshooting was dramatic: the probability of homing for Wenatchee River Steelhead that did not overshoot was four times that of individuals that did.</w:t>
      </w:r>
    </w:p>
    <w:p w14:paraId="24FC705D" w14:textId="77777777" w:rsidR="00785886" w:rsidRDefault="00C5045B">
      <w:pPr>
        <w:pStyle w:val="Heading2"/>
      </w:pPr>
      <w:bookmarkStart w:id="140" w:name="_Toc121495929"/>
      <w:bookmarkStart w:id="141" w:name="fallback-probability-by-dam-and-origin"/>
      <w:bookmarkEnd w:id="138"/>
      <w:commentRangeStart w:id="142"/>
      <w:r>
        <w:t>Fallback probability by dam and origin</w:t>
      </w:r>
      <w:bookmarkEnd w:id="140"/>
      <w:commentRangeEnd w:id="142"/>
      <w:r w:rsidR="00045AF9">
        <w:rPr>
          <w:rStyle w:val="CommentReference"/>
          <w:rFonts w:ascii="Times New Roman" w:eastAsiaTheme="minorHAnsi" w:hAnsi="Times New Roman" w:cs="Times New Roman"/>
          <w:b w:val="0"/>
          <w:bCs w:val="0"/>
          <w:color w:val="000000" w:themeColor="text1"/>
        </w:rPr>
        <w:commentReference w:id="142"/>
      </w:r>
    </w:p>
    <w:p w14:paraId="036F5DC1" w14:textId="77777777" w:rsidR="00785886" w:rsidRDefault="00C5045B">
      <w:pPr>
        <w:pStyle w:val="TableCaption"/>
      </w:pPr>
      <w:commentRangeStart w:id="143"/>
      <w:r>
        <w:rPr>
          <w:b/>
        </w:rPr>
        <w:t xml:space="preserve">Table </w:t>
      </w:r>
      <w:r>
        <w:rPr>
          <w:b/>
        </w:rPr>
        <w:fldChar w:fldCharType="begin"/>
      </w:r>
      <w:r>
        <w:rPr>
          <w:b/>
        </w:rPr>
        <w:instrText>SEQ tab \* Arabic</w:instrText>
      </w:r>
      <w:r>
        <w:rPr>
          <w:b/>
        </w:rPr>
        <w:fldChar w:fldCharType="separate"/>
      </w:r>
      <w:r w:rsidR="00BF08BD">
        <w:rPr>
          <w:b/>
          <w:noProof/>
        </w:rPr>
        <w:t>7</w:t>
      </w:r>
      <w:r>
        <w:rPr>
          <w:b/>
        </w:rPr>
        <w:fldChar w:fldCharType="end"/>
      </w:r>
      <w:r>
        <w:t xml:space="preserve">: </w:t>
      </w:r>
      <w:commentRangeStart w:id="144"/>
      <w:r>
        <w:t xml:space="preserve">Probability </w:t>
      </w:r>
      <w:commentRangeEnd w:id="144"/>
      <w:r w:rsidR="00CA4BCC">
        <w:rPr>
          <w:rStyle w:val="CommentReference"/>
        </w:rPr>
        <w:commentReference w:id="144"/>
      </w:r>
      <w:r>
        <w:t xml:space="preserve">of falling back over a dam, conditional on being in the state directly upstream of the dam. Highlighted cells are probabilities of post-overshoot fallback, whereas non-highlighted cells are probabilities of </w:t>
      </w:r>
      <w:proofErr w:type="spellStart"/>
      <w:r>
        <w:t>en</w:t>
      </w:r>
      <w:proofErr w:type="spellEnd"/>
      <w:r>
        <w:t>-route fallback.</w:t>
      </w:r>
      <w:commentRangeEnd w:id="143"/>
      <w:r w:rsidR="00CA4BCC">
        <w:rPr>
          <w:rStyle w:val="CommentReference"/>
        </w:rPr>
        <w:commentReference w:id="143"/>
      </w:r>
    </w:p>
    <w:tbl>
      <w:tblPr>
        <w:tblW w:w="0" w:type="auto"/>
        <w:jc w:val="center"/>
        <w:tblLayout w:type="fixed"/>
        <w:tblLook w:val="0420" w:firstRow="1" w:lastRow="0" w:firstColumn="0" w:lastColumn="0" w:noHBand="0" w:noVBand="1"/>
      </w:tblPr>
      <w:tblGrid>
        <w:gridCol w:w="1165"/>
        <w:gridCol w:w="1356"/>
        <w:gridCol w:w="1298"/>
        <w:gridCol w:w="1385"/>
        <w:gridCol w:w="1356"/>
        <w:gridCol w:w="1413"/>
        <w:gridCol w:w="1183"/>
        <w:gridCol w:w="1183"/>
        <w:gridCol w:w="1183"/>
      </w:tblGrid>
      <w:tr w:rsidR="00785886" w14:paraId="05309A7E" w14:textId="77777777">
        <w:trPr>
          <w:cantSplit/>
          <w:tblHeader/>
          <w:jc w:val="center"/>
        </w:trPr>
        <w:tc>
          <w:tcPr>
            <w:tcW w:w="116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6C70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Natal Origin</w:t>
            </w:r>
          </w:p>
        </w:tc>
        <w:tc>
          <w:tcPr>
            <w:tcW w:w="1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5344C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BON</w:t>
            </w:r>
          </w:p>
        </w:tc>
        <w:tc>
          <w:tcPr>
            <w:tcW w:w="12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5B10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MCN</w:t>
            </w:r>
          </w:p>
        </w:tc>
        <w:tc>
          <w:tcPr>
            <w:tcW w:w="138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8D05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PRA</w:t>
            </w:r>
          </w:p>
        </w:tc>
        <w:tc>
          <w:tcPr>
            <w:tcW w:w="1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07D5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RIS</w:t>
            </w:r>
          </w:p>
        </w:tc>
        <w:tc>
          <w:tcPr>
            <w:tcW w:w="141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838F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RRE</w:t>
            </w:r>
          </w:p>
        </w:tc>
        <w:tc>
          <w:tcPr>
            <w:tcW w:w="118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1CAA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WEL</w:t>
            </w:r>
          </w:p>
        </w:tc>
        <w:tc>
          <w:tcPr>
            <w:tcW w:w="118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B965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ICH</w:t>
            </w:r>
          </w:p>
        </w:tc>
        <w:tc>
          <w:tcPr>
            <w:tcW w:w="118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6C42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LGR</w:t>
            </w:r>
          </w:p>
        </w:tc>
      </w:tr>
      <w:tr w:rsidR="00785886" w14:paraId="4585ABF0" w14:textId="77777777">
        <w:trPr>
          <w:cantSplit/>
          <w:jc w:val="center"/>
        </w:trPr>
        <w:tc>
          <w:tcPr>
            <w:tcW w:w="1165" w:type="dxa"/>
            <w:shd w:val="clear" w:color="auto" w:fill="FFFFFF"/>
            <w:tcMar>
              <w:top w:w="0" w:type="dxa"/>
              <w:left w:w="0" w:type="dxa"/>
              <w:bottom w:w="0" w:type="dxa"/>
              <w:right w:w="0" w:type="dxa"/>
            </w:tcMar>
            <w:vAlign w:val="center"/>
          </w:tcPr>
          <w:p w14:paraId="34A38C58"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1356" w:type="dxa"/>
            <w:shd w:val="clear" w:color="auto" w:fill="FFFFFF"/>
            <w:tcMar>
              <w:top w:w="0" w:type="dxa"/>
              <w:left w:w="0" w:type="dxa"/>
              <w:bottom w:w="0" w:type="dxa"/>
              <w:right w:w="0" w:type="dxa"/>
            </w:tcMar>
            <w:vAlign w:val="center"/>
          </w:tcPr>
          <w:p w14:paraId="014BEB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0.0052 (0.0022 - 0.0094)</w:t>
            </w:r>
          </w:p>
        </w:tc>
        <w:tc>
          <w:tcPr>
            <w:tcW w:w="1298" w:type="dxa"/>
            <w:shd w:val="clear" w:color="auto" w:fill="FFFFFF"/>
            <w:tcMar>
              <w:top w:w="0" w:type="dxa"/>
              <w:left w:w="0" w:type="dxa"/>
              <w:bottom w:w="0" w:type="dxa"/>
              <w:right w:w="0" w:type="dxa"/>
            </w:tcMar>
            <w:vAlign w:val="center"/>
          </w:tcPr>
          <w:p w14:paraId="58881E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0.48 (0.37 - 0.59)</w:t>
            </w:r>
          </w:p>
        </w:tc>
        <w:tc>
          <w:tcPr>
            <w:tcW w:w="1385" w:type="dxa"/>
            <w:shd w:val="clear" w:color="auto" w:fill="FFFFFF"/>
            <w:tcMar>
              <w:top w:w="0" w:type="dxa"/>
              <w:left w:w="0" w:type="dxa"/>
              <w:bottom w:w="0" w:type="dxa"/>
              <w:right w:w="0" w:type="dxa"/>
            </w:tcMar>
            <w:vAlign w:val="center"/>
          </w:tcPr>
          <w:p w14:paraId="790E2D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0.54 (0.00000012 -   1)</w:t>
            </w:r>
          </w:p>
        </w:tc>
        <w:tc>
          <w:tcPr>
            <w:tcW w:w="1356" w:type="dxa"/>
            <w:shd w:val="clear" w:color="auto" w:fill="FFFFFF"/>
            <w:tcMar>
              <w:top w:w="0" w:type="dxa"/>
              <w:left w:w="0" w:type="dxa"/>
              <w:bottom w:w="0" w:type="dxa"/>
              <w:right w:w="0" w:type="dxa"/>
            </w:tcMar>
            <w:vAlign w:val="center"/>
          </w:tcPr>
          <w:p w14:paraId="2FF9BA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14:paraId="1A74BD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14:paraId="0B8791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14:paraId="6ADCE3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(0.07 - 0.59)</w:t>
            </w:r>
          </w:p>
        </w:tc>
        <w:tc>
          <w:tcPr>
            <w:tcW w:w="1183" w:type="dxa"/>
            <w:shd w:val="clear" w:color="auto" w:fill="FFFFFF"/>
            <w:tcMar>
              <w:top w:w="0" w:type="dxa"/>
              <w:left w:w="0" w:type="dxa"/>
              <w:bottom w:w="0" w:type="dxa"/>
              <w:right w:w="0" w:type="dxa"/>
            </w:tcMar>
            <w:vAlign w:val="center"/>
          </w:tcPr>
          <w:p w14:paraId="370E95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14:paraId="4B5D4A2D" w14:textId="77777777">
        <w:trPr>
          <w:cantSplit/>
          <w:jc w:val="center"/>
        </w:trPr>
        <w:tc>
          <w:tcPr>
            <w:tcW w:w="1165" w:type="dxa"/>
            <w:shd w:val="clear" w:color="auto" w:fill="FFFFFF"/>
            <w:tcMar>
              <w:top w:w="0" w:type="dxa"/>
              <w:left w:w="0" w:type="dxa"/>
              <w:bottom w:w="0" w:type="dxa"/>
              <w:right w:w="0" w:type="dxa"/>
            </w:tcMar>
            <w:vAlign w:val="center"/>
          </w:tcPr>
          <w:p w14:paraId="342200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1356" w:type="dxa"/>
            <w:shd w:val="clear" w:color="auto" w:fill="FFFFFF"/>
            <w:tcMar>
              <w:top w:w="0" w:type="dxa"/>
              <w:left w:w="0" w:type="dxa"/>
              <w:bottom w:w="0" w:type="dxa"/>
              <w:right w:w="0" w:type="dxa"/>
            </w:tcMar>
            <w:vAlign w:val="center"/>
          </w:tcPr>
          <w:p w14:paraId="176C12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0.0083 (0.0051 - 0.013)</w:t>
            </w:r>
          </w:p>
        </w:tc>
        <w:tc>
          <w:tcPr>
            <w:tcW w:w="1298" w:type="dxa"/>
            <w:shd w:val="clear" w:color="auto" w:fill="FFFFFF"/>
            <w:tcMar>
              <w:top w:w="0" w:type="dxa"/>
              <w:left w:w="0" w:type="dxa"/>
              <w:bottom w:w="0" w:type="dxa"/>
              <w:right w:w="0" w:type="dxa"/>
            </w:tcMar>
            <w:vAlign w:val="center"/>
          </w:tcPr>
          <w:p w14:paraId="280B1B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 (0.18 - 0.69)</w:t>
            </w:r>
          </w:p>
        </w:tc>
        <w:tc>
          <w:tcPr>
            <w:tcW w:w="1385" w:type="dxa"/>
            <w:shd w:val="clear" w:color="auto" w:fill="FFFFFF"/>
            <w:tcMar>
              <w:top w:w="0" w:type="dxa"/>
              <w:left w:w="0" w:type="dxa"/>
              <w:bottom w:w="0" w:type="dxa"/>
              <w:right w:w="0" w:type="dxa"/>
            </w:tcMar>
            <w:vAlign w:val="center"/>
          </w:tcPr>
          <w:p w14:paraId="4D38BF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0.56 (0.0000000043 -   1)</w:t>
            </w:r>
          </w:p>
        </w:tc>
        <w:tc>
          <w:tcPr>
            <w:tcW w:w="1356" w:type="dxa"/>
            <w:shd w:val="clear" w:color="auto" w:fill="FFFFFF"/>
            <w:tcMar>
              <w:top w:w="0" w:type="dxa"/>
              <w:left w:w="0" w:type="dxa"/>
              <w:bottom w:w="0" w:type="dxa"/>
              <w:right w:w="0" w:type="dxa"/>
            </w:tcMar>
            <w:vAlign w:val="center"/>
          </w:tcPr>
          <w:p w14:paraId="1510F5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14:paraId="46B080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14:paraId="7C398A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14:paraId="467541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 (0.0077 - 0.59)</w:t>
            </w:r>
          </w:p>
        </w:tc>
        <w:tc>
          <w:tcPr>
            <w:tcW w:w="1183" w:type="dxa"/>
            <w:shd w:val="clear" w:color="auto" w:fill="FFFFFF"/>
            <w:tcMar>
              <w:top w:w="0" w:type="dxa"/>
              <w:left w:w="0" w:type="dxa"/>
              <w:bottom w:w="0" w:type="dxa"/>
              <w:right w:w="0" w:type="dxa"/>
            </w:tcMar>
            <w:vAlign w:val="center"/>
          </w:tcPr>
          <w:p w14:paraId="1B5C9F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14:paraId="52432CF7" w14:textId="77777777">
        <w:trPr>
          <w:cantSplit/>
          <w:jc w:val="center"/>
        </w:trPr>
        <w:tc>
          <w:tcPr>
            <w:tcW w:w="1165" w:type="dxa"/>
            <w:shd w:val="clear" w:color="auto" w:fill="FFFFFF"/>
            <w:tcMar>
              <w:top w:w="0" w:type="dxa"/>
              <w:left w:w="0" w:type="dxa"/>
              <w:bottom w:w="0" w:type="dxa"/>
              <w:right w:w="0" w:type="dxa"/>
            </w:tcMar>
            <w:vAlign w:val="center"/>
          </w:tcPr>
          <w:p w14:paraId="54F38C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1356" w:type="dxa"/>
            <w:shd w:val="clear" w:color="auto" w:fill="FFFFFF"/>
            <w:tcMar>
              <w:top w:w="0" w:type="dxa"/>
              <w:left w:w="0" w:type="dxa"/>
              <w:bottom w:w="0" w:type="dxa"/>
              <w:right w:w="0" w:type="dxa"/>
            </w:tcMar>
            <w:vAlign w:val="center"/>
          </w:tcPr>
          <w:p w14:paraId="1E71F4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 (0.005 - 0.0088)</w:t>
            </w:r>
          </w:p>
        </w:tc>
        <w:tc>
          <w:tcPr>
            <w:tcW w:w="1298" w:type="dxa"/>
            <w:shd w:val="clear" w:color="auto" w:fill="FFFFFF"/>
            <w:tcMar>
              <w:top w:w="0" w:type="dxa"/>
              <w:left w:w="0" w:type="dxa"/>
              <w:bottom w:w="0" w:type="dxa"/>
              <w:right w:w="0" w:type="dxa"/>
            </w:tcMar>
            <w:vAlign w:val="center"/>
          </w:tcPr>
          <w:p w14:paraId="14C855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0.51 (0.5 - 0.53)</w:t>
            </w:r>
          </w:p>
        </w:tc>
        <w:tc>
          <w:tcPr>
            <w:tcW w:w="1385" w:type="dxa"/>
            <w:shd w:val="clear" w:color="auto" w:fill="FFFFFF"/>
            <w:tcMar>
              <w:top w:w="0" w:type="dxa"/>
              <w:left w:w="0" w:type="dxa"/>
              <w:bottom w:w="0" w:type="dxa"/>
              <w:right w:w="0" w:type="dxa"/>
            </w:tcMar>
            <w:vAlign w:val="center"/>
          </w:tcPr>
          <w:p w14:paraId="647A71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0.52 (0.39 - 0.64)</w:t>
            </w:r>
          </w:p>
        </w:tc>
        <w:tc>
          <w:tcPr>
            <w:tcW w:w="1356" w:type="dxa"/>
            <w:shd w:val="clear" w:color="auto" w:fill="FFFFFF"/>
            <w:tcMar>
              <w:top w:w="0" w:type="dxa"/>
              <w:left w:w="0" w:type="dxa"/>
              <w:bottom w:w="0" w:type="dxa"/>
              <w:right w:w="0" w:type="dxa"/>
            </w:tcMar>
            <w:vAlign w:val="center"/>
          </w:tcPr>
          <w:p w14:paraId="4856B2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14:paraId="40FCAA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14:paraId="38149D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14:paraId="09ECE2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0.27 (0.23 - 0.31)</w:t>
            </w:r>
          </w:p>
        </w:tc>
        <w:tc>
          <w:tcPr>
            <w:tcW w:w="1183" w:type="dxa"/>
            <w:shd w:val="clear" w:color="auto" w:fill="FFFFFF"/>
            <w:tcMar>
              <w:top w:w="0" w:type="dxa"/>
              <w:left w:w="0" w:type="dxa"/>
              <w:bottom w:w="0" w:type="dxa"/>
              <w:right w:w="0" w:type="dxa"/>
            </w:tcMar>
            <w:vAlign w:val="center"/>
          </w:tcPr>
          <w:p w14:paraId="5FAB86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14:paraId="06B6D76A" w14:textId="77777777">
        <w:trPr>
          <w:cantSplit/>
          <w:jc w:val="center"/>
        </w:trPr>
        <w:tc>
          <w:tcPr>
            <w:tcW w:w="1165" w:type="dxa"/>
            <w:shd w:val="clear" w:color="auto" w:fill="FFFFFF"/>
            <w:tcMar>
              <w:top w:w="0" w:type="dxa"/>
              <w:left w:w="0" w:type="dxa"/>
              <w:bottom w:w="0" w:type="dxa"/>
              <w:right w:w="0" w:type="dxa"/>
            </w:tcMar>
            <w:vAlign w:val="center"/>
          </w:tcPr>
          <w:p w14:paraId="7620E4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1356" w:type="dxa"/>
            <w:shd w:val="clear" w:color="auto" w:fill="FFFFFF"/>
            <w:tcMar>
              <w:top w:w="0" w:type="dxa"/>
              <w:left w:w="0" w:type="dxa"/>
              <w:bottom w:w="0" w:type="dxa"/>
              <w:right w:w="0" w:type="dxa"/>
            </w:tcMar>
            <w:vAlign w:val="center"/>
          </w:tcPr>
          <w:p w14:paraId="66D9F5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0.0075 (0.0049 - 0.011)</w:t>
            </w:r>
          </w:p>
        </w:tc>
        <w:tc>
          <w:tcPr>
            <w:tcW w:w="1298" w:type="dxa"/>
            <w:shd w:val="clear" w:color="auto" w:fill="FFFFFF"/>
            <w:tcMar>
              <w:top w:w="0" w:type="dxa"/>
              <w:left w:w="0" w:type="dxa"/>
              <w:bottom w:w="0" w:type="dxa"/>
              <w:right w:w="0" w:type="dxa"/>
            </w:tcMar>
            <w:vAlign w:val="center"/>
          </w:tcPr>
          <w:p w14:paraId="52B013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0.48 (0.45 - 0.5)</w:t>
            </w:r>
          </w:p>
        </w:tc>
        <w:tc>
          <w:tcPr>
            <w:tcW w:w="1385" w:type="dxa"/>
            <w:shd w:val="clear" w:color="auto" w:fill="FFFFFF"/>
            <w:tcMar>
              <w:top w:w="0" w:type="dxa"/>
              <w:left w:w="0" w:type="dxa"/>
              <w:bottom w:w="0" w:type="dxa"/>
              <w:right w:w="0" w:type="dxa"/>
            </w:tcMar>
            <w:vAlign w:val="center"/>
          </w:tcPr>
          <w:p w14:paraId="47E327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0.55 (0.38 - 0.73)</w:t>
            </w:r>
          </w:p>
        </w:tc>
        <w:tc>
          <w:tcPr>
            <w:tcW w:w="1356" w:type="dxa"/>
            <w:shd w:val="clear" w:color="auto" w:fill="FFFFFF"/>
            <w:tcMar>
              <w:top w:w="0" w:type="dxa"/>
              <w:left w:w="0" w:type="dxa"/>
              <w:bottom w:w="0" w:type="dxa"/>
              <w:right w:w="0" w:type="dxa"/>
            </w:tcMar>
            <w:vAlign w:val="center"/>
          </w:tcPr>
          <w:p w14:paraId="707248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14:paraId="6B4DD0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14:paraId="2343AB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14:paraId="76252B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0.33 (0.27 - 0.38)</w:t>
            </w:r>
          </w:p>
        </w:tc>
        <w:tc>
          <w:tcPr>
            <w:tcW w:w="1183" w:type="dxa"/>
            <w:shd w:val="clear" w:color="auto" w:fill="FFFFFF"/>
            <w:tcMar>
              <w:top w:w="0" w:type="dxa"/>
              <w:left w:w="0" w:type="dxa"/>
              <w:bottom w:w="0" w:type="dxa"/>
              <w:right w:w="0" w:type="dxa"/>
            </w:tcMar>
            <w:vAlign w:val="center"/>
          </w:tcPr>
          <w:p w14:paraId="0B02D5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14:paraId="19D5DF12" w14:textId="77777777">
        <w:trPr>
          <w:cantSplit/>
          <w:jc w:val="center"/>
        </w:trPr>
        <w:tc>
          <w:tcPr>
            <w:tcW w:w="1165" w:type="dxa"/>
            <w:shd w:val="clear" w:color="auto" w:fill="FFFFFF"/>
            <w:tcMar>
              <w:top w:w="0" w:type="dxa"/>
              <w:left w:w="0" w:type="dxa"/>
              <w:bottom w:w="0" w:type="dxa"/>
              <w:right w:w="0" w:type="dxa"/>
            </w:tcMar>
            <w:vAlign w:val="center"/>
          </w:tcPr>
          <w:p w14:paraId="2F72A6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1356" w:type="dxa"/>
            <w:shd w:val="clear" w:color="auto" w:fill="FFFFFF"/>
            <w:tcMar>
              <w:top w:w="0" w:type="dxa"/>
              <w:left w:w="0" w:type="dxa"/>
              <w:bottom w:w="0" w:type="dxa"/>
              <w:right w:w="0" w:type="dxa"/>
            </w:tcMar>
            <w:vAlign w:val="center"/>
          </w:tcPr>
          <w:p w14:paraId="5C5BB7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(0.011 - 0.018)</w:t>
            </w:r>
          </w:p>
        </w:tc>
        <w:tc>
          <w:tcPr>
            <w:tcW w:w="1298" w:type="dxa"/>
            <w:shd w:val="clear" w:color="auto" w:fill="FFFFFF"/>
            <w:tcMar>
              <w:top w:w="0" w:type="dxa"/>
              <w:left w:w="0" w:type="dxa"/>
              <w:bottom w:w="0" w:type="dxa"/>
              <w:right w:w="0" w:type="dxa"/>
            </w:tcMar>
            <w:vAlign w:val="center"/>
          </w:tcPr>
          <w:p w14:paraId="45AD94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0.045 (0.039 - 0.05)</w:t>
            </w:r>
          </w:p>
        </w:tc>
        <w:tc>
          <w:tcPr>
            <w:tcW w:w="1385" w:type="dxa"/>
            <w:shd w:val="clear" w:color="auto" w:fill="FFFFFF"/>
            <w:tcMar>
              <w:top w:w="0" w:type="dxa"/>
              <w:left w:w="0" w:type="dxa"/>
              <w:bottom w:w="0" w:type="dxa"/>
              <w:right w:w="0" w:type="dxa"/>
            </w:tcMar>
            <w:vAlign w:val="center"/>
          </w:tcPr>
          <w:p w14:paraId="2F2A23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0.53 (0.43 - 0.61)</w:t>
            </w:r>
          </w:p>
        </w:tc>
        <w:tc>
          <w:tcPr>
            <w:tcW w:w="1356" w:type="dxa"/>
            <w:shd w:val="clear" w:color="auto" w:fill="FFFFFF"/>
            <w:tcMar>
              <w:top w:w="0" w:type="dxa"/>
              <w:left w:w="0" w:type="dxa"/>
              <w:bottom w:w="0" w:type="dxa"/>
              <w:right w:w="0" w:type="dxa"/>
            </w:tcMar>
            <w:vAlign w:val="center"/>
          </w:tcPr>
          <w:p w14:paraId="7E9233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14:paraId="49DEF8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14:paraId="09FE3A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14:paraId="791864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(0.24 - 0.27)</w:t>
            </w:r>
          </w:p>
        </w:tc>
        <w:tc>
          <w:tcPr>
            <w:tcW w:w="1183" w:type="dxa"/>
            <w:shd w:val="clear" w:color="auto" w:fill="FFFFFF"/>
            <w:tcMar>
              <w:top w:w="0" w:type="dxa"/>
              <w:left w:w="0" w:type="dxa"/>
              <w:bottom w:w="0" w:type="dxa"/>
              <w:right w:w="0" w:type="dxa"/>
            </w:tcMar>
            <w:vAlign w:val="center"/>
          </w:tcPr>
          <w:p w14:paraId="37C4F4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14:paraId="1C19ACED" w14:textId="77777777">
        <w:trPr>
          <w:cantSplit/>
          <w:jc w:val="center"/>
        </w:trPr>
        <w:tc>
          <w:tcPr>
            <w:tcW w:w="1165" w:type="dxa"/>
            <w:shd w:val="clear" w:color="auto" w:fill="FFFFFF"/>
            <w:tcMar>
              <w:top w:w="0" w:type="dxa"/>
              <w:left w:w="0" w:type="dxa"/>
              <w:bottom w:w="0" w:type="dxa"/>
              <w:right w:w="0" w:type="dxa"/>
            </w:tcMar>
            <w:vAlign w:val="center"/>
          </w:tcPr>
          <w:p w14:paraId="3CDB63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1356" w:type="dxa"/>
            <w:shd w:val="clear" w:color="auto" w:fill="FFFFFF"/>
            <w:tcMar>
              <w:top w:w="0" w:type="dxa"/>
              <w:left w:w="0" w:type="dxa"/>
              <w:bottom w:w="0" w:type="dxa"/>
              <w:right w:w="0" w:type="dxa"/>
            </w:tcMar>
            <w:vAlign w:val="center"/>
          </w:tcPr>
          <w:p w14:paraId="4786B9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0.0061 (0.0025 - 0.013)</w:t>
            </w:r>
          </w:p>
        </w:tc>
        <w:tc>
          <w:tcPr>
            <w:tcW w:w="1298" w:type="dxa"/>
            <w:shd w:val="clear" w:color="auto" w:fill="FFFFFF"/>
            <w:tcMar>
              <w:top w:w="0" w:type="dxa"/>
              <w:left w:w="0" w:type="dxa"/>
              <w:bottom w:w="0" w:type="dxa"/>
              <w:right w:w="0" w:type="dxa"/>
            </w:tcMar>
            <w:vAlign w:val="center"/>
          </w:tcPr>
          <w:p w14:paraId="1689C3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0.0099 (0.0044 - 0.018)</w:t>
            </w:r>
          </w:p>
        </w:tc>
        <w:tc>
          <w:tcPr>
            <w:tcW w:w="1385" w:type="dxa"/>
            <w:shd w:val="clear" w:color="auto" w:fill="FFFFFF"/>
            <w:tcMar>
              <w:top w:w="0" w:type="dxa"/>
              <w:left w:w="0" w:type="dxa"/>
              <w:bottom w:w="0" w:type="dxa"/>
              <w:right w:w="0" w:type="dxa"/>
            </w:tcMar>
            <w:vAlign w:val="center"/>
          </w:tcPr>
          <w:p w14:paraId="3E0A89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0.6 (0.52 - 0.68)</w:t>
            </w:r>
          </w:p>
        </w:tc>
        <w:tc>
          <w:tcPr>
            <w:tcW w:w="1356" w:type="dxa"/>
            <w:shd w:val="clear" w:color="auto" w:fill="FFFFFF"/>
            <w:tcMar>
              <w:top w:w="0" w:type="dxa"/>
              <w:left w:w="0" w:type="dxa"/>
              <w:bottom w:w="0" w:type="dxa"/>
              <w:right w:w="0" w:type="dxa"/>
            </w:tcMar>
            <w:vAlign w:val="center"/>
          </w:tcPr>
          <w:p w14:paraId="35583D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0.37 (0.3 - 0.45)</w:t>
            </w:r>
          </w:p>
        </w:tc>
        <w:tc>
          <w:tcPr>
            <w:tcW w:w="1413" w:type="dxa"/>
            <w:shd w:val="clear" w:color="auto" w:fill="FFFFFF"/>
            <w:tcMar>
              <w:top w:w="0" w:type="dxa"/>
              <w:left w:w="0" w:type="dxa"/>
              <w:bottom w:w="0" w:type="dxa"/>
              <w:right w:w="0" w:type="dxa"/>
            </w:tcMar>
            <w:vAlign w:val="center"/>
          </w:tcPr>
          <w:p w14:paraId="152A09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0.31 (0.19 - 0.45)</w:t>
            </w:r>
          </w:p>
        </w:tc>
        <w:tc>
          <w:tcPr>
            <w:tcW w:w="1183" w:type="dxa"/>
            <w:shd w:val="clear" w:color="auto" w:fill="FFFFFF"/>
            <w:tcMar>
              <w:top w:w="0" w:type="dxa"/>
              <w:left w:w="0" w:type="dxa"/>
              <w:bottom w:w="0" w:type="dxa"/>
              <w:right w:w="0" w:type="dxa"/>
            </w:tcMar>
            <w:vAlign w:val="center"/>
          </w:tcPr>
          <w:p w14:paraId="08BCBE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0.41 (0.24 - 0.58)</w:t>
            </w:r>
          </w:p>
        </w:tc>
        <w:tc>
          <w:tcPr>
            <w:tcW w:w="1183" w:type="dxa"/>
            <w:shd w:val="clear" w:color="auto" w:fill="FFFFFF"/>
            <w:tcMar>
              <w:top w:w="0" w:type="dxa"/>
              <w:left w:w="0" w:type="dxa"/>
              <w:bottom w:w="0" w:type="dxa"/>
              <w:right w:w="0" w:type="dxa"/>
            </w:tcMar>
            <w:vAlign w:val="center"/>
          </w:tcPr>
          <w:p w14:paraId="4BDFB7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0.56 (0.4 - 0.71)</w:t>
            </w:r>
          </w:p>
        </w:tc>
        <w:tc>
          <w:tcPr>
            <w:tcW w:w="1183" w:type="dxa"/>
            <w:shd w:val="clear" w:color="auto" w:fill="FFFFFF"/>
            <w:tcMar>
              <w:top w:w="0" w:type="dxa"/>
              <w:left w:w="0" w:type="dxa"/>
              <w:bottom w:w="0" w:type="dxa"/>
              <w:right w:w="0" w:type="dxa"/>
            </w:tcMar>
            <w:vAlign w:val="center"/>
          </w:tcPr>
          <w:p w14:paraId="6089A8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(0.36 - 0.4)</w:t>
            </w:r>
          </w:p>
        </w:tc>
      </w:tr>
      <w:tr w:rsidR="00785886" w14:paraId="1A93D98D" w14:textId="77777777">
        <w:trPr>
          <w:cantSplit/>
          <w:jc w:val="center"/>
        </w:trPr>
        <w:tc>
          <w:tcPr>
            <w:tcW w:w="1165" w:type="dxa"/>
            <w:shd w:val="clear" w:color="auto" w:fill="FFFFFF"/>
            <w:tcMar>
              <w:top w:w="0" w:type="dxa"/>
              <w:left w:w="0" w:type="dxa"/>
              <w:bottom w:w="0" w:type="dxa"/>
              <w:right w:w="0" w:type="dxa"/>
            </w:tcMar>
            <w:vAlign w:val="center"/>
          </w:tcPr>
          <w:p w14:paraId="200BC8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1356" w:type="dxa"/>
            <w:shd w:val="clear" w:color="auto" w:fill="FFFFFF"/>
            <w:tcMar>
              <w:top w:w="0" w:type="dxa"/>
              <w:left w:w="0" w:type="dxa"/>
              <w:bottom w:w="0" w:type="dxa"/>
              <w:right w:w="0" w:type="dxa"/>
            </w:tcMar>
            <w:vAlign w:val="center"/>
          </w:tcPr>
          <w:p w14:paraId="7F059C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c>
          <w:tcPr>
            <w:tcW w:w="1298" w:type="dxa"/>
            <w:shd w:val="clear" w:color="auto" w:fill="FFFFFF"/>
            <w:tcMar>
              <w:top w:w="0" w:type="dxa"/>
              <w:left w:w="0" w:type="dxa"/>
              <w:bottom w:w="0" w:type="dxa"/>
              <w:right w:w="0" w:type="dxa"/>
            </w:tcMar>
            <w:vAlign w:val="center"/>
          </w:tcPr>
          <w:p w14:paraId="155BFE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(0.0077 - 0.012)</w:t>
            </w:r>
          </w:p>
        </w:tc>
        <w:tc>
          <w:tcPr>
            <w:tcW w:w="1385" w:type="dxa"/>
            <w:shd w:val="clear" w:color="auto" w:fill="FFFFFF"/>
            <w:tcMar>
              <w:top w:w="0" w:type="dxa"/>
              <w:left w:w="0" w:type="dxa"/>
              <w:bottom w:w="0" w:type="dxa"/>
              <w:right w:w="0" w:type="dxa"/>
            </w:tcMar>
            <w:vAlign w:val="center"/>
          </w:tcPr>
          <w:p w14:paraId="053D1C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(0.011 - 0.018)</w:t>
            </w:r>
          </w:p>
        </w:tc>
        <w:tc>
          <w:tcPr>
            <w:tcW w:w="1356" w:type="dxa"/>
            <w:shd w:val="clear" w:color="auto" w:fill="FFFFFF"/>
            <w:tcMar>
              <w:top w:w="0" w:type="dxa"/>
              <w:left w:w="0" w:type="dxa"/>
              <w:bottom w:w="0" w:type="dxa"/>
              <w:right w:w="0" w:type="dxa"/>
            </w:tcMar>
            <w:vAlign w:val="center"/>
          </w:tcPr>
          <w:p w14:paraId="148D7A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(0.0088 - 0.013)</w:t>
            </w:r>
          </w:p>
        </w:tc>
        <w:tc>
          <w:tcPr>
            <w:tcW w:w="1413" w:type="dxa"/>
            <w:shd w:val="clear" w:color="auto" w:fill="FFFFFF"/>
            <w:tcMar>
              <w:top w:w="0" w:type="dxa"/>
              <w:left w:w="0" w:type="dxa"/>
              <w:bottom w:w="0" w:type="dxa"/>
              <w:right w:w="0" w:type="dxa"/>
            </w:tcMar>
            <w:vAlign w:val="center"/>
          </w:tcPr>
          <w:p w14:paraId="129555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0.23 (0.21 - 0.24)</w:t>
            </w:r>
          </w:p>
        </w:tc>
        <w:tc>
          <w:tcPr>
            <w:tcW w:w="1183" w:type="dxa"/>
            <w:shd w:val="clear" w:color="auto" w:fill="FFFFFF"/>
            <w:tcMar>
              <w:top w:w="0" w:type="dxa"/>
              <w:left w:w="0" w:type="dxa"/>
              <w:bottom w:w="0" w:type="dxa"/>
              <w:right w:w="0" w:type="dxa"/>
            </w:tcMar>
            <w:vAlign w:val="center"/>
          </w:tcPr>
          <w:p w14:paraId="05F78C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 (0.18 - 0.21)</w:t>
            </w:r>
          </w:p>
        </w:tc>
        <w:tc>
          <w:tcPr>
            <w:tcW w:w="1183" w:type="dxa"/>
            <w:shd w:val="clear" w:color="auto" w:fill="FFFFFF"/>
            <w:tcMar>
              <w:top w:w="0" w:type="dxa"/>
              <w:left w:w="0" w:type="dxa"/>
              <w:bottom w:w="0" w:type="dxa"/>
              <w:right w:w="0" w:type="dxa"/>
            </w:tcMar>
            <w:vAlign w:val="center"/>
          </w:tcPr>
          <w:p w14:paraId="04C95C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0.083 (0.0019 - 0.27)</w:t>
            </w:r>
          </w:p>
        </w:tc>
        <w:tc>
          <w:tcPr>
            <w:tcW w:w="1183" w:type="dxa"/>
            <w:shd w:val="clear" w:color="auto" w:fill="FFFFFF"/>
            <w:tcMar>
              <w:top w:w="0" w:type="dxa"/>
              <w:left w:w="0" w:type="dxa"/>
              <w:bottom w:w="0" w:type="dxa"/>
              <w:right w:w="0" w:type="dxa"/>
            </w:tcMar>
            <w:vAlign w:val="center"/>
          </w:tcPr>
          <w:p w14:paraId="3BE350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785886" w14:paraId="1F3800AF" w14:textId="77777777">
        <w:trPr>
          <w:cantSplit/>
          <w:jc w:val="center"/>
        </w:trPr>
        <w:tc>
          <w:tcPr>
            <w:tcW w:w="1165" w:type="dxa"/>
            <w:shd w:val="clear" w:color="auto" w:fill="FFFFFF"/>
            <w:tcMar>
              <w:top w:w="0" w:type="dxa"/>
              <w:left w:w="0" w:type="dxa"/>
              <w:bottom w:w="0" w:type="dxa"/>
              <w:right w:w="0" w:type="dxa"/>
            </w:tcMar>
            <w:vAlign w:val="center"/>
          </w:tcPr>
          <w:p w14:paraId="350DBF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1356" w:type="dxa"/>
            <w:shd w:val="clear" w:color="auto" w:fill="FFFFFF"/>
            <w:tcMar>
              <w:top w:w="0" w:type="dxa"/>
              <w:left w:w="0" w:type="dxa"/>
              <w:bottom w:w="0" w:type="dxa"/>
              <w:right w:w="0" w:type="dxa"/>
            </w:tcMar>
            <w:vAlign w:val="center"/>
          </w:tcPr>
          <w:p w14:paraId="6B7E43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c>
          <w:tcPr>
            <w:tcW w:w="1298" w:type="dxa"/>
            <w:shd w:val="clear" w:color="auto" w:fill="FFFFFF"/>
            <w:tcMar>
              <w:top w:w="0" w:type="dxa"/>
              <w:left w:w="0" w:type="dxa"/>
              <w:bottom w:w="0" w:type="dxa"/>
              <w:right w:w="0" w:type="dxa"/>
            </w:tcMar>
            <w:vAlign w:val="center"/>
          </w:tcPr>
          <w:p w14:paraId="65FC23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0.0073 (0.0035 - 0.013)</w:t>
            </w:r>
          </w:p>
        </w:tc>
        <w:tc>
          <w:tcPr>
            <w:tcW w:w="1385" w:type="dxa"/>
            <w:shd w:val="clear" w:color="auto" w:fill="FFFFFF"/>
            <w:tcMar>
              <w:top w:w="0" w:type="dxa"/>
              <w:left w:w="0" w:type="dxa"/>
              <w:bottom w:w="0" w:type="dxa"/>
              <w:right w:w="0" w:type="dxa"/>
            </w:tcMar>
            <w:vAlign w:val="center"/>
          </w:tcPr>
          <w:p w14:paraId="14E62F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(0.0085 - 0.034)</w:t>
            </w:r>
          </w:p>
        </w:tc>
        <w:tc>
          <w:tcPr>
            <w:tcW w:w="1356" w:type="dxa"/>
            <w:shd w:val="clear" w:color="auto" w:fill="FFFFFF"/>
            <w:tcMar>
              <w:top w:w="0" w:type="dxa"/>
              <w:left w:w="0" w:type="dxa"/>
              <w:bottom w:w="0" w:type="dxa"/>
              <w:right w:w="0" w:type="dxa"/>
            </w:tcMar>
            <w:vAlign w:val="center"/>
          </w:tcPr>
          <w:p w14:paraId="5DBF1D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(0.0032 - 0.022)</w:t>
            </w:r>
          </w:p>
        </w:tc>
        <w:tc>
          <w:tcPr>
            <w:tcW w:w="1413" w:type="dxa"/>
            <w:shd w:val="clear" w:color="auto" w:fill="FFFFFF"/>
            <w:tcMar>
              <w:top w:w="0" w:type="dxa"/>
              <w:left w:w="0" w:type="dxa"/>
              <w:bottom w:w="0" w:type="dxa"/>
              <w:right w:w="0" w:type="dxa"/>
            </w:tcMar>
            <w:vAlign w:val="center"/>
          </w:tcPr>
          <w:p w14:paraId="07E2EB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0.027 (0.016 - 0.039)</w:t>
            </w:r>
          </w:p>
        </w:tc>
        <w:tc>
          <w:tcPr>
            <w:tcW w:w="1183" w:type="dxa"/>
            <w:shd w:val="clear" w:color="auto" w:fill="FFFFFF"/>
            <w:tcMar>
              <w:top w:w="0" w:type="dxa"/>
              <w:left w:w="0" w:type="dxa"/>
              <w:bottom w:w="0" w:type="dxa"/>
              <w:right w:w="0" w:type="dxa"/>
            </w:tcMar>
            <w:vAlign w:val="center"/>
          </w:tcPr>
          <w:p w14:paraId="276198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0.62 (0.56 - 0.67)</w:t>
            </w:r>
          </w:p>
        </w:tc>
        <w:tc>
          <w:tcPr>
            <w:tcW w:w="1183" w:type="dxa"/>
            <w:shd w:val="clear" w:color="auto" w:fill="FFFFFF"/>
            <w:tcMar>
              <w:top w:w="0" w:type="dxa"/>
              <w:left w:w="0" w:type="dxa"/>
              <w:bottom w:w="0" w:type="dxa"/>
              <w:right w:w="0" w:type="dxa"/>
            </w:tcMar>
            <w:vAlign w:val="center"/>
          </w:tcPr>
          <w:p w14:paraId="661FEF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0.083 (0.0019 - 0.27)</w:t>
            </w:r>
          </w:p>
        </w:tc>
        <w:tc>
          <w:tcPr>
            <w:tcW w:w="1183" w:type="dxa"/>
            <w:shd w:val="clear" w:color="auto" w:fill="FFFFFF"/>
            <w:tcMar>
              <w:top w:w="0" w:type="dxa"/>
              <w:left w:w="0" w:type="dxa"/>
              <w:bottom w:w="0" w:type="dxa"/>
              <w:right w:w="0" w:type="dxa"/>
            </w:tcMar>
            <w:vAlign w:val="center"/>
          </w:tcPr>
          <w:p w14:paraId="722C0E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785886" w14:paraId="58392884" w14:textId="77777777">
        <w:trPr>
          <w:cantSplit/>
          <w:jc w:val="center"/>
        </w:trPr>
        <w:tc>
          <w:tcPr>
            <w:tcW w:w="1165" w:type="dxa"/>
            <w:shd w:val="clear" w:color="auto" w:fill="FFFFFF"/>
            <w:tcMar>
              <w:top w:w="0" w:type="dxa"/>
              <w:left w:w="0" w:type="dxa"/>
              <w:bottom w:w="0" w:type="dxa"/>
              <w:right w:w="0" w:type="dxa"/>
            </w:tcMar>
            <w:vAlign w:val="center"/>
          </w:tcPr>
          <w:p w14:paraId="427F06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Okanogan River</w:t>
            </w:r>
          </w:p>
        </w:tc>
        <w:tc>
          <w:tcPr>
            <w:tcW w:w="1356" w:type="dxa"/>
            <w:shd w:val="clear" w:color="auto" w:fill="FFFFFF"/>
            <w:tcMar>
              <w:top w:w="0" w:type="dxa"/>
              <w:left w:w="0" w:type="dxa"/>
              <w:bottom w:w="0" w:type="dxa"/>
              <w:right w:w="0" w:type="dxa"/>
            </w:tcMar>
            <w:vAlign w:val="center"/>
          </w:tcPr>
          <w:p w14:paraId="1E3B70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c>
          <w:tcPr>
            <w:tcW w:w="1298" w:type="dxa"/>
            <w:shd w:val="clear" w:color="auto" w:fill="FFFFFF"/>
            <w:tcMar>
              <w:top w:w="0" w:type="dxa"/>
              <w:left w:w="0" w:type="dxa"/>
              <w:bottom w:w="0" w:type="dxa"/>
              <w:right w:w="0" w:type="dxa"/>
            </w:tcMar>
            <w:vAlign w:val="center"/>
          </w:tcPr>
          <w:p w14:paraId="695D63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(0.0068 - 0.014)</w:t>
            </w:r>
          </w:p>
        </w:tc>
        <w:tc>
          <w:tcPr>
            <w:tcW w:w="1385" w:type="dxa"/>
            <w:shd w:val="clear" w:color="auto" w:fill="FFFFFF"/>
            <w:tcMar>
              <w:top w:w="0" w:type="dxa"/>
              <w:left w:w="0" w:type="dxa"/>
              <w:bottom w:w="0" w:type="dxa"/>
              <w:right w:w="0" w:type="dxa"/>
            </w:tcMar>
            <w:vAlign w:val="center"/>
          </w:tcPr>
          <w:p w14:paraId="3EB56B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(0.0096 - 0.023)</w:t>
            </w:r>
          </w:p>
        </w:tc>
        <w:tc>
          <w:tcPr>
            <w:tcW w:w="1356" w:type="dxa"/>
            <w:shd w:val="clear" w:color="auto" w:fill="FFFFFF"/>
            <w:tcMar>
              <w:top w:w="0" w:type="dxa"/>
              <w:left w:w="0" w:type="dxa"/>
              <w:bottom w:w="0" w:type="dxa"/>
              <w:right w:w="0" w:type="dxa"/>
            </w:tcMar>
            <w:vAlign w:val="center"/>
          </w:tcPr>
          <w:p w14:paraId="50D726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0.0045 (0.0012 - 0.0087)</w:t>
            </w:r>
          </w:p>
        </w:tc>
        <w:tc>
          <w:tcPr>
            <w:tcW w:w="1413" w:type="dxa"/>
            <w:shd w:val="clear" w:color="auto" w:fill="FFFFFF"/>
            <w:tcMar>
              <w:top w:w="0" w:type="dxa"/>
              <w:left w:w="0" w:type="dxa"/>
              <w:bottom w:w="0" w:type="dxa"/>
              <w:right w:w="0" w:type="dxa"/>
            </w:tcMar>
            <w:vAlign w:val="center"/>
          </w:tcPr>
          <w:p w14:paraId="68FF63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0.0023 (0.00036 - 0.0057)</w:t>
            </w:r>
          </w:p>
        </w:tc>
        <w:tc>
          <w:tcPr>
            <w:tcW w:w="1183" w:type="dxa"/>
            <w:shd w:val="clear" w:color="auto" w:fill="FFFFFF"/>
            <w:tcMar>
              <w:top w:w="0" w:type="dxa"/>
              <w:left w:w="0" w:type="dxa"/>
              <w:bottom w:w="0" w:type="dxa"/>
              <w:right w:w="0" w:type="dxa"/>
            </w:tcMar>
            <w:vAlign w:val="center"/>
          </w:tcPr>
          <w:p w14:paraId="289F73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(0.0095 - 0.02)</w:t>
            </w:r>
          </w:p>
        </w:tc>
        <w:tc>
          <w:tcPr>
            <w:tcW w:w="1183" w:type="dxa"/>
            <w:shd w:val="clear" w:color="auto" w:fill="FFFFFF"/>
            <w:tcMar>
              <w:top w:w="0" w:type="dxa"/>
              <w:left w:w="0" w:type="dxa"/>
              <w:bottom w:w="0" w:type="dxa"/>
              <w:right w:w="0" w:type="dxa"/>
            </w:tcMar>
            <w:vAlign w:val="center"/>
          </w:tcPr>
          <w:p w14:paraId="083059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0.083 (0.0019 - 0.27)</w:t>
            </w:r>
          </w:p>
        </w:tc>
        <w:tc>
          <w:tcPr>
            <w:tcW w:w="1183" w:type="dxa"/>
            <w:shd w:val="clear" w:color="auto" w:fill="FFFFFF"/>
            <w:tcMar>
              <w:top w:w="0" w:type="dxa"/>
              <w:left w:w="0" w:type="dxa"/>
              <w:bottom w:w="0" w:type="dxa"/>
              <w:right w:w="0" w:type="dxa"/>
            </w:tcMar>
            <w:vAlign w:val="center"/>
          </w:tcPr>
          <w:p w14:paraId="41F467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785886" w14:paraId="35F522A9" w14:textId="77777777">
        <w:trPr>
          <w:cantSplit/>
          <w:jc w:val="center"/>
        </w:trPr>
        <w:tc>
          <w:tcPr>
            <w:tcW w:w="1165" w:type="dxa"/>
            <w:shd w:val="clear" w:color="auto" w:fill="FFFFFF"/>
            <w:tcMar>
              <w:top w:w="0" w:type="dxa"/>
              <w:left w:w="0" w:type="dxa"/>
              <w:bottom w:w="0" w:type="dxa"/>
              <w:right w:w="0" w:type="dxa"/>
            </w:tcMar>
            <w:vAlign w:val="center"/>
          </w:tcPr>
          <w:p w14:paraId="23D428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1356" w:type="dxa"/>
            <w:shd w:val="clear" w:color="auto" w:fill="FFFFFF"/>
            <w:tcMar>
              <w:top w:w="0" w:type="dxa"/>
              <w:left w:w="0" w:type="dxa"/>
              <w:bottom w:w="0" w:type="dxa"/>
              <w:right w:w="0" w:type="dxa"/>
            </w:tcMar>
            <w:vAlign w:val="center"/>
          </w:tcPr>
          <w:p w14:paraId="1D1AA5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c>
          <w:tcPr>
            <w:tcW w:w="1298" w:type="dxa"/>
            <w:shd w:val="clear" w:color="auto" w:fill="FFFFFF"/>
            <w:tcMar>
              <w:top w:w="0" w:type="dxa"/>
              <w:left w:w="0" w:type="dxa"/>
              <w:bottom w:w="0" w:type="dxa"/>
              <w:right w:w="0" w:type="dxa"/>
            </w:tcMar>
            <w:vAlign w:val="center"/>
          </w:tcPr>
          <w:p w14:paraId="2238F6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0.0095 (0.0079 - 0.011)</w:t>
            </w:r>
          </w:p>
        </w:tc>
        <w:tc>
          <w:tcPr>
            <w:tcW w:w="1385" w:type="dxa"/>
            <w:shd w:val="clear" w:color="auto" w:fill="FFFFFF"/>
            <w:tcMar>
              <w:top w:w="0" w:type="dxa"/>
              <w:left w:w="0" w:type="dxa"/>
              <w:bottom w:w="0" w:type="dxa"/>
              <w:right w:w="0" w:type="dxa"/>
            </w:tcMar>
            <w:vAlign w:val="center"/>
          </w:tcPr>
          <w:p w14:paraId="7E5360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(0.0095 - 0.014)</w:t>
            </w:r>
          </w:p>
        </w:tc>
        <w:tc>
          <w:tcPr>
            <w:tcW w:w="1356" w:type="dxa"/>
            <w:shd w:val="clear" w:color="auto" w:fill="FFFFFF"/>
            <w:tcMar>
              <w:top w:w="0" w:type="dxa"/>
              <w:left w:w="0" w:type="dxa"/>
              <w:bottom w:w="0" w:type="dxa"/>
              <w:right w:w="0" w:type="dxa"/>
            </w:tcMar>
            <w:vAlign w:val="center"/>
          </w:tcPr>
          <w:p w14:paraId="5FAA47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(0.0081 - 0.013)</w:t>
            </w:r>
          </w:p>
        </w:tc>
        <w:tc>
          <w:tcPr>
            <w:tcW w:w="1413" w:type="dxa"/>
            <w:shd w:val="clear" w:color="auto" w:fill="FFFFFF"/>
            <w:tcMar>
              <w:top w:w="0" w:type="dxa"/>
              <w:left w:w="0" w:type="dxa"/>
              <w:bottom w:w="0" w:type="dxa"/>
              <w:right w:w="0" w:type="dxa"/>
            </w:tcMar>
            <w:vAlign w:val="center"/>
          </w:tcPr>
          <w:p w14:paraId="22747F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(0.0047 - 0.0077)</w:t>
            </w:r>
          </w:p>
        </w:tc>
        <w:tc>
          <w:tcPr>
            <w:tcW w:w="1183" w:type="dxa"/>
            <w:shd w:val="clear" w:color="auto" w:fill="FFFFFF"/>
            <w:tcMar>
              <w:top w:w="0" w:type="dxa"/>
              <w:left w:w="0" w:type="dxa"/>
              <w:bottom w:w="0" w:type="dxa"/>
              <w:right w:w="0" w:type="dxa"/>
            </w:tcMar>
            <w:vAlign w:val="center"/>
          </w:tcPr>
          <w:p w14:paraId="6A5AE9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(0.01 - 0.014)</w:t>
            </w:r>
          </w:p>
        </w:tc>
        <w:tc>
          <w:tcPr>
            <w:tcW w:w="1183" w:type="dxa"/>
            <w:shd w:val="clear" w:color="auto" w:fill="FFFFFF"/>
            <w:tcMar>
              <w:top w:w="0" w:type="dxa"/>
              <w:left w:w="0" w:type="dxa"/>
              <w:bottom w:w="0" w:type="dxa"/>
              <w:right w:w="0" w:type="dxa"/>
            </w:tcMar>
            <w:vAlign w:val="center"/>
          </w:tcPr>
          <w:p w14:paraId="3CCA27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0.083 (0.0019 - 0.27)</w:t>
            </w:r>
          </w:p>
        </w:tc>
        <w:tc>
          <w:tcPr>
            <w:tcW w:w="1183" w:type="dxa"/>
            <w:shd w:val="clear" w:color="auto" w:fill="FFFFFF"/>
            <w:tcMar>
              <w:top w:w="0" w:type="dxa"/>
              <w:left w:w="0" w:type="dxa"/>
              <w:bottom w:w="0" w:type="dxa"/>
              <w:right w:w="0" w:type="dxa"/>
            </w:tcMar>
            <w:vAlign w:val="center"/>
          </w:tcPr>
          <w:p w14:paraId="3259B1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0.34 (0.12 - 0.62)</w:t>
            </w:r>
          </w:p>
        </w:tc>
      </w:tr>
      <w:tr w:rsidR="00785886" w14:paraId="4FFB4656" w14:textId="77777777">
        <w:trPr>
          <w:cantSplit/>
          <w:jc w:val="center"/>
        </w:trPr>
        <w:tc>
          <w:tcPr>
            <w:tcW w:w="1165" w:type="dxa"/>
            <w:shd w:val="clear" w:color="auto" w:fill="FFFFFF"/>
            <w:tcMar>
              <w:top w:w="0" w:type="dxa"/>
              <w:left w:w="0" w:type="dxa"/>
              <w:bottom w:w="0" w:type="dxa"/>
              <w:right w:w="0" w:type="dxa"/>
            </w:tcMar>
            <w:vAlign w:val="center"/>
          </w:tcPr>
          <w:p w14:paraId="183F6E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1356" w:type="dxa"/>
            <w:shd w:val="clear" w:color="auto" w:fill="FFFFFF"/>
            <w:tcMar>
              <w:top w:w="0" w:type="dxa"/>
              <w:left w:w="0" w:type="dxa"/>
              <w:bottom w:w="0" w:type="dxa"/>
              <w:right w:w="0" w:type="dxa"/>
            </w:tcMar>
            <w:vAlign w:val="center"/>
          </w:tcPr>
          <w:p w14:paraId="548DA4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14:paraId="58EC98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0.073 (0.067 - 0.079)</w:t>
            </w:r>
          </w:p>
        </w:tc>
        <w:tc>
          <w:tcPr>
            <w:tcW w:w="1385" w:type="dxa"/>
            <w:shd w:val="clear" w:color="auto" w:fill="FFFFFF"/>
            <w:tcMar>
              <w:top w:w="0" w:type="dxa"/>
              <w:left w:w="0" w:type="dxa"/>
              <w:bottom w:w="0" w:type="dxa"/>
              <w:right w:w="0" w:type="dxa"/>
            </w:tcMar>
            <w:vAlign w:val="center"/>
          </w:tcPr>
          <w:p w14:paraId="07A3ED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14:paraId="36E96F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14:paraId="347146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14:paraId="78BC0A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14:paraId="60FB41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0.029 (0.025 - 0.034)</w:t>
            </w:r>
          </w:p>
        </w:tc>
        <w:tc>
          <w:tcPr>
            <w:tcW w:w="1183" w:type="dxa"/>
            <w:shd w:val="clear" w:color="auto" w:fill="FFFFFF"/>
            <w:tcMar>
              <w:top w:w="0" w:type="dxa"/>
              <w:left w:w="0" w:type="dxa"/>
              <w:bottom w:w="0" w:type="dxa"/>
              <w:right w:w="0" w:type="dxa"/>
            </w:tcMar>
            <w:vAlign w:val="center"/>
          </w:tcPr>
          <w:p w14:paraId="2205B4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 (0.38 - 0.42)</w:t>
            </w:r>
          </w:p>
        </w:tc>
      </w:tr>
      <w:tr w:rsidR="00785886" w14:paraId="7A7F0033" w14:textId="77777777">
        <w:trPr>
          <w:cantSplit/>
          <w:jc w:val="center"/>
        </w:trPr>
        <w:tc>
          <w:tcPr>
            <w:tcW w:w="1165" w:type="dxa"/>
            <w:shd w:val="clear" w:color="auto" w:fill="FFFFFF"/>
            <w:tcMar>
              <w:top w:w="0" w:type="dxa"/>
              <w:left w:w="0" w:type="dxa"/>
              <w:bottom w:w="0" w:type="dxa"/>
              <w:right w:w="0" w:type="dxa"/>
            </w:tcMar>
            <w:vAlign w:val="center"/>
          </w:tcPr>
          <w:p w14:paraId="75C621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1356" w:type="dxa"/>
            <w:shd w:val="clear" w:color="auto" w:fill="FFFFFF"/>
            <w:tcMar>
              <w:top w:w="0" w:type="dxa"/>
              <w:left w:w="0" w:type="dxa"/>
              <w:bottom w:w="0" w:type="dxa"/>
              <w:right w:w="0" w:type="dxa"/>
            </w:tcMar>
            <w:vAlign w:val="center"/>
          </w:tcPr>
          <w:p w14:paraId="4CF9E7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14:paraId="2A241B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(0.047 - 0.071)</w:t>
            </w:r>
          </w:p>
        </w:tc>
        <w:tc>
          <w:tcPr>
            <w:tcW w:w="1385" w:type="dxa"/>
            <w:shd w:val="clear" w:color="auto" w:fill="FFFFFF"/>
            <w:tcMar>
              <w:top w:w="0" w:type="dxa"/>
              <w:left w:w="0" w:type="dxa"/>
              <w:bottom w:w="0" w:type="dxa"/>
              <w:right w:w="0" w:type="dxa"/>
            </w:tcMar>
            <w:vAlign w:val="center"/>
          </w:tcPr>
          <w:p w14:paraId="4642C0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14:paraId="09E58F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14:paraId="46CD49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14:paraId="4C8DB9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14:paraId="740761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(0.02 - 0.05)</w:t>
            </w:r>
          </w:p>
        </w:tc>
        <w:tc>
          <w:tcPr>
            <w:tcW w:w="1183" w:type="dxa"/>
            <w:shd w:val="clear" w:color="auto" w:fill="FFFFFF"/>
            <w:tcMar>
              <w:top w:w="0" w:type="dxa"/>
              <w:left w:w="0" w:type="dxa"/>
              <w:bottom w:w="0" w:type="dxa"/>
              <w:right w:w="0" w:type="dxa"/>
            </w:tcMar>
            <w:vAlign w:val="center"/>
          </w:tcPr>
          <w:p w14:paraId="5A25E2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0.033 (0.022 - 0.049)</w:t>
            </w:r>
          </w:p>
        </w:tc>
      </w:tr>
      <w:tr w:rsidR="00785886" w14:paraId="6C7F108F" w14:textId="77777777">
        <w:trPr>
          <w:cantSplit/>
          <w:jc w:val="center"/>
        </w:trPr>
        <w:tc>
          <w:tcPr>
            <w:tcW w:w="1165" w:type="dxa"/>
            <w:shd w:val="clear" w:color="auto" w:fill="FFFFFF"/>
            <w:tcMar>
              <w:top w:w="0" w:type="dxa"/>
              <w:left w:w="0" w:type="dxa"/>
              <w:bottom w:w="0" w:type="dxa"/>
              <w:right w:w="0" w:type="dxa"/>
            </w:tcMar>
            <w:vAlign w:val="center"/>
          </w:tcPr>
          <w:p w14:paraId="753792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1356" w:type="dxa"/>
            <w:shd w:val="clear" w:color="auto" w:fill="FFFFFF"/>
            <w:tcMar>
              <w:top w:w="0" w:type="dxa"/>
              <w:left w:w="0" w:type="dxa"/>
              <w:bottom w:w="0" w:type="dxa"/>
              <w:right w:w="0" w:type="dxa"/>
            </w:tcMar>
            <w:vAlign w:val="center"/>
          </w:tcPr>
          <w:p w14:paraId="6FFCEB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14:paraId="54D16F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0.031 (0.028 - 0.034)</w:t>
            </w:r>
          </w:p>
        </w:tc>
        <w:tc>
          <w:tcPr>
            <w:tcW w:w="1385" w:type="dxa"/>
            <w:shd w:val="clear" w:color="auto" w:fill="FFFFFF"/>
            <w:tcMar>
              <w:top w:w="0" w:type="dxa"/>
              <w:left w:w="0" w:type="dxa"/>
              <w:bottom w:w="0" w:type="dxa"/>
              <w:right w:w="0" w:type="dxa"/>
            </w:tcMar>
            <w:vAlign w:val="center"/>
          </w:tcPr>
          <w:p w14:paraId="01A949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14:paraId="5685E3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14:paraId="697401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14:paraId="227BDC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14:paraId="04B427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(0.0079 - 0.012)</w:t>
            </w:r>
          </w:p>
        </w:tc>
        <w:tc>
          <w:tcPr>
            <w:tcW w:w="1183" w:type="dxa"/>
            <w:shd w:val="clear" w:color="auto" w:fill="FFFFFF"/>
            <w:tcMar>
              <w:top w:w="0" w:type="dxa"/>
              <w:left w:w="0" w:type="dxa"/>
              <w:bottom w:w="0" w:type="dxa"/>
              <w:right w:w="0" w:type="dxa"/>
            </w:tcMar>
            <w:vAlign w:val="center"/>
          </w:tcPr>
          <w:p w14:paraId="0E6C51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(0.015 - 0.022)</w:t>
            </w:r>
          </w:p>
        </w:tc>
      </w:tr>
      <w:tr w:rsidR="00785886" w14:paraId="1036F1DC" w14:textId="77777777">
        <w:trPr>
          <w:cantSplit/>
          <w:jc w:val="center"/>
        </w:trPr>
        <w:tc>
          <w:tcPr>
            <w:tcW w:w="1165" w:type="dxa"/>
            <w:shd w:val="clear" w:color="auto" w:fill="FFFFFF"/>
            <w:tcMar>
              <w:top w:w="0" w:type="dxa"/>
              <w:left w:w="0" w:type="dxa"/>
              <w:bottom w:w="0" w:type="dxa"/>
              <w:right w:w="0" w:type="dxa"/>
            </w:tcMar>
            <w:vAlign w:val="center"/>
          </w:tcPr>
          <w:p w14:paraId="61AB2A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1356" w:type="dxa"/>
            <w:shd w:val="clear" w:color="auto" w:fill="FFFFFF"/>
            <w:tcMar>
              <w:top w:w="0" w:type="dxa"/>
              <w:left w:w="0" w:type="dxa"/>
              <w:bottom w:w="0" w:type="dxa"/>
              <w:right w:w="0" w:type="dxa"/>
            </w:tcMar>
            <w:vAlign w:val="center"/>
          </w:tcPr>
          <w:p w14:paraId="7E7F92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14:paraId="7F1CFD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(0.045 - 0.051)</w:t>
            </w:r>
          </w:p>
        </w:tc>
        <w:tc>
          <w:tcPr>
            <w:tcW w:w="1385" w:type="dxa"/>
            <w:shd w:val="clear" w:color="auto" w:fill="FFFFFF"/>
            <w:tcMar>
              <w:top w:w="0" w:type="dxa"/>
              <w:left w:w="0" w:type="dxa"/>
              <w:bottom w:w="0" w:type="dxa"/>
              <w:right w:w="0" w:type="dxa"/>
            </w:tcMar>
            <w:vAlign w:val="center"/>
          </w:tcPr>
          <w:p w14:paraId="1633FE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14:paraId="63B045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14:paraId="7C6D55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14:paraId="096BCD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14:paraId="07C1B2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(0.019 - 0.024)</w:t>
            </w:r>
          </w:p>
        </w:tc>
        <w:tc>
          <w:tcPr>
            <w:tcW w:w="1183" w:type="dxa"/>
            <w:shd w:val="clear" w:color="auto" w:fill="FFFFFF"/>
            <w:tcMar>
              <w:top w:w="0" w:type="dxa"/>
              <w:left w:w="0" w:type="dxa"/>
              <w:bottom w:w="0" w:type="dxa"/>
              <w:right w:w="0" w:type="dxa"/>
            </w:tcMar>
            <w:vAlign w:val="center"/>
          </w:tcPr>
          <w:p w14:paraId="2CE960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(0.018 - 0.023)</w:t>
            </w:r>
          </w:p>
        </w:tc>
      </w:tr>
      <w:tr w:rsidR="00785886" w14:paraId="214F25AA" w14:textId="77777777">
        <w:trPr>
          <w:cantSplit/>
          <w:jc w:val="center"/>
        </w:trPr>
        <w:tc>
          <w:tcPr>
            <w:tcW w:w="1165" w:type="dxa"/>
            <w:shd w:val="clear" w:color="auto" w:fill="FFFFFF"/>
            <w:tcMar>
              <w:top w:w="0" w:type="dxa"/>
              <w:left w:w="0" w:type="dxa"/>
              <w:bottom w:w="0" w:type="dxa"/>
              <w:right w:w="0" w:type="dxa"/>
            </w:tcMar>
            <w:vAlign w:val="center"/>
          </w:tcPr>
          <w:p w14:paraId="26E92F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1356" w:type="dxa"/>
            <w:shd w:val="clear" w:color="auto" w:fill="FFFFFF"/>
            <w:tcMar>
              <w:top w:w="0" w:type="dxa"/>
              <w:left w:w="0" w:type="dxa"/>
              <w:bottom w:w="0" w:type="dxa"/>
              <w:right w:w="0" w:type="dxa"/>
            </w:tcMar>
            <w:vAlign w:val="center"/>
          </w:tcPr>
          <w:p w14:paraId="5ABE22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shd w:val="clear" w:color="auto" w:fill="FFFFFF"/>
            <w:tcMar>
              <w:top w:w="0" w:type="dxa"/>
              <w:left w:w="0" w:type="dxa"/>
              <w:bottom w:w="0" w:type="dxa"/>
              <w:right w:w="0" w:type="dxa"/>
            </w:tcMar>
            <w:vAlign w:val="center"/>
          </w:tcPr>
          <w:p w14:paraId="4B4D6E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0.029 (0.027 - 0.032)</w:t>
            </w:r>
          </w:p>
        </w:tc>
        <w:tc>
          <w:tcPr>
            <w:tcW w:w="1385" w:type="dxa"/>
            <w:shd w:val="clear" w:color="auto" w:fill="FFFFFF"/>
            <w:tcMar>
              <w:top w:w="0" w:type="dxa"/>
              <w:left w:w="0" w:type="dxa"/>
              <w:bottom w:w="0" w:type="dxa"/>
              <w:right w:w="0" w:type="dxa"/>
            </w:tcMar>
            <w:vAlign w:val="center"/>
          </w:tcPr>
          <w:p w14:paraId="7499DC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shd w:val="clear" w:color="auto" w:fill="FFFFFF"/>
            <w:tcMar>
              <w:top w:w="0" w:type="dxa"/>
              <w:left w:w="0" w:type="dxa"/>
              <w:bottom w:w="0" w:type="dxa"/>
              <w:right w:w="0" w:type="dxa"/>
            </w:tcMar>
            <w:vAlign w:val="center"/>
          </w:tcPr>
          <w:p w14:paraId="4DA33A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shd w:val="clear" w:color="auto" w:fill="FFFFFF"/>
            <w:tcMar>
              <w:top w:w="0" w:type="dxa"/>
              <w:left w:w="0" w:type="dxa"/>
              <w:bottom w:w="0" w:type="dxa"/>
              <w:right w:w="0" w:type="dxa"/>
            </w:tcMar>
            <w:vAlign w:val="center"/>
          </w:tcPr>
          <w:p w14:paraId="0A1568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shd w:val="clear" w:color="auto" w:fill="FFFFFF"/>
            <w:tcMar>
              <w:top w:w="0" w:type="dxa"/>
              <w:left w:w="0" w:type="dxa"/>
              <w:bottom w:w="0" w:type="dxa"/>
              <w:right w:w="0" w:type="dxa"/>
            </w:tcMar>
            <w:vAlign w:val="center"/>
          </w:tcPr>
          <w:p w14:paraId="724E56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shd w:val="clear" w:color="auto" w:fill="FFFFFF"/>
            <w:tcMar>
              <w:top w:w="0" w:type="dxa"/>
              <w:left w:w="0" w:type="dxa"/>
              <w:bottom w:w="0" w:type="dxa"/>
              <w:right w:w="0" w:type="dxa"/>
            </w:tcMar>
            <w:vAlign w:val="center"/>
          </w:tcPr>
          <w:p w14:paraId="425EAC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(0.016 - 0.022)</w:t>
            </w:r>
          </w:p>
        </w:tc>
        <w:tc>
          <w:tcPr>
            <w:tcW w:w="1183" w:type="dxa"/>
            <w:shd w:val="clear" w:color="auto" w:fill="FFFFFF"/>
            <w:tcMar>
              <w:top w:w="0" w:type="dxa"/>
              <w:left w:w="0" w:type="dxa"/>
              <w:bottom w:w="0" w:type="dxa"/>
              <w:right w:w="0" w:type="dxa"/>
            </w:tcMar>
            <w:vAlign w:val="center"/>
          </w:tcPr>
          <w:p w14:paraId="44FFB8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(0.016 - 0.022)</w:t>
            </w:r>
          </w:p>
        </w:tc>
      </w:tr>
      <w:tr w:rsidR="00785886" w14:paraId="01C09089" w14:textId="77777777">
        <w:trPr>
          <w:cantSplit/>
          <w:jc w:val="center"/>
        </w:trPr>
        <w:tc>
          <w:tcPr>
            <w:tcW w:w="1165" w:type="dxa"/>
            <w:tcBorders>
              <w:bottom w:val="single" w:sz="16" w:space="0" w:color="666666"/>
            </w:tcBorders>
            <w:shd w:val="clear" w:color="auto" w:fill="FFFFFF"/>
            <w:tcMar>
              <w:top w:w="0" w:type="dxa"/>
              <w:left w:w="0" w:type="dxa"/>
              <w:bottom w:w="0" w:type="dxa"/>
              <w:right w:w="0" w:type="dxa"/>
            </w:tcMar>
            <w:vAlign w:val="center"/>
          </w:tcPr>
          <w:p w14:paraId="7464B8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1356" w:type="dxa"/>
            <w:tcBorders>
              <w:bottom w:val="single" w:sz="16" w:space="0" w:color="666666"/>
            </w:tcBorders>
            <w:shd w:val="clear" w:color="auto" w:fill="FFFFFF"/>
            <w:tcMar>
              <w:top w:w="0" w:type="dxa"/>
              <w:left w:w="0" w:type="dxa"/>
              <w:bottom w:w="0" w:type="dxa"/>
              <w:right w:w="0" w:type="dxa"/>
            </w:tcMar>
            <w:vAlign w:val="center"/>
          </w:tcPr>
          <w:p w14:paraId="570B07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c>
          <w:tcPr>
            <w:tcW w:w="1298" w:type="dxa"/>
            <w:tcBorders>
              <w:bottom w:val="single" w:sz="16" w:space="0" w:color="666666"/>
            </w:tcBorders>
            <w:shd w:val="clear" w:color="auto" w:fill="FFFFFF"/>
            <w:tcMar>
              <w:top w:w="0" w:type="dxa"/>
              <w:left w:w="0" w:type="dxa"/>
              <w:bottom w:w="0" w:type="dxa"/>
              <w:right w:w="0" w:type="dxa"/>
            </w:tcMar>
            <w:vAlign w:val="center"/>
          </w:tcPr>
          <w:p w14:paraId="5D3CAF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0.046 (0.042 - 0.049)</w:t>
            </w:r>
          </w:p>
        </w:tc>
        <w:tc>
          <w:tcPr>
            <w:tcW w:w="1385" w:type="dxa"/>
            <w:tcBorders>
              <w:bottom w:val="single" w:sz="16" w:space="0" w:color="666666"/>
            </w:tcBorders>
            <w:shd w:val="clear" w:color="auto" w:fill="FFFFFF"/>
            <w:tcMar>
              <w:top w:w="0" w:type="dxa"/>
              <w:left w:w="0" w:type="dxa"/>
              <w:bottom w:w="0" w:type="dxa"/>
              <w:right w:w="0" w:type="dxa"/>
            </w:tcMar>
            <w:vAlign w:val="center"/>
          </w:tcPr>
          <w:p w14:paraId="7C2B39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0.47 (0.44 - 0.5)</w:t>
            </w:r>
          </w:p>
        </w:tc>
        <w:tc>
          <w:tcPr>
            <w:tcW w:w="1356" w:type="dxa"/>
            <w:tcBorders>
              <w:bottom w:val="single" w:sz="16" w:space="0" w:color="666666"/>
            </w:tcBorders>
            <w:shd w:val="clear" w:color="auto" w:fill="FFFFFF"/>
            <w:tcMar>
              <w:top w:w="0" w:type="dxa"/>
              <w:left w:w="0" w:type="dxa"/>
              <w:bottom w:w="0" w:type="dxa"/>
              <w:right w:w="0" w:type="dxa"/>
            </w:tcMar>
            <w:vAlign w:val="center"/>
          </w:tcPr>
          <w:p w14:paraId="215897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0.38 (0.34 - 0.42)</w:t>
            </w:r>
          </w:p>
        </w:tc>
        <w:tc>
          <w:tcPr>
            <w:tcW w:w="1413" w:type="dxa"/>
            <w:tcBorders>
              <w:bottom w:val="single" w:sz="16" w:space="0" w:color="666666"/>
            </w:tcBorders>
            <w:shd w:val="clear" w:color="auto" w:fill="FFFFFF"/>
            <w:tcMar>
              <w:top w:w="0" w:type="dxa"/>
              <w:left w:w="0" w:type="dxa"/>
              <w:bottom w:w="0" w:type="dxa"/>
              <w:right w:w="0" w:type="dxa"/>
            </w:tcMar>
            <w:vAlign w:val="center"/>
          </w:tcPr>
          <w:p w14:paraId="5EB322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0.26 (0.22 - 0.3)</w:t>
            </w:r>
          </w:p>
        </w:tc>
        <w:tc>
          <w:tcPr>
            <w:tcW w:w="1183" w:type="dxa"/>
            <w:tcBorders>
              <w:bottom w:val="single" w:sz="16" w:space="0" w:color="666666"/>
            </w:tcBorders>
            <w:shd w:val="clear" w:color="auto" w:fill="FFFFFF"/>
            <w:tcMar>
              <w:top w:w="0" w:type="dxa"/>
              <w:left w:w="0" w:type="dxa"/>
              <w:bottom w:w="0" w:type="dxa"/>
              <w:right w:w="0" w:type="dxa"/>
            </w:tcMar>
            <w:vAlign w:val="center"/>
          </w:tcPr>
          <w:p w14:paraId="193001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shd w:val="clear" w:color="auto" w:fill="F5DEB3"/>
              </w:rPr>
              <w:t>0.29 (0.24 - 0.35)</w:t>
            </w:r>
          </w:p>
        </w:tc>
        <w:tc>
          <w:tcPr>
            <w:tcW w:w="1183" w:type="dxa"/>
            <w:tcBorders>
              <w:bottom w:val="single" w:sz="16" w:space="0" w:color="666666"/>
            </w:tcBorders>
            <w:shd w:val="clear" w:color="auto" w:fill="FFFFFF"/>
            <w:tcMar>
              <w:top w:w="0" w:type="dxa"/>
              <w:left w:w="0" w:type="dxa"/>
              <w:bottom w:w="0" w:type="dxa"/>
              <w:right w:w="0" w:type="dxa"/>
            </w:tcMar>
            <w:vAlign w:val="center"/>
          </w:tcPr>
          <w:p w14:paraId="61A660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(0.033 - 0.043)</w:t>
            </w:r>
          </w:p>
        </w:tc>
        <w:tc>
          <w:tcPr>
            <w:tcW w:w="1183" w:type="dxa"/>
            <w:tcBorders>
              <w:bottom w:val="single" w:sz="16" w:space="0" w:color="666666"/>
            </w:tcBorders>
            <w:shd w:val="clear" w:color="auto" w:fill="FFFFFF"/>
            <w:tcMar>
              <w:top w:w="0" w:type="dxa"/>
              <w:left w:w="0" w:type="dxa"/>
              <w:bottom w:w="0" w:type="dxa"/>
              <w:right w:w="0" w:type="dxa"/>
            </w:tcMar>
            <w:vAlign w:val="center"/>
          </w:tcPr>
          <w:p w14:paraId="46E2B1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(0.016 - 0.022)</w:t>
            </w:r>
          </w:p>
        </w:tc>
      </w:tr>
    </w:tbl>
    <w:p w14:paraId="5375961C" w14:textId="77777777" w:rsidR="00785886" w:rsidRDefault="00785886">
      <w:pPr>
        <w:pStyle w:val="BodyText"/>
      </w:pPr>
    </w:p>
    <w:p w14:paraId="610C8ECF" w14:textId="3FDF6BB8" w:rsidR="00785886" w:rsidRDefault="00C5045B">
      <w:pPr>
        <w:pStyle w:val="BodyText"/>
      </w:pPr>
      <w:commentRangeStart w:id="145"/>
      <w:r>
        <w:t xml:space="preserve">Fallback probabilities for </w:t>
      </w:r>
      <w:proofErr w:type="spellStart"/>
      <w:r>
        <w:t>en</w:t>
      </w:r>
      <w:proofErr w:type="spellEnd"/>
      <w:r>
        <w:t xml:space="preserve">-route fallback were generally considerably lower than post-overshoot fallback probabilities (Table 7). Median </w:t>
      </w:r>
      <w:proofErr w:type="spellStart"/>
      <w:r>
        <w:t>en</w:t>
      </w:r>
      <w:proofErr w:type="spellEnd"/>
      <w:r>
        <w:t>-route fallback probabilities were mostly between 0.01 and 0.05</w:t>
      </w:r>
      <w:ins w:id="146" w:author="Rebecca Buchanan" w:date="2022-12-12T12:29:00Z">
        <w:r w:rsidR="005D521E">
          <w:t xml:space="preserve"> and were highest </w:t>
        </w:r>
      </w:ins>
      <w:del w:id="147" w:author="Rebecca Buchanan" w:date="2022-12-12T12:29:00Z">
        <w:r w:rsidDel="005D521E">
          <w:delText xml:space="preserve">; en-route fallback was most likely </w:delText>
        </w:r>
      </w:del>
      <w:r>
        <w:t>at McNary Dam.</w:t>
      </w:r>
      <w:commentRangeEnd w:id="145"/>
      <w:r w:rsidR="005D521E">
        <w:rPr>
          <w:rStyle w:val="CommentReference"/>
        </w:rPr>
        <w:commentReference w:id="145"/>
      </w:r>
      <w:ins w:id="148" w:author="Rebecca Buchanan" w:date="2022-12-12T12:29:00Z">
        <w:r w:rsidR="005D521E">
          <w:t xml:space="preserve"> Post-overshoot fallback probability estimates ranged from</w:t>
        </w:r>
      </w:ins>
      <w:ins w:id="149" w:author="Rebecca Buchanan" w:date="2022-12-12T12:30:00Z">
        <w:r w:rsidR="005D521E">
          <w:t xml:space="preserve"> </w:t>
        </w:r>
      </w:ins>
      <w:ins w:id="150" w:author="Rebecca Buchanan" w:date="2022-12-12T12:29:00Z">
        <w:r w:rsidR="005D521E">
          <w:t>____ to _____.</w:t>
        </w:r>
      </w:ins>
    </w:p>
    <w:p w14:paraId="39CF757D" w14:textId="77777777" w:rsidR="00785886" w:rsidRDefault="00C5045B">
      <w:pPr>
        <w:pStyle w:val="Heading1"/>
      </w:pPr>
      <w:bookmarkStart w:id="151" w:name="_Toc121495930"/>
      <w:bookmarkStart w:id="152" w:name="discussion"/>
      <w:bookmarkEnd w:id="91"/>
      <w:bookmarkEnd w:id="141"/>
      <w:r>
        <w:t>Discussion</w:t>
      </w:r>
      <w:bookmarkEnd w:id="151"/>
    </w:p>
    <w:p w14:paraId="66DB1187" w14:textId="77777777" w:rsidR="00785886" w:rsidRDefault="00C5045B">
      <w:pPr>
        <w:pStyle w:val="Heading2"/>
      </w:pPr>
      <w:bookmarkStart w:id="153" w:name="_Toc121495931"/>
      <w:bookmarkStart w:id="154" w:name="current-limitations-and-next-steps"/>
      <w:r>
        <w:t>Current limitations and next steps</w:t>
      </w:r>
      <w:bookmarkEnd w:id="153"/>
    </w:p>
    <w:p w14:paraId="7D3C4F11" w14:textId="77777777" w:rsidR="00785886" w:rsidRDefault="00C5045B">
      <w:pPr>
        <w:pStyle w:val="Heading3"/>
      </w:pPr>
      <w:bookmarkStart w:id="155" w:name="_Toc121495932"/>
      <w:bookmarkStart w:id="156" w:name="Xb240896571b96c742535eb0d72a19c3f7262b9a"/>
      <w:r>
        <w:t>Detection probabilities in downstream passage routes</w:t>
      </w:r>
      <w:bookmarkEnd w:id="155"/>
    </w:p>
    <w:p w14:paraId="0DB23604" w14:textId="0568CE77" w:rsidR="00785886" w:rsidRDefault="00C5045B">
      <w:r>
        <w:t xml:space="preserve">Steelhead fallback is difficult to monitor using PIT tags because of the lack of detection capabilities in the primary downstream passage routes for Steelhead, which include spillways, the Juvenile Bypass System (JBS), navigation locks, ice/trash sluiceways, and turbines. While some passage routes, such as the JBS, the corner collector at Bonneville Dam, and as of 2020, the spillway at Lower Granite Dam, have PIT tag detection capability, the majority of downstream movements are only detected by examining the rest of the detection history. For example, Boggs </w:t>
      </w:r>
      <w:r>
        <w:rPr>
          <w:i/>
          <w:iCs/>
        </w:rPr>
        <w:t>et al.</w:t>
      </w:r>
      <w:r>
        <w:t xml:space="preserve"> (2004) used consecutive detections in the same adult fish ladder to monitor rates of fallback, whereas </w:t>
      </w:r>
      <w:proofErr w:type="spellStart"/>
      <w:r>
        <w:t>Richins</w:t>
      </w:r>
      <w:proofErr w:type="spellEnd"/>
      <w:r>
        <w:t xml:space="preserve"> and </w:t>
      </w:r>
      <w:proofErr w:type="spellStart"/>
      <w:r>
        <w:t>Skalski</w:t>
      </w:r>
      <w:proofErr w:type="spellEnd"/>
      <w:r>
        <w:t xml:space="preserve"> (2018) calculated fallback to home following overshoot as detections in tributaries following detections in the adult fish ladder at a dam upstream of the tributary. Our modeling framework includes both of these ways of detecting fallback, but this is </w:t>
      </w:r>
      <w:r>
        <w:lastRenderedPageBreak/>
        <w:t xml:space="preserve">still an underestimate of total fallback. Fallback </w:t>
      </w:r>
      <w:del w:id="157" w:author="Rebecca Buchanan" w:date="2022-12-12T12:31:00Z">
        <w:r w:rsidDel="0057575C">
          <w:delText xml:space="preserve">such as fallback </w:delText>
        </w:r>
      </w:del>
      <w:r>
        <w:t>that leads to mortality cannot be detected using PIT tags, and any time a fish is not seen after fallback (i.e., either due to a fish entering a tributary with PIT tag arrays but not being detected, entering a tributary without PIT tag arrays, spawning in the mainstem, or mortality following fallback), the fallback event will not be observed. As such, the current network of PIT tag arrays is incapable of monitoring all fallback and estimates of fallback from this model should be interpreted as lower bound estimates. However, the current modeling framework gives us the closest estimate of fallback possible using PIT tag data.</w:t>
      </w:r>
    </w:p>
    <w:p w14:paraId="08CEEE3B" w14:textId="77777777" w:rsidR="00785886" w:rsidRDefault="00C5045B">
      <w:pPr>
        <w:pStyle w:val="Heading3"/>
      </w:pPr>
      <w:bookmarkStart w:id="158" w:name="_Toc121495933"/>
      <w:bookmarkStart w:id="159" w:name="adding-additional-covariates"/>
      <w:bookmarkEnd w:id="156"/>
      <w:r>
        <w:t>Adding additional covariates</w:t>
      </w:r>
      <w:bookmarkEnd w:id="158"/>
    </w:p>
    <w:p w14:paraId="0595F872" w14:textId="77777777" w:rsidR="00785886" w:rsidRDefault="00C5045B">
      <w:r>
        <w:t xml:space="preserve">The model structure and the use of the categorical logit to evaluate movement probabilities allows for the inclusion of both categorical and continuous covariates in the model. The next covariates that we plan to include in future iterations of the model are rear type (hatchery or wild), temperature (mainstem temperatures from dam tailraces), flow, and spill. We are also considering the addition of covariates related to juvenile experiences (barged vs. not barged, acclimated vs. not acclimated hatchery releases). The inclusion of these continuous covariates will further our understanding of what environmental conditions (e.g., temperature or flow conditions) lead to increased probability of Steelhead choosing more dangerous migration pathways to natal tributaries, such as overshooting natal tributaries. </w:t>
      </w:r>
      <w:commentRangeStart w:id="160"/>
      <w:r>
        <w:t xml:space="preserve">The inclusion of covariates that can be influenced by hydropower managers (e.g., spill or flow) or fishery managers (e.g., hatchery practices or assisted juvenile migration) would help inform how we can help Steelhead return safely to natal tributaries. Given the increased interest in assisting downstream Steelhead passage, such as via </w:t>
      </w:r>
      <w:commentRangeStart w:id="161"/>
      <w:r>
        <w:t xml:space="preserve">spill practices (Ham </w:t>
      </w:r>
      <w:r>
        <w:rPr>
          <w:i/>
          <w:iCs/>
        </w:rPr>
        <w:t>et al.</w:t>
      </w:r>
      <w:r>
        <w:t xml:space="preserve"> 2021</w:t>
      </w:r>
      <w:commentRangeEnd w:id="161"/>
      <w:r w:rsidR="0057575C">
        <w:rPr>
          <w:rStyle w:val="CommentReference"/>
        </w:rPr>
        <w:commentReference w:id="161"/>
      </w:r>
      <w:r>
        <w:t>), the inclusion of these covariates would improve our understanding of how to help recover these populations by informing management practices.</w:t>
      </w:r>
      <w:commentRangeEnd w:id="160"/>
      <w:r w:rsidR="0057575C">
        <w:rPr>
          <w:rStyle w:val="CommentReference"/>
        </w:rPr>
        <w:commentReference w:id="160"/>
      </w:r>
    </w:p>
    <w:p w14:paraId="6568EAEE" w14:textId="77777777" w:rsidR="00785886" w:rsidRDefault="00C5045B">
      <w:pPr>
        <w:pStyle w:val="Heading3"/>
      </w:pPr>
      <w:bookmarkStart w:id="162" w:name="_Toc121495934"/>
      <w:bookmarkStart w:id="163" w:name="increasing-model-state-complexity"/>
      <w:bookmarkEnd w:id="159"/>
      <w:r>
        <w:t>Increasing model state complexity</w:t>
      </w:r>
      <w:bookmarkEnd w:id="162"/>
    </w:p>
    <w:p w14:paraId="05098B2D" w14:textId="77777777" w:rsidR="00785886" w:rsidRDefault="00C5045B">
      <w:r>
        <w:t xml:space="preserve">As mentioned previously, the current iteration of the model does not use The </w:t>
      </w:r>
      <w:proofErr w:type="spellStart"/>
      <w:r>
        <w:t>Dalles</w:t>
      </w:r>
      <w:proofErr w:type="spellEnd"/>
      <w:r>
        <w:t xml:space="preserve"> Dam or John Day Dam to separate states, and therefore the probability of fallback and overshoot rates at these </w:t>
      </w:r>
      <w:proofErr w:type="spellStart"/>
      <w:r>
        <w:t>dams</w:t>
      </w:r>
      <w:proofErr w:type="spellEnd"/>
      <w:r>
        <w:t xml:space="preserve"> is not being estimated. However, future model iterations could include these dams either by creating a new model that only uses years of data where these dams had PIT tag detectors in the adult fishways, or by modifying the existing model to turn on or off these states, depending on the run year (similar to the current approach with tributary detection efficiency). This would help achieve a better estimate of the true burden of overshoot and fallback throughout the Columbia River </w:t>
      </w:r>
      <w:proofErr w:type="gramStart"/>
      <w:r>
        <w:t>Basin, and</w:t>
      </w:r>
      <w:proofErr w:type="gramEnd"/>
      <w:r>
        <w:t xml:space="preserve"> would be of particular interest for tributaries close to these dams (e.g., </w:t>
      </w:r>
      <w:proofErr w:type="spellStart"/>
      <w:r>
        <w:t>Fifteenmile</w:t>
      </w:r>
      <w:proofErr w:type="spellEnd"/>
      <w:r>
        <w:t xml:space="preserve"> Creek, Deschutes River, and John Day River Steelhead).</w:t>
      </w:r>
    </w:p>
    <w:p w14:paraId="5A2CE13D" w14:textId="77777777" w:rsidR="00785886" w:rsidRDefault="00C5045B">
      <w:pPr>
        <w:pStyle w:val="Heading1"/>
      </w:pPr>
      <w:bookmarkStart w:id="164" w:name="_Toc121495935"/>
      <w:bookmarkStart w:id="165" w:name="management-implications"/>
      <w:bookmarkEnd w:id="152"/>
      <w:bookmarkEnd w:id="154"/>
      <w:bookmarkEnd w:id="163"/>
      <w:commentRangeStart w:id="166"/>
      <w:r>
        <w:t>Management implications</w:t>
      </w:r>
      <w:bookmarkEnd w:id="164"/>
      <w:commentRangeEnd w:id="166"/>
      <w:r w:rsidR="0057575C">
        <w:rPr>
          <w:rStyle w:val="CommentReference"/>
          <w:rFonts w:ascii="Times New Roman" w:eastAsiaTheme="minorHAnsi" w:hAnsi="Times New Roman" w:cs="Times New Roman"/>
          <w:b w:val="0"/>
          <w:bCs w:val="0"/>
          <w:color w:val="000000" w:themeColor="text1"/>
        </w:rPr>
        <w:commentReference w:id="166"/>
      </w:r>
    </w:p>
    <w:p w14:paraId="06C9BB3A" w14:textId="77777777" w:rsidR="00785886" w:rsidRDefault="00C5045B">
      <w:r>
        <w:t xml:space="preserve">The ability of this modeling framework to incorporate various covariates of interest will allow us to answer a number of pressing management questions surrounding Steelhead overshoot and fallback. For example, winter spill could be included, either as a continuous variable (e.g., amount of spill), a categorical variable (spill or no spill), or an ordinal variable (days of spill). </w:t>
      </w:r>
      <w:commentRangeStart w:id="167"/>
      <w:r>
        <w:t xml:space="preserve">This would allow us to determine what amount of spill is increasing the homing probability, either by decreasing rates of overshoot or increasing rates of post-overshoot fallback. Including flow and spill as covariates could also be used to shed light on if these are increasing </w:t>
      </w:r>
      <w:proofErr w:type="spellStart"/>
      <w:r>
        <w:t>en</w:t>
      </w:r>
      <w:proofErr w:type="spellEnd"/>
      <w:r>
        <w:t>-route fallback or decreasing the probability of upstream movement.</w:t>
      </w:r>
      <w:commentRangeEnd w:id="167"/>
      <w:r w:rsidR="002F567C">
        <w:rPr>
          <w:rStyle w:val="CommentReference"/>
        </w:rPr>
        <w:commentReference w:id="167"/>
      </w:r>
    </w:p>
    <w:p w14:paraId="0420604A" w14:textId="77777777" w:rsidR="00785886" w:rsidRDefault="00785886">
      <w:pPr>
        <w:pStyle w:val="BodyText"/>
      </w:pPr>
    </w:p>
    <w:p w14:paraId="691A9D8B" w14:textId="45E901B0" w:rsidR="00785886" w:rsidRDefault="00C5045B">
      <w:pPr>
        <w:pStyle w:val="BodyText"/>
      </w:pPr>
      <w:r>
        <w:t xml:space="preserve">This model can also shed light on where new PIT tag antenna installations would be most beneficial, as well as assess how recent PIT tag antenna installations (i.e., in the Lower Granite Dam spillway) are helping with monitoring adult movement. Based on our analysis, tributary arrays in the mainstem Salmon, Clearwater, and Grande Ronde Rivers near </w:t>
      </w:r>
      <w:r>
        <w:lastRenderedPageBreak/>
        <w:t xml:space="preserve">the mouth would be very helpful, as this would allow us </w:t>
      </w:r>
      <w:ins w:id="168" w:author="Rebecca Buchanan" w:date="2022-12-12T12:37:00Z">
        <w:r w:rsidR="002F567C">
          <w:t xml:space="preserve">both to monitor tributary entry and </w:t>
        </w:r>
      </w:ins>
      <w:r>
        <w:t xml:space="preserve">to estimate detection efficiency in these tributaries and therefore vastly improve our estimates of homing. Furthermore, repairing arrays that have recently been damaged and been decommissioned, most notably the Deschutes River Mouth Array, would also be very useful. The Deschutes River is of particular importance because our analysis indicates that fish of all origins have a relatively high </w:t>
      </w:r>
      <w:ins w:id="169" w:author="Rebecca Buchanan" w:date="2022-12-12T12:42:00Z">
        <w:r w:rsidR="0027675F">
          <w:t xml:space="preserve">estimated </w:t>
        </w:r>
      </w:ins>
      <w:r>
        <w:t xml:space="preserve">probability of entering this tributary, likely due to its documented use as a cold water refuge (Hess </w:t>
      </w:r>
      <w:r>
        <w:rPr>
          <w:i/>
          <w:iCs/>
        </w:rPr>
        <w:t>et al.</w:t>
      </w:r>
      <w:r>
        <w:t xml:space="preserve"> 2016; Snyder </w:t>
      </w:r>
      <w:r>
        <w:rPr>
          <w:i/>
          <w:iCs/>
        </w:rPr>
        <w:t>et al.</w:t>
      </w:r>
      <w:r>
        <w:t xml:space="preserve"> 2022); the median probability for Upper Columbia Steelhead was 0.08, for Snake River Basin Steelhead 0.12, and for Middle Columbia Steelhead ranged from 0.13-0.51 (Appendix 2). Therefore, recommissioning this site would be highly beneficial for monitoring its continued use as a cold-water refuge for PIT-tagged Steelhead and other salmonids.</w:t>
      </w:r>
    </w:p>
    <w:p w14:paraId="3D1AD335" w14:textId="77777777" w:rsidR="00785886" w:rsidRDefault="00785886">
      <w:pPr>
        <w:pStyle w:val="BodyText"/>
      </w:pPr>
    </w:p>
    <w:p w14:paraId="49257FCE" w14:textId="7E799C03" w:rsidR="00785886" w:rsidRDefault="00C5045B">
      <w:pPr>
        <w:pStyle w:val="BodyText"/>
        <w:rPr>
          <w:ins w:id="170" w:author="Rebecca Buchanan" w:date="2022-12-12T12:38:00Z"/>
        </w:rPr>
      </w:pPr>
      <w:r>
        <w:t>This model could also easily handle other datasets of PIT tag detection histories, such as those from other salmonids in the basin.</w:t>
      </w:r>
    </w:p>
    <w:p w14:paraId="1A6329B6" w14:textId="4523F175" w:rsidR="002F567C" w:rsidRDefault="002F567C">
      <w:pPr>
        <w:pStyle w:val="BodyText"/>
        <w:rPr>
          <w:ins w:id="171" w:author="Rebecca Buchanan" w:date="2022-12-12T12:38:00Z"/>
        </w:rPr>
      </w:pPr>
    </w:p>
    <w:p w14:paraId="0EF2E5E8" w14:textId="7225CDF0" w:rsidR="002F567C" w:rsidRDefault="002F567C">
      <w:pPr>
        <w:pStyle w:val="BodyText"/>
        <w:rPr>
          <w:ins w:id="172" w:author="Rebecca Buchanan" w:date="2022-12-12T12:38:00Z"/>
        </w:rPr>
      </w:pPr>
      <w:ins w:id="173" w:author="Rebecca Buchanan" w:date="2022-12-12T12:38:00Z">
        <w:r>
          <w:t>Conclusions</w:t>
        </w:r>
      </w:ins>
    </w:p>
    <w:p w14:paraId="2F5A6BE5" w14:textId="2A662DDA" w:rsidR="002F567C" w:rsidRDefault="002F567C">
      <w:pPr>
        <w:pStyle w:val="BodyText"/>
      </w:pPr>
      <w:ins w:id="174" w:author="Rebecca Buchanan" w:date="2022-12-12T12:38:00Z">
        <w:r>
          <w:t xml:space="preserve">We developed a comprehensive adult migration model for adult </w:t>
        </w:r>
      </w:ins>
      <w:ins w:id="175" w:author="Rebecca Buchanan" w:date="2022-12-12T12:39:00Z">
        <w:r>
          <w:t xml:space="preserve">Steelhead using XXX years of PIT-tag data from dams and </w:t>
        </w:r>
        <w:proofErr w:type="gramStart"/>
        <w:r>
          <w:t>tributaries, and</w:t>
        </w:r>
        <w:proofErr w:type="gramEnd"/>
        <w:r>
          <w:t xml:space="preserve"> have used the model to estimate probabilities of dam overshoot, fallback, and effects on final homing probabilities. </w:t>
        </w:r>
      </w:ins>
      <w:ins w:id="176" w:author="Rebecca Buchanan" w:date="2022-12-12T12:40:00Z">
        <w:r>
          <w:t xml:space="preserve">The model is flexible …. We found …. </w:t>
        </w:r>
      </w:ins>
      <w:ins w:id="177" w:author="Rebecca Buchanan" w:date="2022-12-12T12:41:00Z">
        <w:r>
          <w:t>[end with a strong final sentence]</w:t>
        </w:r>
      </w:ins>
    </w:p>
    <w:p w14:paraId="3EA4DCB9" w14:textId="77777777" w:rsidR="00785886" w:rsidRDefault="00C5045B">
      <w:pPr>
        <w:pStyle w:val="Heading1"/>
      </w:pPr>
      <w:bookmarkStart w:id="178" w:name="_Toc121495936"/>
      <w:bookmarkStart w:id="179" w:name="references"/>
      <w:bookmarkEnd w:id="165"/>
      <w:r>
        <w:t>References</w:t>
      </w:r>
      <w:bookmarkEnd w:id="178"/>
    </w:p>
    <w:p w14:paraId="55B48BB5" w14:textId="77777777" w:rsidR="00785886" w:rsidRDefault="00C5045B">
      <w:bookmarkStart w:id="180" w:name="ref-Bjornn2000"/>
      <w:bookmarkStart w:id="181" w:name="refs"/>
      <w:proofErr w:type="spellStart"/>
      <w:r>
        <w:t>Bjornn</w:t>
      </w:r>
      <w:proofErr w:type="spellEnd"/>
      <w:r>
        <w:t xml:space="preserve"> TC, Keefer ML, Peery CA, </w:t>
      </w:r>
      <w:r>
        <w:rPr>
          <w:i/>
          <w:iCs/>
        </w:rPr>
        <w:t>et al.</w:t>
      </w:r>
      <w:r>
        <w:t xml:space="preserve"> (2000) Adult chinook and sockeye salmon, and steelhead fallback rates at John Day Dam–1996, 1997 and 1998.</w:t>
      </w:r>
    </w:p>
    <w:p w14:paraId="0A608B2E" w14:textId="77777777" w:rsidR="00785886" w:rsidRDefault="00C5045B">
      <w:bookmarkStart w:id="182" w:name="ref-Boggs2004"/>
      <w:bookmarkEnd w:id="180"/>
      <w:r>
        <w:t xml:space="preserve">Boggs CT, Keefer ML, Peery CA, </w:t>
      </w:r>
      <w:proofErr w:type="spellStart"/>
      <w:r>
        <w:t>Bjornn</w:t>
      </w:r>
      <w:proofErr w:type="spellEnd"/>
      <w:r>
        <w:t xml:space="preserve"> TC, </w:t>
      </w:r>
      <w:proofErr w:type="spellStart"/>
      <w:r>
        <w:t>Stuehrenberg</w:t>
      </w:r>
      <w:proofErr w:type="spellEnd"/>
      <w:r>
        <w:t xml:space="preserve"> LC (2004) </w:t>
      </w:r>
      <w:hyperlink r:id="rId30">
        <w:r>
          <w:rPr>
            <w:rStyle w:val="Hyperlink"/>
          </w:rPr>
          <w:t xml:space="preserve">Fallback, </w:t>
        </w:r>
        <w:proofErr w:type="spellStart"/>
        <w:r>
          <w:rPr>
            <w:rStyle w:val="Hyperlink"/>
          </w:rPr>
          <w:t>Reascension</w:t>
        </w:r>
        <w:proofErr w:type="spellEnd"/>
        <w:r>
          <w:rPr>
            <w:rStyle w:val="Hyperlink"/>
          </w:rPr>
          <w:t>, and Adjusted Fishway Escapement Estimates for Adult Chinook Salmon and Steelhead at Columbia and Snake River Dams</w:t>
        </w:r>
      </w:hyperlink>
      <w:r>
        <w:t xml:space="preserve">. </w:t>
      </w:r>
      <w:r>
        <w:rPr>
          <w:i/>
          <w:iCs/>
        </w:rPr>
        <w:t>Transactions of the American Fisheries Society</w:t>
      </w:r>
      <w:r>
        <w:t xml:space="preserve"> </w:t>
      </w:r>
      <w:r>
        <w:rPr>
          <w:b/>
          <w:bCs/>
        </w:rPr>
        <w:t>133</w:t>
      </w:r>
      <w:r>
        <w:t>:932–949.</w:t>
      </w:r>
    </w:p>
    <w:p w14:paraId="34C810D2" w14:textId="77777777" w:rsidR="00785886" w:rsidRDefault="00C5045B">
      <w:bookmarkStart w:id="183" w:name="ref-Busby1996"/>
      <w:bookmarkEnd w:id="182"/>
      <w:r>
        <w:t xml:space="preserve">Busby PJ, Wainwright TC, Bryant GJ, </w:t>
      </w:r>
      <w:r>
        <w:rPr>
          <w:i/>
          <w:iCs/>
        </w:rPr>
        <w:t>et al.</w:t>
      </w:r>
      <w:r>
        <w:t xml:space="preserve"> (1996) Status review of west coast steelhead from Washington, Idaho, Oregon, and California.</w:t>
      </w:r>
    </w:p>
    <w:p w14:paraId="7A3A0919" w14:textId="77777777" w:rsidR="00785886" w:rsidRDefault="00C5045B">
      <w:bookmarkStart w:id="184" w:name="ref-Carpenter2017"/>
      <w:bookmarkEnd w:id="183"/>
      <w:r>
        <w:t xml:space="preserve">Carpenter B, Gelman A, Hoffman MD, </w:t>
      </w:r>
      <w:r>
        <w:rPr>
          <w:i/>
          <w:iCs/>
        </w:rPr>
        <w:t>et al.</w:t>
      </w:r>
      <w:r>
        <w:t xml:space="preserve"> (2017) Stan: A probabilistic programming language. </w:t>
      </w:r>
      <w:r>
        <w:rPr>
          <w:i/>
          <w:iCs/>
        </w:rPr>
        <w:t>Journal of statistical software</w:t>
      </w:r>
      <w:r>
        <w:t xml:space="preserve"> </w:t>
      </w:r>
      <w:r>
        <w:rPr>
          <w:b/>
          <w:bCs/>
        </w:rPr>
        <w:t>76</w:t>
      </w:r>
      <w:r>
        <w:t>.</w:t>
      </w:r>
    </w:p>
    <w:p w14:paraId="1F7C08DB" w14:textId="77777777" w:rsidR="00785886" w:rsidRDefault="00C5045B">
      <w:bookmarkStart w:id="185" w:name="ref-Ham2021"/>
      <w:bookmarkEnd w:id="184"/>
      <w:r>
        <w:t xml:space="preserve">Ham KD, </w:t>
      </w:r>
      <w:proofErr w:type="spellStart"/>
      <w:r>
        <w:t>Titzler</w:t>
      </w:r>
      <w:proofErr w:type="spellEnd"/>
      <w:r>
        <w:t xml:space="preserve"> PS, Mueller RP, Harnish RA (2021) </w:t>
      </w:r>
      <w:r>
        <w:rPr>
          <w:i/>
          <w:iCs/>
        </w:rPr>
        <w:t>Evaluation of a Surface Spill Operation to Return Adult Steelhead Overshoots Downstream of McNary Dam</w:t>
      </w:r>
      <w:r>
        <w:t xml:space="preserve">. Pacific Northwest National </w:t>
      </w:r>
      <w:proofErr w:type="gramStart"/>
      <w:r>
        <w:t>Lab.(</w:t>
      </w:r>
      <w:proofErr w:type="gramEnd"/>
      <w:r>
        <w:t>PNNL), Richland, WA (United States).</w:t>
      </w:r>
    </w:p>
    <w:p w14:paraId="746C8E4D" w14:textId="77777777" w:rsidR="00785886" w:rsidRDefault="00C5045B">
      <w:bookmarkStart w:id="186" w:name="ref-Hess2016"/>
      <w:bookmarkEnd w:id="185"/>
      <w:r>
        <w:t xml:space="preserve">Hess MA, Hess JE, </w:t>
      </w:r>
      <w:proofErr w:type="spellStart"/>
      <w:r>
        <w:t>Matala</w:t>
      </w:r>
      <w:proofErr w:type="spellEnd"/>
      <w:r>
        <w:t xml:space="preserve"> AP, </w:t>
      </w:r>
      <w:r>
        <w:rPr>
          <w:i/>
          <w:iCs/>
        </w:rPr>
        <w:t>et al.</w:t>
      </w:r>
      <w:r>
        <w:t xml:space="preserve"> (2016) </w:t>
      </w:r>
      <w:hyperlink r:id="rId31">
        <w:r>
          <w:rPr>
            <w:rStyle w:val="Hyperlink"/>
          </w:rPr>
          <w:t>Migrating adult steelhead utilize a thermal refuge during summer periods with high water temperatures</w:t>
        </w:r>
      </w:hyperlink>
      <w:r>
        <w:t xml:space="preserve">. </w:t>
      </w:r>
      <w:r>
        <w:rPr>
          <w:i/>
          <w:iCs/>
        </w:rPr>
        <w:t>ICES Journal of Marine Science: Journal du Conseil</w:t>
      </w:r>
      <w:r>
        <w:t xml:space="preserve"> </w:t>
      </w:r>
      <w:r>
        <w:rPr>
          <w:b/>
          <w:bCs/>
        </w:rPr>
        <w:t>73</w:t>
      </w:r>
      <w:r>
        <w:t>:2616–2624.</w:t>
      </w:r>
    </w:p>
    <w:p w14:paraId="039C0A86" w14:textId="77777777" w:rsidR="00785886" w:rsidRDefault="00C5045B">
      <w:bookmarkStart w:id="187" w:name="ref-High2006"/>
      <w:bookmarkEnd w:id="186"/>
      <w:r>
        <w:t xml:space="preserve">High B, Peery CA, Bennett DH (2006) </w:t>
      </w:r>
      <w:hyperlink r:id="rId32">
        <w:r>
          <w:rPr>
            <w:rStyle w:val="Hyperlink"/>
          </w:rPr>
          <w:t xml:space="preserve">Temporary Staging of Columbia River Summer Steelhead in </w:t>
        </w:r>
        <w:proofErr w:type="spellStart"/>
        <w:r>
          <w:rPr>
            <w:rStyle w:val="Hyperlink"/>
          </w:rPr>
          <w:t>Coolwater</w:t>
        </w:r>
        <w:proofErr w:type="spellEnd"/>
        <w:r>
          <w:rPr>
            <w:rStyle w:val="Hyperlink"/>
          </w:rPr>
          <w:t xml:space="preserve"> Areas and Its Effect on Migration Rates</w:t>
        </w:r>
      </w:hyperlink>
      <w:r>
        <w:t xml:space="preserve">. </w:t>
      </w:r>
      <w:r>
        <w:rPr>
          <w:i/>
          <w:iCs/>
        </w:rPr>
        <w:t>Transactions of the American Fisheries Society</w:t>
      </w:r>
      <w:r>
        <w:t xml:space="preserve"> </w:t>
      </w:r>
      <w:r>
        <w:rPr>
          <w:b/>
          <w:bCs/>
        </w:rPr>
        <w:t>135</w:t>
      </w:r>
      <w:r>
        <w:t>:519–528.</w:t>
      </w:r>
    </w:p>
    <w:p w14:paraId="144C758C" w14:textId="77777777" w:rsidR="00785886" w:rsidRDefault="00C5045B">
      <w:bookmarkStart w:id="188" w:name="ref-Keefer2008"/>
      <w:bookmarkEnd w:id="187"/>
      <w:r>
        <w:t xml:space="preserve">Keefer ML, Boggs CT, Peery CA, Caudill CC (2008) </w:t>
      </w:r>
      <w:hyperlink r:id="rId33">
        <w:r>
          <w:rPr>
            <w:rStyle w:val="Hyperlink"/>
          </w:rPr>
          <w:t>Overwintering Distribution, Behavior, and Survival of Adult Summer Steelhead: Variability among Columbia River Populations</w:t>
        </w:r>
      </w:hyperlink>
      <w:r>
        <w:t xml:space="preserve">. </w:t>
      </w:r>
      <w:r>
        <w:rPr>
          <w:i/>
          <w:iCs/>
        </w:rPr>
        <w:t>North American Journal of Fisheries Management</w:t>
      </w:r>
      <w:r>
        <w:t xml:space="preserve"> </w:t>
      </w:r>
      <w:r>
        <w:rPr>
          <w:b/>
          <w:bCs/>
        </w:rPr>
        <w:t>28</w:t>
      </w:r>
      <w:r>
        <w:t>:81–96.</w:t>
      </w:r>
    </w:p>
    <w:p w14:paraId="54463E8B" w14:textId="77777777" w:rsidR="00785886" w:rsidRDefault="00C5045B">
      <w:bookmarkStart w:id="189" w:name="ref-Keefer2005"/>
      <w:bookmarkEnd w:id="188"/>
      <w:r>
        <w:t xml:space="preserve">Keefer ML, Peery CA, Daigle WR, </w:t>
      </w:r>
      <w:r>
        <w:rPr>
          <w:i/>
          <w:iCs/>
        </w:rPr>
        <w:t>et al.</w:t>
      </w:r>
      <w:r>
        <w:t xml:space="preserve"> (2005) </w:t>
      </w:r>
      <w:hyperlink r:id="rId34">
        <w:r>
          <w:rPr>
            <w:rStyle w:val="Hyperlink"/>
          </w:rPr>
          <w:t xml:space="preserve">Escapement, harvest, and unknown loss of radio-tagged adult salmonids in the Columbia River - Snake River </w:t>
        </w:r>
        <w:proofErr w:type="spellStart"/>
        <w:r>
          <w:rPr>
            <w:rStyle w:val="Hyperlink"/>
          </w:rPr>
          <w:t>hydrosystem</w:t>
        </w:r>
        <w:proofErr w:type="spellEnd"/>
      </w:hyperlink>
      <w:r>
        <w:t xml:space="preserve">. </w:t>
      </w:r>
      <w:r>
        <w:rPr>
          <w:i/>
          <w:iCs/>
        </w:rPr>
        <w:t>Canadian Journal of Fisheries and Aquatic Sciences</w:t>
      </w:r>
      <w:r>
        <w:t xml:space="preserve"> </w:t>
      </w:r>
      <w:r>
        <w:rPr>
          <w:b/>
          <w:bCs/>
        </w:rPr>
        <w:t>62</w:t>
      </w:r>
      <w:r>
        <w:t>:930–949.</w:t>
      </w:r>
    </w:p>
    <w:p w14:paraId="25DA4DAA" w14:textId="77777777" w:rsidR="00785886" w:rsidRDefault="00C5045B">
      <w:bookmarkStart w:id="190" w:name="ref-Khan2013"/>
      <w:bookmarkEnd w:id="189"/>
      <w:r>
        <w:lastRenderedPageBreak/>
        <w:t xml:space="preserve">Khan F, Royer IM, Johnson GE, </w:t>
      </w:r>
      <w:proofErr w:type="spellStart"/>
      <w:r>
        <w:t>Tackley</w:t>
      </w:r>
      <w:proofErr w:type="spellEnd"/>
      <w:r>
        <w:t xml:space="preserve"> SC (2013) </w:t>
      </w:r>
      <w:hyperlink r:id="rId35">
        <w:r>
          <w:rPr>
            <w:rStyle w:val="Hyperlink"/>
          </w:rPr>
          <w:t xml:space="preserve">Sluiceway Operations for Adult Steelhead Downstream Passage at The </w:t>
        </w:r>
        <w:proofErr w:type="spellStart"/>
        <w:r>
          <w:rPr>
            <w:rStyle w:val="Hyperlink"/>
          </w:rPr>
          <w:t>Dalles</w:t>
        </w:r>
        <w:proofErr w:type="spellEnd"/>
        <w:r>
          <w:rPr>
            <w:rStyle w:val="Hyperlink"/>
          </w:rPr>
          <w:t xml:space="preserve"> Dam, Columbia River, USA</w:t>
        </w:r>
      </w:hyperlink>
      <w:r>
        <w:t xml:space="preserve">. </w:t>
      </w:r>
      <w:r>
        <w:rPr>
          <w:i/>
          <w:iCs/>
        </w:rPr>
        <w:t>North American Journal of Fisheries Management</w:t>
      </w:r>
      <w:r>
        <w:t xml:space="preserve"> </w:t>
      </w:r>
      <w:r>
        <w:rPr>
          <w:b/>
          <w:bCs/>
        </w:rPr>
        <w:t>33</w:t>
      </w:r>
      <w:r>
        <w:t>:1013–1023.</w:t>
      </w:r>
    </w:p>
    <w:p w14:paraId="42E22D34" w14:textId="77777777" w:rsidR="00785886" w:rsidRDefault="00C5045B">
      <w:bookmarkStart w:id="191" w:name="ref-Morrisett2018"/>
      <w:bookmarkEnd w:id="190"/>
      <w:proofErr w:type="spellStart"/>
      <w:r>
        <w:t>Morrisett</w:t>
      </w:r>
      <w:proofErr w:type="spellEnd"/>
      <w:r>
        <w:t xml:space="preserve"> C (2018) Assessing the utility of tributary PIT-tag arrays in monitoring Snake River salmonid recovery.</w:t>
      </w:r>
    </w:p>
    <w:p w14:paraId="79ECF170" w14:textId="77777777" w:rsidR="00785886" w:rsidRDefault="00C5045B">
      <w:bookmarkStart w:id="192" w:name="ref-NMFS2022c"/>
      <w:bookmarkEnd w:id="191"/>
      <w:r>
        <w:t>NMFS (2022d) 2022 5-Year Review: Summary &amp; Evaluation of Upper Columbia River Steelhead.</w:t>
      </w:r>
    </w:p>
    <w:p w14:paraId="11F755D1" w14:textId="77777777" w:rsidR="00785886" w:rsidRDefault="00C5045B">
      <w:bookmarkStart w:id="193" w:name="ref-NMFS2022b"/>
      <w:bookmarkEnd w:id="192"/>
      <w:r>
        <w:t xml:space="preserve">NMFS (2022c) 2022 5-Year </w:t>
      </w:r>
      <w:proofErr w:type="gramStart"/>
      <w:r>
        <w:t>Review :</w:t>
      </w:r>
      <w:proofErr w:type="gramEnd"/>
      <w:r>
        <w:t xml:space="preserve"> Summary &amp; Evaluation of Snake River Basin Steelhead.</w:t>
      </w:r>
    </w:p>
    <w:p w14:paraId="58A3FDC7" w14:textId="77777777" w:rsidR="00785886" w:rsidRDefault="00C5045B">
      <w:bookmarkStart w:id="194" w:name="ref-NMFS2022a"/>
      <w:bookmarkEnd w:id="193"/>
      <w:r>
        <w:t xml:space="preserve">NMFS (2022b) 2022 5-Year </w:t>
      </w:r>
      <w:proofErr w:type="gramStart"/>
      <w:r>
        <w:t>Review :</w:t>
      </w:r>
      <w:proofErr w:type="gramEnd"/>
      <w:r>
        <w:t xml:space="preserve"> Summary &amp; Evaluation of Middle Columbia River Steelhead.</w:t>
      </w:r>
    </w:p>
    <w:p w14:paraId="264BA6BE" w14:textId="77777777" w:rsidR="00785886" w:rsidRDefault="00C5045B">
      <w:bookmarkStart w:id="195" w:name="ref-NMFS2022"/>
      <w:bookmarkEnd w:id="194"/>
      <w:r>
        <w:t xml:space="preserve">NMFS (2022a) 2022 5-Year Review: Summary &amp; Evaluation of Lower </w:t>
      </w:r>
      <w:proofErr w:type="spellStart"/>
      <w:r>
        <w:t>columbia</w:t>
      </w:r>
      <w:proofErr w:type="spellEnd"/>
      <w:r>
        <w:t xml:space="preserve"> River Chinook Salmon, Columbia River chum Salmon, Lower Columbia River Coho, Lower Columbia River Steelhead.</w:t>
      </w:r>
    </w:p>
    <w:p w14:paraId="3F488CA2" w14:textId="77777777" w:rsidR="00785886" w:rsidRDefault="00C5045B">
      <w:bookmarkStart w:id="196" w:name="ref-Associates2014"/>
      <w:bookmarkEnd w:id="195"/>
      <w:proofErr w:type="spellStart"/>
      <w:r>
        <w:t>Normandeau</w:t>
      </w:r>
      <w:proofErr w:type="spellEnd"/>
      <w:r>
        <w:t xml:space="preserve"> Associates (2014) </w:t>
      </w:r>
      <w:r>
        <w:rPr>
          <w:i/>
          <w:iCs/>
        </w:rPr>
        <w:t>Direct Injury and Survival of Adult Steelhead Trout Passing a Turbine and Spillway Weir at McNary Dam</w:t>
      </w:r>
      <w:r>
        <w:t>.</w:t>
      </w:r>
    </w:p>
    <w:p w14:paraId="5D47F2E0" w14:textId="77777777" w:rsidR="00785886" w:rsidRDefault="00C5045B">
      <w:bookmarkStart w:id="197" w:name="ref-Richins2017"/>
      <w:bookmarkEnd w:id="196"/>
      <w:proofErr w:type="spellStart"/>
      <w:r>
        <w:t>Richins</w:t>
      </w:r>
      <w:proofErr w:type="spellEnd"/>
      <w:r>
        <w:t xml:space="preserve"> SM (2017) Influence of juvenile and adult experiences on tributary overshoot and fallback by steelhead in the Columbia River basin.</w:t>
      </w:r>
    </w:p>
    <w:p w14:paraId="2C3D54EA" w14:textId="77777777" w:rsidR="00785886" w:rsidRDefault="00C5045B">
      <w:bookmarkStart w:id="198" w:name="ref-Richins2018"/>
      <w:bookmarkEnd w:id="197"/>
      <w:proofErr w:type="spellStart"/>
      <w:r>
        <w:t>Richins</w:t>
      </w:r>
      <w:proofErr w:type="spellEnd"/>
      <w:r>
        <w:t xml:space="preserve"> SM, </w:t>
      </w:r>
      <w:proofErr w:type="spellStart"/>
      <w:r>
        <w:t>Skalski</w:t>
      </w:r>
      <w:proofErr w:type="spellEnd"/>
      <w:r>
        <w:t xml:space="preserve"> JR (2018) </w:t>
      </w:r>
      <w:hyperlink r:id="rId36">
        <w:r>
          <w:rPr>
            <w:rStyle w:val="Hyperlink"/>
          </w:rPr>
          <w:t xml:space="preserve">Steelhead Overshoot and Fallback Rates in the Columbia–Snake River Basin and the Influence of Hatchery and </w:t>
        </w:r>
        <w:proofErr w:type="spellStart"/>
        <w:r>
          <w:rPr>
            <w:rStyle w:val="Hyperlink"/>
          </w:rPr>
          <w:t>Hydrosystem</w:t>
        </w:r>
        <w:proofErr w:type="spellEnd"/>
        <w:r>
          <w:rPr>
            <w:rStyle w:val="Hyperlink"/>
          </w:rPr>
          <w:t xml:space="preserve"> Operations</w:t>
        </w:r>
      </w:hyperlink>
      <w:r>
        <w:t xml:space="preserve">. </w:t>
      </w:r>
      <w:r>
        <w:rPr>
          <w:i/>
          <w:iCs/>
        </w:rPr>
        <w:t>North American Journal of Fisheries Management</w:t>
      </w:r>
      <w:r>
        <w:t xml:space="preserve"> </w:t>
      </w:r>
      <w:r>
        <w:rPr>
          <w:b/>
          <w:bCs/>
        </w:rPr>
        <w:t>38</w:t>
      </w:r>
      <w:r>
        <w:t>:1122–1137.</w:t>
      </w:r>
    </w:p>
    <w:p w14:paraId="47EF712B" w14:textId="77777777" w:rsidR="00785886" w:rsidRDefault="00C5045B">
      <w:bookmarkStart w:id="199" w:name="ref-Snyder2022"/>
      <w:bookmarkEnd w:id="198"/>
      <w:r>
        <w:t xml:space="preserve">Snyder MN, </w:t>
      </w:r>
      <w:proofErr w:type="spellStart"/>
      <w:r>
        <w:t>Schumaker</w:t>
      </w:r>
      <w:proofErr w:type="spellEnd"/>
      <w:r>
        <w:t xml:space="preserve"> NH, Dunham JB, </w:t>
      </w:r>
      <w:r>
        <w:rPr>
          <w:i/>
          <w:iCs/>
        </w:rPr>
        <w:t>et al.</w:t>
      </w:r>
      <w:r>
        <w:t xml:space="preserve"> (2022) </w:t>
      </w:r>
      <w:hyperlink r:id="rId37">
        <w:r>
          <w:rPr>
            <w:rStyle w:val="Hyperlink"/>
          </w:rPr>
          <w:t>Tough places and safe spaces: Can refuges save salmon from a warming climate?</w:t>
        </w:r>
      </w:hyperlink>
      <w:r>
        <w:t xml:space="preserve"> </w:t>
      </w:r>
      <w:r>
        <w:rPr>
          <w:i/>
          <w:iCs/>
        </w:rPr>
        <w:t>Ecosphere</w:t>
      </w:r>
      <w:r>
        <w:t xml:space="preserve"> </w:t>
      </w:r>
      <w:r>
        <w:rPr>
          <w:b/>
          <w:bCs/>
        </w:rPr>
        <w:t>13</w:t>
      </w:r>
      <w:r>
        <w:t>:1–18.</w:t>
      </w:r>
    </w:p>
    <w:p w14:paraId="47D5687F" w14:textId="77777777" w:rsidR="00785886" w:rsidRDefault="00C5045B">
      <w:bookmarkStart w:id="200" w:name="ref-Wertheimer2005"/>
      <w:bookmarkEnd w:id="199"/>
      <w:r>
        <w:t xml:space="preserve">Wertheimer RH, Evans AF (2005) </w:t>
      </w:r>
      <w:hyperlink r:id="rId38">
        <w:r>
          <w:rPr>
            <w:rStyle w:val="Hyperlink"/>
          </w:rPr>
          <w:t xml:space="preserve">Downstream Passage of Steelhead </w:t>
        </w:r>
        <w:proofErr w:type="spellStart"/>
        <w:r>
          <w:rPr>
            <w:rStyle w:val="Hyperlink"/>
          </w:rPr>
          <w:t>Kelts</w:t>
        </w:r>
        <w:proofErr w:type="spellEnd"/>
        <w:r>
          <w:rPr>
            <w:rStyle w:val="Hyperlink"/>
          </w:rPr>
          <w:t xml:space="preserve"> through Hydroelectric Dams on the Lower Snake and Columbia Rivers</w:t>
        </w:r>
      </w:hyperlink>
      <w:r>
        <w:t xml:space="preserve">. </w:t>
      </w:r>
      <w:r>
        <w:rPr>
          <w:i/>
          <w:iCs/>
        </w:rPr>
        <w:t>Transactions of the American Fisheries Society</w:t>
      </w:r>
      <w:r>
        <w:t xml:space="preserve"> </w:t>
      </w:r>
      <w:r>
        <w:rPr>
          <w:b/>
          <w:bCs/>
        </w:rPr>
        <w:t>134</w:t>
      </w:r>
      <w:r>
        <w:t>:853–865.</w:t>
      </w:r>
    </w:p>
    <w:p w14:paraId="61169CDD" w14:textId="77777777" w:rsidR="00785886" w:rsidRDefault="00C5045B">
      <w:pPr>
        <w:pStyle w:val="Heading1"/>
      </w:pPr>
      <w:bookmarkStart w:id="201" w:name="_Toc121495937"/>
      <w:bookmarkStart w:id="202" w:name="appendix-1-detection-probabilities"/>
      <w:bookmarkEnd w:id="179"/>
      <w:bookmarkEnd w:id="181"/>
      <w:bookmarkEnd w:id="200"/>
      <w:r>
        <w:lastRenderedPageBreak/>
        <w:t>Appendix 1: Detection probabilities</w:t>
      </w:r>
      <w:bookmarkEnd w:id="201"/>
    </w:p>
    <w:p w14:paraId="3B8CA420" w14:textId="77777777" w:rsidR="00785886" w:rsidRDefault="00C5045B">
      <w:r>
        <w:rPr>
          <w:noProof/>
        </w:rPr>
        <w:drawing>
          <wp:inline distT="0" distB="0" distL="0" distR="0" wp14:anchorId="4053F360" wp14:editId="6FAC7ACC">
            <wp:extent cx="6858000" cy="5143500"/>
            <wp:effectExtent l="0" t="0" r="0" b="0"/>
            <wp:docPr id="143" name="Picture" descr="Figure 20. Detection probability by tributary and timeframe."/>
            <wp:cNvGraphicFramePr/>
            <a:graphic xmlns:a="http://schemas.openxmlformats.org/drawingml/2006/main">
              <a:graphicData uri="http://schemas.openxmlformats.org/drawingml/2006/picture">
                <pic:pic xmlns:pic="http://schemas.openxmlformats.org/drawingml/2006/picture">
                  <pic:nvPicPr>
                    <pic:cNvPr id="144" name="Picture" descr=".//figures/DE_plots.pdf"/>
                    <pic:cNvPicPr>
                      <a:picLocks noChangeAspect="1" noChangeArrowheads="1"/>
                    </pic:cNvPicPr>
                  </pic:nvPicPr>
                  <pic:blipFill>
                    <a:blip r:embed="rId39"/>
                    <a:stretch>
                      <a:fillRect/>
                    </a:stretch>
                  </pic:blipFill>
                  <pic:spPr bwMode="auto">
                    <a:xfrm>
                      <a:off x="0" y="0"/>
                      <a:ext cx="6858000" cy="5143500"/>
                    </a:xfrm>
                    <a:prstGeom prst="rect">
                      <a:avLst/>
                    </a:prstGeom>
                    <a:noFill/>
                    <a:ln w="9525">
                      <a:noFill/>
                      <a:headEnd/>
                      <a:tailEnd/>
                    </a:ln>
                  </pic:spPr>
                </pic:pic>
              </a:graphicData>
            </a:graphic>
          </wp:inline>
        </w:drawing>
      </w:r>
    </w:p>
    <w:p w14:paraId="1D81314D" w14:textId="0C654EE5" w:rsidR="00785886" w:rsidRDefault="00C5045B">
      <w:r>
        <w:t xml:space="preserve">Figure 20. </w:t>
      </w:r>
      <w:ins w:id="203" w:author="Rebecca Buchanan" w:date="2022-12-12T12:42:00Z">
        <w:r w:rsidR="003168C2">
          <w:t>Modeled d</w:t>
        </w:r>
      </w:ins>
      <w:del w:id="204" w:author="Rebecca Buchanan" w:date="2022-12-12T12:42:00Z">
        <w:r w:rsidDel="003168C2">
          <w:delText>D</w:delText>
        </w:r>
      </w:del>
      <w:r>
        <w:t>etection probability by tributary and timeframe</w:t>
      </w:r>
      <w:ins w:id="205" w:author="Rebecca Buchanan" w:date="2022-12-12T12:43:00Z">
        <w:r w:rsidR="003168C2">
          <w:t xml:space="preserve"> as a function of discharge.</w:t>
        </w:r>
      </w:ins>
      <w:del w:id="206" w:author="Rebecca Buchanan" w:date="2022-12-12T12:43:00Z">
        <w:r w:rsidDel="003168C2">
          <w:delText>.</w:delText>
        </w:r>
      </w:del>
    </w:p>
    <w:p w14:paraId="004D0A01" w14:textId="77777777" w:rsidR="00785886" w:rsidRDefault="00C5045B">
      <w:pPr>
        <w:pStyle w:val="Heading1"/>
      </w:pPr>
      <w:bookmarkStart w:id="207" w:name="_Toc121495938"/>
      <w:bookmarkStart w:id="208" w:name="X68ea038d0d47ea486745be8767a8648c3628be1"/>
      <w:bookmarkEnd w:id="202"/>
      <w:commentRangeStart w:id="209"/>
      <w:r>
        <w:t>Appendix 2: Individual movement probabilities</w:t>
      </w:r>
      <w:bookmarkEnd w:id="207"/>
      <w:commentRangeEnd w:id="209"/>
      <w:r w:rsidR="00137730">
        <w:rPr>
          <w:rStyle w:val="CommentReference"/>
          <w:rFonts w:ascii="Times New Roman" w:eastAsiaTheme="minorHAnsi" w:hAnsi="Times New Roman" w:cs="Times New Roman"/>
          <w:b w:val="0"/>
          <w:bCs w:val="0"/>
          <w:color w:val="000000" w:themeColor="text1"/>
        </w:rPr>
        <w:commentReference w:id="209"/>
      </w:r>
    </w:p>
    <w:p w14:paraId="2685703A" w14:textId="77777777" w:rsidR="00785886" w:rsidRDefault="00C5045B">
      <w:pPr>
        <w:pStyle w:val="Heading2"/>
      </w:pPr>
      <w:bookmarkStart w:id="210" w:name="_Toc121495939"/>
      <w:bookmarkStart w:id="211" w:name="middle-columbia-river-steelhead-1"/>
      <w:r>
        <w:t>Middle Columbia River Steelhead</w:t>
      </w:r>
      <w:bookmarkEnd w:id="210"/>
    </w:p>
    <w:p w14:paraId="682F2CD2" w14:textId="77777777" w:rsidR="00785886" w:rsidRDefault="00C5045B">
      <w:pPr>
        <w:pStyle w:val="TableCaption"/>
      </w:pPr>
      <w:commentRangeStart w:id="212"/>
      <w:r>
        <w:rPr>
          <w:b/>
        </w:rPr>
        <w:t xml:space="preserve">Table </w:t>
      </w:r>
      <w:r>
        <w:rPr>
          <w:b/>
        </w:rPr>
        <w:fldChar w:fldCharType="begin"/>
      </w:r>
      <w:r>
        <w:rPr>
          <w:b/>
        </w:rPr>
        <w:instrText>SEQ tab \* Arabic</w:instrText>
      </w:r>
      <w:r>
        <w:rPr>
          <w:b/>
        </w:rPr>
        <w:fldChar w:fldCharType="separate"/>
      </w:r>
      <w:r w:rsidR="00BF08BD">
        <w:rPr>
          <w:b/>
          <w:noProof/>
        </w:rPr>
        <w:t>8</w:t>
      </w:r>
      <w:r>
        <w:rPr>
          <w:b/>
        </w:rPr>
        <w:fldChar w:fldCharType="end"/>
      </w:r>
      <w:r>
        <w:t xml:space="preserve">: Movement probabilities for </w:t>
      </w:r>
      <w:proofErr w:type="spellStart"/>
      <w:r>
        <w:t>Fifteenmile</w:t>
      </w:r>
      <w:proofErr w:type="spellEnd"/>
      <w:r>
        <w:t xml:space="preserve"> Creek Steelhead.</w:t>
      </w:r>
      <w:commentRangeEnd w:id="212"/>
      <w:r w:rsidR="003168C2">
        <w:rPr>
          <w:rStyle w:val="CommentReference"/>
        </w:rPr>
        <w:commentReference w:id="212"/>
      </w:r>
    </w:p>
    <w:tbl>
      <w:tblPr>
        <w:tblW w:w="0" w:type="auto"/>
        <w:jc w:val="center"/>
        <w:tblLayout w:type="fixed"/>
        <w:tblLook w:val="0420" w:firstRow="1" w:lastRow="0" w:firstColumn="0" w:lastColumn="0" w:noHBand="0" w:noVBand="1"/>
      </w:tblPr>
      <w:tblGrid>
        <w:gridCol w:w="3493"/>
        <w:gridCol w:w="3493"/>
        <w:gridCol w:w="4535"/>
      </w:tblGrid>
      <w:tr w:rsidR="00785886" w14:paraId="74580359" w14:textId="77777777">
        <w:trPr>
          <w:cantSplit/>
          <w:tblHeader/>
          <w:jc w:val="center"/>
        </w:trPr>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D775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B0F6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5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7EEEF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1DACE4F3" w14:textId="77777777">
        <w:trPr>
          <w:cantSplit/>
          <w:jc w:val="center"/>
        </w:trPr>
        <w:tc>
          <w:tcPr>
            <w:tcW w:w="3493" w:type="dxa"/>
            <w:shd w:val="clear" w:color="auto" w:fill="FFFFFF"/>
            <w:tcMar>
              <w:top w:w="0" w:type="dxa"/>
              <w:left w:w="0" w:type="dxa"/>
              <w:bottom w:w="0" w:type="dxa"/>
              <w:right w:w="0" w:type="dxa"/>
            </w:tcMar>
            <w:vAlign w:val="center"/>
          </w:tcPr>
          <w:p w14:paraId="6F8569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14:paraId="6C1B7A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752EC0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14:paraId="17EB13E5" w14:textId="77777777">
        <w:trPr>
          <w:cantSplit/>
          <w:jc w:val="center"/>
        </w:trPr>
        <w:tc>
          <w:tcPr>
            <w:tcW w:w="3493" w:type="dxa"/>
            <w:shd w:val="clear" w:color="auto" w:fill="FFFFFF"/>
            <w:tcMar>
              <w:top w:w="0" w:type="dxa"/>
              <w:left w:w="0" w:type="dxa"/>
              <w:bottom w:w="0" w:type="dxa"/>
              <w:right w:w="0" w:type="dxa"/>
            </w:tcMar>
            <w:vAlign w:val="center"/>
          </w:tcPr>
          <w:p w14:paraId="0CD7FA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14:paraId="54AFBB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4C3D5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0.0065 (0.000000000011 - 0.042)</w:t>
            </w:r>
          </w:p>
        </w:tc>
      </w:tr>
      <w:tr w:rsidR="00785886" w14:paraId="57DBEC64" w14:textId="77777777">
        <w:trPr>
          <w:cantSplit/>
          <w:jc w:val="center"/>
        </w:trPr>
        <w:tc>
          <w:tcPr>
            <w:tcW w:w="3493" w:type="dxa"/>
            <w:shd w:val="clear" w:color="auto" w:fill="FFFFFF"/>
            <w:tcMar>
              <w:top w:w="0" w:type="dxa"/>
              <w:left w:w="0" w:type="dxa"/>
              <w:bottom w:w="0" w:type="dxa"/>
              <w:right w:w="0" w:type="dxa"/>
            </w:tcMar>
            <w:vAlign w:val="center"/>
          </w:tcPr>
          <w:p w14:paraId="3066EB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7754D1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535" w:type="dxa"/>
            <w:shd w:val="clear" w:color="auto" w:fill="FFFFFF"/>
            <w:tcMar>
              <w:top w:w="0" w:type="dxa"/>
              <w:left w:w="0" w:type="dxa"/>
              <w:bottom w:w="0" w:type="dxa"/>
              <w:right w:w="0" w:type="dxa"/>
            </w:tcMar>
            <w:vAlign w:val="center"/>
          </w:tcPr>
          <w:p w14:paraId="0C0286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0.0052 (0.0022 - 0.0094)</w:t>
            </w:r>
          </w:p>
        </w:tc>
      </w:tr>
      <w:tr w:rsidR="00785886" w14:paraId="7BBEB76A" w14:textId="77777777">
        <w:trPr>
          <w:cantSplit/>
          <w:jc w:val="center"/>
        </w:trPr>
        <w:tc>
          <w:tcPr>
            <w:tcW w:w="3493" w:type="dxa"/>
            <w:shd w:val="clear" w:color="auto" w:fill="FFFFFF"/>
            <w:tcMar>
              <w:top w:w="0" w:type="dxa"/>
              <w:left w:w="0" w:type="dxa"/>
              <w:bottom w:w="0" w:type="dxa"/>
              <w:right w:w="0" w:type="dxa"/>
            </w:tcMar>
            <w:vAlign w:val="center"/>
          </w:tcPr>
          <w:p w14:paraId="2B08A7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060408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63D84A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0.041 (0.032 - 0.052)</w:t>
            </w:r>
          </w:p>
        </w:tc>
      </w:tr>
      <w:tr w:rsidR="00785886" w14:paraId="63743F53" w14:textId="77777777">
        <w:trPr>
          <w:cantSplit/>
          <w:jc w:val="center"/>
        </w:trPr>
        <w:tc>
          <w:tcPr>
            <w:tcW w:w="3493" w:type="dxa"/>
            <w:shd w:val="clear" w:color="auto" w:fill="FFFFFF"/>
            <w:tcMar>
              <w:top w:w="0" w:type="dxa"/>
              <w:left w:w="0" w:type="dxa"/>
              <w:bottom w:w="0" w:type="dxa"/>
              <w:right w:w="0" w:type="dxa"/>
            </w:tcMar>
            <w:vAlign w:val="center"/>
          </w:tcPr>
          <w:p w14:paraId="5E8F57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BON to MCN</w:t>
            </w:r>
          </w:p>
        </w:tc>
        <w:tc>
          <w:tcPr>
            <w:tcW w:w="3493" w:type="dxa"/>
            <w:shd w:val="clear" w:color="auto" w:fill="FFFFFF"/>
            <w:tcMar>
              <w:top w:w="0" w:type="dxa"/>
              <w:left w:w="0" w:type="dxa"/>
              <w:bottom w:w="0" w:type="dxa"/>
              <w:right w:w="0" w:type="dxa"/>
            </w:tcMar>
            <w:vAlign w:val="center"/>
          </w:tcPr>
          <w:p w14:paraId="3C1C4B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535" w:type="dxa"/>
            <w:shd w:val="clear" w:color="auto" w:fill="FFFFFF"/>
            <w:tcMar>
              <w:top w:w="0" w:type="dxa"/>
              <w:left w:w="0" w:type="dxa"/>
              <w:bottom w:w="0" w:type="dxa"/>
              <w:right w:w="0" w:type="dxa"/>
            </w:tcMar>
            <w:vAlign w:val="center"/>
          </w:tcPr>
          <w:p w14:paraId="248A29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(0.43 - 0.58)</w:t>
            </w:r>
          </w:p>
        </w:tc>
      </w:tr>
      <w:tr w:rsidR="00785886" w14:paraId="048BD698" w14:textId="77777777">
        <w:trPr>
          <w:cantSplit/>
          <w:jc w:val="center"/>
        </w:trPr>
        <w:tc>
          <w:tcPr>
            <w:tcW w:w="3493" w:type="dxa"/>
            <w:shd w:val="clear" w:color="auto" w:fill="FFFFFF"/>
            <w:tcMar>
              <w:top w:w="0" w:type="dxa"/>
              <w:left w:w="0" w:type="dxa"/>
              <w:bottom w:w="0" w:type="dxa"/>
              <w:right w:w="0" w:type="dxa"/>
            </w:tcMar>
            <w:vAlign w:val="center"/>
          </w:tcPr>
          <w:p w14:paraId="7DAE36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1F73AD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535" w:type="dxa"/>
            <w:shd w:val="clear" w:color="auto" w:fill="FFFFFF"/>
            <w:tcMar>
              <w:top w:w="0" w:type="dxa"/>
              <w:left w:w="0" w:type="dxa"/>
              <w:bottom w:w="0" w:type="dxa"/>
              <w:right w:w="0" w:type="dxa"/>
            </w:tcMar>
            <w:vAlign w:val="center"/>
          </w:tcPr>
          <w:p w14:paraId="33CAC2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0.0091 (0.0015 - 0.023)</w:t>
            </w:r>
          </w:p>
        </w:tc>
      </w:tr>
      <w:tr w:rsidR="00785886" w14:paraId="3168A63B" w14:textId="77777777">
        <w:trPr>
          <w:cantSplit/>
          <w:jc w:val="center"/>
        </w:trPr>
        <w:tc>
          <w:tcPr>
            <w:tcW w:w="3493" w:type="dxa"/>
            <w:shd w:val="clear" w:color="auto" w:fill="FFFFFF"/>
            <w:tcMar>
              <w:top w:w="0" w:type="dxa"/>
              <w:left w:w="0" w:type="dxa"/>
              <w:bottom w:w="0" w:type="dxa"/>
              <w:right w:w="0" w:type="dxa"/>
            </w:tcMar>
            <w:vAlign w:val="center"/>
          </w:tcPr>
          <w:p w14:paraId="03B42C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321E2B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535" w:type="dxa"/>
            <w:shd w:val="clear" w:color="auto" w:fill="FFFFFF"/>
            <w:tcMar>
              <w:top w:w="0" w:type="dxa"/>
              <w:left w:w="0" w:type="dxa"/>
              <w:bottom w:w="0" w:type="dxa"/>
              <w:right w:w="0" w:type="dxa"/>
            </w:tcMar>
            <w:vAlign w:val="center"/>
          </w:tcPr>
          <w:p w14:paraId="4A6F78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0.00027 (0.00000000000014 - 0.0014)</w:t>
            </w:r>
          </w:p>
        </w:tc>
      </w:tr>
      <w:tr w:rsidR="00785886" w14:paraId="204C5478" w14:textId="77777777">
        <w:trPr>
          <w:cantSplit/>
          <w:jc w:val="center"/>
        </w:trPr>
        <w:tc>
          <w:tcPr>
            <w:tcW w:w="3493" w:type="dxa"/>
            <w:shd w:val="clear" w:color="auto" w:fill="FFFFFF"/>
            <w:tcMar>
              <w:top w:w="0" w:type="dxa"/>
              <w:left w:w="0" w:type="dxa"/>
              <w:bottom w:w="0" w:type="dxa"/>
              <w:right w:w="0" w:type="dxa"/>
            </w:tcMar>
            <w:vAlign w:val="center"/>
          </w:tcPr>
          <w:p w14:paraId="16BDEC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0F1CD2F4"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535" w:type="dxa"/>
            <w:shd w:val="clear" w:color="auto" w:fill="FFFFFF"/>
            <w:tcMar>
              <w:top w:w="0" w:type="dxa"/>
              <w:left w:w="0" w:type="dxa"/>
              <w:bottom w:w="0" w:type="dxa"/>
              <w:right w:w="0" w:type="dxa"/>
            </w:tcMar>
            <w:vAlign w:val="center"/>
          </w:tcPr>
          <w:p w14:paraId="5FD598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0.23 (0.18 - 0.28)</w:t>
            </w:r>
          </w:p>
        </w:tc>
      </w:tr>
      <w:tr w:rsidR="00785886" w14:paraId="38BF25AE" w14:textId="77777777">
        <w:trPr>
          <w:cantSplit/>
          <w:jc w:val="center"/>
        </w:trPr>
        <w:tc>
          <w:tcPr>
            <w:tcW w:w="3493" w:type="dxa"/>
            <w:shd w:val="clear" w:color="auto" w:fill="FFFFFF"/>
            <w:tcMar>
              <w:top w:w="0" w:type="dxa"/>
              <w:left w:w="0" w:type="dxa"/>
              <w:bottom w:w="0" w:type="dxa"/>
              <w:right w:w="0" w:type="dxa"/>
            </w:tcMar>
            <w:vAlign w:val="center"/>
          </w:tcPr>
          <w:p w14:paraId="2B5131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64D64E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535" w:type="dxa"/>
            <w:shd w:val="clear" w:color="auto" w:fill="FFFFFF"/>
            <w:tcMar>
              <w:top w:w="0" w:type="dxa"/>
              <w:left w:w="0" w:type="dxa"/>
              <w:bottom w:w="0" w:type="dxa"/>
              <w:right w:w="0" w:type="dxa"/>
            </w:tcMar>
            <w:vAlign w:val="center"/>
          </w:tcPr>
          <w:p w14:paraId="0C912E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0.0017 (0.000082 - 0.005)</w:t>
            </w:r>
          </w:p>
        </w:tc>
      </w:tr>
      <w:tr w:rsidR="00785886" w14:paraId="41C45BE2" w14:textId="77777777">
        <w:trPr>
          <w:cantSplit/>
          <w:jc w:val="center"/>
        </w:trPr>
        <w:tc>
          <w:tcPr>
            <w:tcW w:w="3493" w:type="dxa"/>
            <w:shd w:val="clear" w:color="auto" w:fill="FFFFFF"/>
            <w:tcMar>
              <w:top w:w="0" w:type="dxa"/>
              <w:left w:w="0" w:type="dxa"/>
              <w:bottom w:w="0" w:type="dxa"/>
              <w:right w:w="0" w:type="dxa"/>
            </w:tcMar>
            <w:vAlign w:val="center"/>
          </w:tcPr>
          <w:p w14:paraId="18155E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06E2A9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535" w:type="dxa"/>
            <w:shd w:val="clear" w:color="auto" w:fill="FFFFFF"/>
            <w:tcMar>
              <w:top w:w="0" w:type="dxa"/>
              <w:left w:w="0" w:type="dxa"/>
              <w:bottom w:w="0" w:type="dxa"/>
              <w:right w:w="0" w:type="dxa"/>
            </w:tcMar>
            <w:vAlign w:val="center"/>
          </w:tcPr>
          <w:p w14:paraId="407E20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(0.0077 - 0.018)</w:t>
            </w:r>
          </w:p>
        </w:tc>
      </w:tr>
      <w:tr w:rsidR="00785886" w14:paraId="75D3A8B3" w14:textId="77777777">
        <w:trPr>
          <w:cantSplit/>
          <w:jc w:val="center"/>
        </w:trPr>
        <w:tc>
          <w:tcPr>
            <w:tcW w:w="3493" w:type="dxa"/>
            <w:shd w:val="clear" w:color="auto" w:fill="FFFFFF"/>
            <w:tcMar>
              <w:top w:w="0" w:type="dxa"/>
              <w:left w:w="0" w:type="dxa"/>
              <w:bottom w:w="0" w:type="dxa"/>
              <w:right w:w="0" w:type="dxa"/>
            </w:tcMar>
            <w:vAlign w:val="center"/>
          </w:tcPr>
          <w:p w14:paraId="2505BC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680A30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9E449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(0.16 - 0.24)</w:t>
            </w:r>
          </w:p>
        </w:tc>
      </w:tr>
      <w:tr w:rsidR="00785886" w14:paraId="5CA3A94B" w14:textId="77777777">
        <w:trPr>
          <w:cantSplit/>
          <w:jc w:val="center"/>
        </w:trPr>
        <w:tc>
          <w:tcPr>
            <w:tcW w:w="3493" w:type="dxa"/>
            <w:shd w:val="clear" w:color="auto" w:fill="FFFFFF"/>
            <w:tcMar>
              <w:top w:w="0" w:type="dxa"/>
              <w:left w:w="0" w:type="dxa"/>
              <w:bottom w:w="0" w:type="dxa"/>
              <w:right w:w="0" w:type="dxa"/>
            </w:tcMar>
            <w:vAlign w:val="center"/>
          </w:tcPr>
          <w:p w14:paraId="53FBDC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0049F5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30698F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(0.37 - 0.59)</w:t>
            </w:r>
          </w:p>
        </w:tc>
      </w:tr>
      <w:tr w:rsidR="00785886" w14:paraId="422B6DF3" w14:textId="77777777">
        <w:trPr>
          <w:cantSplit/>
          <w:jc w:val="center"/>
        </w:trPr>
        <w:tc>
          <w:tcPr>
            <w:tcW w:w="3493" w:type="dxa"/>
            <w:shd w:val="clear" w:color="auto" w:fill="FFFFFF"/>
            <w:tcMar>
              <w:top w:w="0" w:type="dxa"/>
              <w:left w:w="0" w:type="dxa"/>
              <w:bottom w:w="0" w:type="dxa"/>
              <w:right w:w="0" w:type="dxa"/>
            </w:tcMar>
            <w:vAlign w:val="center"/>
          </w:tcPr>
          <w:p w14:paraId="0DA28A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2F98B1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14:paraId="0FDD91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0.0017 (0.0000000000084 - 0.01)</w:t>
            </w:r>
          </w:p>
        </w:tc>
      </w:tr>
      <w:tr w:rsidR="00785886" w14:paraId="020275D6" w14:textId="77777777">
        <w:trPr>
          <w:cantSplit/>
          <w:jc w:val="center"/>
        </w:trPr>
        <w:tc>
          <w:tcPr>
            <w:tcW w:w="3493" w:type="dxa"/>
            <w:shd w:val="clear" w:color="auto" w:fill="FFFFFF"/>
            <w:tcMar>
              <w:top w:w="0" w:type="dxa"/>
              <w:left w:w="0" w:type="dxa"/>
              <w:bottom w:w="0" w:type="dxa"/>
              <w:right w:w="0" w:type="dxa"/>
            </w:tcMar>
            <w:vAlign w:val="center"/>
          </w:tcPr>
          <w:p w14:paraId="1725C8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1F8FDC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6D1963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(0.058 - 0.22)</w:t>
            </w:r>
          </w:p>
        </w:tc>
      </w:tr>
      <w:tr w:rsidR="00785886" w14:paraId="474EF35C" w14:textId="77777777">
        <w:trPr>
          <w:cantSplit/>
          <w:jc w:val="center"/>
        </w:trPr>
        <w:tc>
          <w:tcPr>
            <w:tcW w:w="3493" w:type="dxa"/>
            <w:shd w:val="clear" w:color="auto" w:fill="FFFFFF"/>
            <w:tcMar>
              <w:top w:w="0" w:type="dxa"/>
              <w:left w:w="0" w:type="dxa"/>
              <w:bottom w:w="0" w:type="dxa"/>
              <w:right w:w="0" w:type="dxa"/>
            </w:tcMar>
            <w:vAlign w:val="center"/>
          </w:tcPr>
          <w:p w14:paraId="336F3A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4D2538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535" w:type="dxa"/>
            <w:shd w:val="clear" w:color="auto" w:fill="FFFFFF"/>
            <w:tcMar>
              <w:top w:w="0" w:type="dxa"/>
              <w:left w:w="0" w:type="dxa"/>
              <w:bottom w:w="0" w:type="dxa"/>
              <w:right w:w="0" w:type="dxa"/>
            </w:tcMar>
            <w:vAlign w:val="center"/>
          </w:tcPr>
          <w:p w14:paraId="27E996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0.0016 (0.0000000000047 - 0.0066)</w:t>
            </w:r>
          </w:p>
        </w:tc>
      </w:tr>
      <w:tr w:rsidR="00785886" w14:paraId="11D11447" w14:textId="77777777">
        <w:trPr>
          <w:cantSplit/>
          <w:jc w:val="center"/>
        </w:trPr>
        <w:tc>
          <w:tcPr>
            <w:tcW w:w="3493" w:type="dxa"/>
            <w:shd w:val="clear" w:color="auto" w:fill="FFFFFF"/>
            <w:tcMar>
              <w:top w:w="0" w:type="dxa"/>
              <w:left w:w="0" w:type="dxa"/>
              <w:bottom w:w="0" w:type="dxa"/>
              <w:right w:w="0" w:type="dxa"/>
            </w:tcMar>
            <w:vAlign w:val="center"/>
          </w:tcPr>
          <w:p w14:paraId="3ADAE9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7B347F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535" w:type="dxa"/>
            <w:shd w:val="clear" w:color="auto" w:fill="FFFFFF"/>
            <w:tcMar>
              <w:top w:w="0" w:type="dxa"/>
              <w:left w:w="0" w:type="dxa"/>
              <w:bottom w:w="0" w:type="dxa"/>
              <w:right w:w="0" w:type="dxa"/>
            </w:tcMar>
            <w:vAlign w:val="center"/>
          </w:tcPr>
          <w:p w14:paraId="281391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(0.00094 - 0.13)</w:t>
            </w:r>
          </w:p>
        </w:tc>
      </w:tr>
      <w:tr w:rsidR="00785886" w14:paraId="48E449E7" w14:textId="77777777">
        <w:trPr>
          <w:cantSplit/>
          <w:jc w:val="center"/>
        </w:trPr>
        <w:tc>
          <w:tcPr>
            <w:tcW w:w="3493" w:type="dxa"/>
            <w:shd w:val="clear" w:color="auto" w:fill="FFFFFF"/>
            <w:tcMar>
              <w:top w:w="0" w:type="dxa"/>
              <w:left w:w="0" w:type="dxa"/>
              <w:bottom w:w="0" w:type="dxa"/>
              <w:right w:w="0" w:type="dxa"/>
            </w:tcMar>
            <w:vAlign w:val="center"/>
          </w:tcPr>
          <w:p w14:paraId="1D0394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2D68A3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224B96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(0.26 - 0.49)</w:t>
            </w:r>
          </w:p>
        </w:tc>
      </w:tr>
      <w:tr w:rsidR="00785886" w14:paraId="6F35F6C7" w14:textId="77777777">
        <w:trPr>
          <w:cantSplit/>
          <w:jc w:val="center"/>
        </w:trPr>
        <w:tc>
          <w:tcPr>
            <w:tcW w:w="3493" w:type="dxa"/>
            <w:shd w:val="clear" w:color="auto" w:fill="FFFFFF"/>
            <w:tcMar>
              <w:top w:w="0" w:type="dxa"/>
              <w:left w:w="0" w:type="dxa"/>
              <w:bottom w:w="0" w:type="dxa"/>
              <w:right w:w="0" w:type="dxa"/>
            </w:tcMar>
            <w:vAlign w:val="center"/>
          </w:tcPr>
          <w:p w14:paraId="78F3F5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42121D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4BF774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(0.00000012 -   1)</w:t>
            </w:r>
          </w:p>
        </w:tc>
      </w:tr>
      <w:tr w:rsidR="00785886" w14:paraId="1D713AE3" w14:textId="77777777">
        <w:trPr>
          <w:cantSplit/>
          <w:jc w:val="center"/>
        </w:trPr>
        <w:tc>
          <w:tcPr>
            <w:tcW w:w="3493" w:type="dxa"/>
            <w:shd w:val="clear" w:color="auto" w:fill="FFFFFF"/>
            <w:tcMar>
              <w:top w:w="0" w:type="dxa"/>
              <w:left w:w="0" w:type="dxa"/>
              <w:bottom w:w="0" w:type="dxa"/>
              <w:right w:w="0" w:type="dxa"/>
            </w:tcMar>
            <w:vAlign w:val="center"/>
          </w:tcPr>
          <w:p w14:paraId="044928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05AB57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19423E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(0.000000014 - 0.83)</w:t>
            </w:r>
          </w:p>
        </w:tc>
      </w:tr>
      <w:tr w:rsidR="00785886" w14:paraId="5D1ED8F9" w14:textId="77777777">
        <w:trPr>
          <w:cantSplit/>
          <w:jc w:val="center"/>
        </w:trPr>
        <w:tc>
          <w:tcPr>
            <w:tcW w:w="3493" w:type="dxa"/>
            <w:shd w:val="clear" w:color="auto" w:fill="FFFFFF"/>
            <w:tcMar>
              <w:top w:w="0" w:type="dxa"/>
              <w:left w:w="0" w:type="dxa"/>
              <w:bottom w:w="0" w:type="dxa"/>
              <w:right w:w="0" w:type="dxa"/>
            </w:tcMar>
            <w:vAlign w:val="center"/>
          </w:tcPr>
          <w:p w14:paraId="1BECD1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6722C7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C5327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0.097 (0.0000000035 - 0.26)</w:t>
            </w:r>
          </w:p>
        </w:tc>
      </w:tr>
      <w:tr w:rsidR="00785886" w14:paraId="391EA2DE" w14:textId="77777777">
        <w:trPr>
          <w:cantSplit/>
          <w:jc w:val="center"/>
        </w:trPr>
        <w:tc>
          <w:tcPr>
            <w:tcW w:w="3493" w:type="dxa"/>
            <w:shd w:val="clear" w:color="auto" w:fill="FFFFFF"/>
            <w:tcMar>
              <w:top w:w="0" w:type="dxa"/>
              <w:left w:w="0" w:type="dxa"/>
              <w:bottom w:w="0" w:type="dxa"/>
              <w:right w:w="0" w:type="dxa"/>
            </w:tcMar>
            <w:vAlign w:val="center"/>
          </w:tcPr>
          <w:p w14:paraId="0376BE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7D6D3F0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14:paraId="63185F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14:paraId="7BD994B1" w14:textId="77777777">
        <w:trPr>
          <w:cantSplit/>
          <w:jc w:val="center"/>
        </w:trPr>
        <w:tc>
          <w:tcPr>
            <w:tcW w:w="3493" w:type="dxa"/>
            <w:shd w:val="clear" w:color="auto" w:fill="FFFFFF"/>
            <w:tcMar>
              <w:top w:w="0" w:type="dxa"/>
              <w:left w:w="0" w:type="dxa"/>
              <w:bottom w:w="0" w:type="dxa"/>
              <w:right w:w="0" w:type="dxa"/>
            </w:tcMar>
            <w:vAlign w:val="center"/>
          </w:tcPr>
          <w:p w14:paraId="675AEF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269455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23973B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14:paraId="607A870D" w14:textId="77777777">
        <w:trPr>
          <w:cantSplit/>
          <w:jc w:val="center"/>
        </w:trPr>
        <w:tc>
          <w:tcPr>
            <w:tcW w:w="3493" w:type="dxa"/>
            <w:shd w:val="clear" w:color="auto" w:fill="FFFFFF"/>
            <w:tcMar>
              <w:top w:w="0" w:type="dxa"/>
              <w:left w:w="0" w:type="dxa"/>
              <w:bottom w:w="0" w:type="dxa"/>
              <w:right w:w="0" w:type="dxa"/>
            </w:tcMar>
            <w:vAlign w:val="center"/>
          </w:tcPr>
          <w:p w14:paraId="652A4E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231721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535" w:type="dxa"/>
            <w:shd w:val="clear" w:color="auto" w:fill="FFFFFF"/>
            <w:tcMar>
              <w:top w:w="0" w:type="dxa"/>
              <w:left w:w="0" w:type="dxa"/>
              <w:bottom w:w="0" w:type="dxa"/>
              <w:right w:w="0" w:type="dxa"/>
            </w:tcMar>
            <w:vAlign w:val="center"/>
          </w:tcPr>
          <w:p w14:paraId="496FC8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14:paraId="336DC012" w14:textId="77777777">
        <w:trPr>
          <w:cantSplit/>
          <w:jc w:val="center"/>
        </w:trPr>
        <w:tc>
          <w:tcPr>
            <w:tcW w:w="3493" w:type="dxa"/>
            <w:shd w:val="clear" w:color="auto" w:fill="FFFFFF"/>
            <w:tcMar>
              <w:top w:w="0" w:type="dxa"/>
              <w:left w:w="0" w:type="dxa"/>
              <w:bottom w:w="0" w:type="dxa"/>
              <w:right w:w="0" w:type="dxa"/>
            </w:tcMar>
            <w:vAlign w:val="center"/>
          </w:tcPr>
          <w:p w14:paraId="579BEE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1421B9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CC3ED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14:paraId="167655AA" w14:textId="77777777">
        <w:trPr>
          <w:cantSplit/>
          <w:jc w:val="center"/>
        </w:trPr>
        <w:tc>
          <w:tcPr>
            <w:tcW w:w="3493" w:type="dxa"/>
            <w:shd w:val="clear" w:color="auto" w:fill="FFFFFF"/>
            <w:tcMar>
              <w:top w:w="0" w:type="dxa"/>
              <w:left w:w="0" w:type="dxa"/>
              <w:bottom w:w="0" w:type="dxa"/>
              <w:right w:w="0" w:type="dxa"/>
            </w:tcMar>
            <w:vAlign w:val="center"/>
          </w:tcPr>
          <w:p w14:paraId="146E30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6241E7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15526E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14:paraId="2127BF20" w14:textId="77777777">
        <w:trPr>
          <w:cantSplit/>
          <w:jc w:val="center"/>
        </w:trPr>
        <w:tc>
          <w:tcPr>
            <w:tcW w:w="3493" w:type="dxa"/>
            <w:shd w:val="clear" w:color="auto" w:fill="FFFFFF"/>
            <w:tcMar>
              <w:top w:w="0" w:type="dxa"/>
              <w:left w:w="0" w:type="dxa"/>
              <w:bottom w:w="0" w:type="dxa"/>
              <w:right w:w="0" w:type="dxa"/>
            </w:tcMar>
            <w:vAlign w:val="center"/>
          </w:tcPr>
          <w:p w14:paraId="54C10C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0D1827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72BB93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14:paraId="5AA95431" w14:textId="77777777">
        <w:trPr>
          <w:cantSplit/>
          <w:jc w:val="center"/>
        </w:trPr>
        <w:tc>
          <w:tcPr>
            <w:tcW w:w="3493" w:type="dxa"/>
            <w:shd w:val="clear" w:color="auto" w:fill="FFFFFF"/>
            <w:tcMar>
              <w:top w:w="0" w:type="dxa"/>
              <w:left w:w="0" w:type="dxa"/>
              <w:bottom w:w="0" w:type="dxa"/>
              <w:right w:w="0" w:type="dxa"/>
            </w:tcMar>
            <w:vAlign w:val="center"/>
          </w:tcPr>
          <w:p w14:paraId="0CDBED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6C273D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535" w:type="dxa"/>
            <w:shd w:val="clear" w:color="auto" w:fill="FFFFFF"/>
            <w:tcMar>
              <w:top w:w="0" w:type="dxa"/>
              <w:left w:w="0" w:type="dxa"/>
              <w:bottom w:w="0" w:type="dxa"/>
              <w:right w:w="0" w:type="dxa"/>
            </w:tcMar>
            <w:vAlign w:val="center"/>
          </w:tcPr>
          <w:p w14:paraId="38817D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14:paraId="65708F86" w14:textId="77777777">
        <w:trPr>
          <w:cantSplit/>
          <w:jc w:val="center"/>
        </w:trPr>
        <w:tc>
          <w:tcPr>
            <w:tcW w:w="3493" w:type="dxa"/>
            <w:shd w:val="clear" w:color="auto" w:fill="FFFFFF"/>
            <w:tcMar>
              <w:top w:w="0" w:type="dxa"/>
              <w:left w:w="0" w:type="dxa"/>
              <w:bottom w:w="0" w:type="dxa"/>
              <w:right w:w="0" w:type="dxa"/>
            </w:tcMar>
            <w:vAlign w:val="center"/>
          </w:tcPr>
          <w:p w14:paraId="2D0FBE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500877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FCEA3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14:paraId="4CBE0810" w14:textId="77777777">
        <w:trPr>
          <w:cantSplit/>
          <w:jc w:val="center"/>
        </w:trPr>
        <w:tc>
          <w:tcPr>
            <w:tcW w:w="3493" w:type="dxa"/>
            <w:shd w:val="clear" w:color="auto" w:fill="FFFFFF"/>
            <w:tcMar>
              <w:top w:w="0" w:type="dxa"/>
              <w:left w:w="0" w:type="dxa"/>
              <w:bottom w:w="0" w:type="dxa"/>
              <w:right w:w="0" w:type="dxa"/>
            </w:tcMar>
            <w:vAlign w:val="center"/>
          </w:tcPr>
          <w:p w14:paraId="2A3F03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4E8301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12E741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14:paraId="123C171A" w14:textId="77777777">
        <w:trPr>
          <w:cantSplit/>
          <w:jc w:val="center"/>
        </w:trPr>
        <w:tc>
          <w:tcPr>
            <w:tcW w:w="3493" w:type="dxa"/>
            <w:shd w:val="clear" w:color="auto" w:fill="FFFFFF"/>
            <w:tcMar>
              <w:top w:w="0" w:type="dxa"/>
              <w:left w:w="0" w:type="dxa"/>
              <w:bottom w:w="0" w:type="dxa"/>
              <w:right w:w="0" w:type="dxa"/>
            </w:tcMar>
            <w:vAlign w:val="center"/>
          </w:tcPr>
          <w:p w14:paraId="31483E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3B8A1C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535" w:type="dxa"/>
            <w:shd w:val="clear" w:color="auto" w:fill="FFFFFF"/>
            <w:tcMar>
              <w:top w:w="0" w:type="dxa"/>
              <w:left w:w="0" w:type="dxa"/>
              <w:bottom w:w="0" w:type="dxa"/>
              <w:right w:w="0" w:type="dxa"/>
            </w:tcMar>
            <w:vAlign w:val="center"/>
          </w:tcPr>
          <w:p w14:paraId="3C6BE4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14:paraId="4815F5E2" w14:textId="77777777">
        <w:trPr>
          <w:cantSplit/>
          <w:jc w:val="center"/>
        </w:trPr>
        <w:tc>
          <w:tcPr>
            <w:tcW w:w="3493" w:type="dxa"/>
            <w:shd w:val="clear" w:color="auto" w:fill="FFFFFF"/>
            <w:tcMar>
              <w:top w:w="0" w:type="dxa"/>
              <w:left w:w="0" w:type="dxa"/>
              <w:bottom w:w="0" w:type="dxa"/>
              <w:right w:w="0" w:type="dxa"/>
            </w:tcMar>
            <w:vAlign w:val="center"/>
          </w:tcPr>
          <w:p w14:paraId="264EF0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3D6C3C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535" w:type="dxa"/>
            <w:shd w:val="clear" w:color="auto" w:fill="FFFFFF"/>
            <w:tcMar>
              <w:top w:w="0" w:type="dxa"/>
              <w:left w:w="0" w:type="dxa"/>
              <w:bottom w:w="0" w:type="dxa"/>
              <w:right w:w="0" w:type="dxa"/>
            </w:tcMar>
            <w:vAlign w:val="center"/>
          </w:tcPr>
          <w:p w14:paraId="7C5446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14:paraId="277791B6" w14:textId="77777777">
        <w:trPr>
          <w:cantSplit/>
          <w:jc w:val="center"/>
        </w:trPr>
        <w:tc>
          <w:tcPr>
            <w:tcW w:w="3493" w:type="dxa"/>
            <w:shd w:val="clear" w:color="auto" w:fill="FFFFFF"/>
            <w:tcMar>
              <w:top w:w="0" w:type="dxa"/>
              <w:left w:w="0" w:type="dxa"/>
              <w:bottom w:w="0" w:type="dxa"/>
              <w:right w:w="0" w:type="dxa"/>
            </w:tcMar>
            <w:vAlign w:val="center"/>
          </w:tcPr>
          <w:p w14:paraId="0D86B3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03A2D0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535" w:type="dxa"/>
            <w:shd w:val="clear" w:color="auto" w:fill="FFFFFF"/>
            <w:tcMar>
              <w:top w:w="0" w:type="dxa"/>
              <w:left w:w="0" w:type="dxa"/>
              <w:bottom w:w="0" w:type="dxa"/>
              <w:right w:w="0" w:type="dxa"/>
            </w:tcMar>
            <w:vAlign w:val="center"/>
          </w:tcPr>
          <w:p w14:paraId="1826E6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14:paraId="7E2715B5" w14:textId="77777777">
        <w:trPr>
          <w:cantSplit/>
          <w:jc w:val="center"/>
        </w:trPr>
        <w:tc>
          <w:tcPr>
            <w:tcW w:w="3493" w:type="dxa"/>
            <w:shd w:val="clear" w:color="auto" w:fill="FFFFFF"/>
            <w:tcMar>
              <w:top w:w="0" w:type="dxa"/>
              <w:left w:w="0" w:type="dxa"/>
              <w:bottom w:w="0" w:type="dxa"/>
              <w:right w:w="0" w:type="dxa"/>
            </w:tcMar>
            <w:vAlign w:val="center"/>
          </w:tcPr>
          <w:p w14:paraId="311DAF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5AF156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79DDC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14:paraId="75A5EC3A" w14:textId="77777777">
        <w:trPr>
          <w:cantSplit/>
          <w:jc w:val="center"/>
        </w:trPr>
        <w:tc>
          <w:tcPr>
            <w:tcW w:w="3493" w:type="dxa"/>
            <w:shd w:val="clear" w:color="auto" w:fill="FFFFFF"/>
            <w:tcMar>
              <w:top w:w="0" w:type="dxa"/>
              <w:left w:w="0" w:type="dxa"/>
              <w:bottom w:w="0" w:type="dxa"/>
              <w:right w:w="0" w:type="dxa"/>
            </w:tcMar>
            <w:vAlign w:val="center"/>
          </w:tcPr>
          <w:p w14:paraId="3C78CA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00FF38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5A1BC0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(0.07 - 0.59)</w:t>
            </w:r>
          </w:p>
        </w:tc>
      </w:tr>
      <w:tr w:rsidR="00785886" w14:paraId="34B40B9A" w14:textId="77777777">
        <w:trPr>
          <w:cantSplit/>
          <w:jc w:val="center"/>
        </w:trPr>
        <w:tc>
          <w:tcPr>
            <w:tcW w:w="3493" w:type="dxa"/>
            <w:shd w:val="clear" w:color="auto" w:fill="FFFFFF"/>
            <w:tcMar>
              <w:top w:w="0" w:type="dxa"/>
              <w:left w:w="0" w:type="dxa"/>
              <w:bottom w:w="0" w:type="dxa"/>
              <w:right w:w="0" w:type="dxa"/>
            </w:tcMar>
            <w:vAlign w:val="center"/>
          </w:tcPr>
          <w:p w14:paraId="796474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ICH to LGR</w:t>
            </w:r>
          </w:p>
        </w:tc>
        <w:tc>
          <w:tcPr>
            <w:tcW w:w="3493" w:type="dxa"/>
            <w:shd w:val="clear" w:color="auto" w:fill="FFFFFF"/>
            <w:tcMar>
              <w:top w:w="0" w:type="dxa"/>
              <w:left w:w="0" w:type="dxa"/>
              <w:bottom w:w="0" w:type="dxa"/>
              <w:right w:w="0" w:type="dxa"/>
            </w:tcMar>
            <w:vAlign w:val="center"/>
          </w:tcPr>
          <w:p w14:paraId="1DDA9B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668C70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(0.19 - 0.43)</w:t>
            </w:r>
          </w:p>
        </w:tc>
      </w:tr>
      <w:tr w:rsidR="00785886" w14:paraId="2566B36B" w14:textId="77777777">
        <w:trPr>
          <w:cantSplit/>
          <w:jc w:val="center"/>
        </w:trPr>
        <w:tc>
          <w:tcPr>
            <w:tcW w:w="3493" w:type="dxa"/>
            <w:shd w:val="clear" w:color="auto" w:fill="FFFFFF"/>
            <w:tcMar>
              <w:top w:w="0" w:type="dxa"/>
              <w:left w:w="0" w:type="dxa"/>
              <w:bottom w:w="0" w:type="dxa"/>
              <w:right w:w="0" w:type="dxa"/>
            </w:tcMar>
            <w:vAlign w:val="center"/>
          </w:tcPr>
          <w:p w14:paraId="7A2DDB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4C3B4B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535" w:type="dxa"/>
            <w:shd w:val="clear" w:color="auto" w:fill="FFFFFF"/>
            <w:tcMar>
              <w:top w:w="0" w:type="dxa"/>
              <w:left w:w="0" w:type="dxa"/>
              <w:bottom w:w="0" w:type="dxa"/>
              <w:right w:w="0" w:type="dxa"/>
            </w:tcMar>
            <w:vAlign w:val="center"/>
          </w:tcPr>
          <w:p w14:paraId="19C13D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(0.07 - 0.16)</w:t>
            </w:r>
          </w:p>
        </w:tc>
      </w:tr>
      <w:tr w:rsidR="00785886" w14:paraId="7F9FBCED" w14:textId="77777777">
        <w:trPr>
          <w:cantSplit/>
          <w:jc w:val="center"/>
        </w:trPr>
        <w:tc>
          <w:tcPr>
            <w:tcW w:w="3493" w:type="dxa"/>
            <w:shd w:val="clear" w:color="auto" w:fill="FFFFFF"/>
            <w:tcMar>
              <w:top w:w="0" w:type="dxa"/>
              <w:left w:w="0" w:type="dxa"/>
              <w:bottom w:w="0" w:type="dxa"/>
              <w:right w:w="0" w:type="dxa"/>
            </w:tcMar>
            <w:vAlign w:val="center"/>
          </w:tcPr>
          <w:p w14:paraId="6FFDC6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75B4B9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14002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(0.15 - 0.34)</w:t>
            </w:r>
          </w:p>
        </w:tc>
      </w:tr>
      <w:tr w:rsidR="00785886" w14:paraId="7A49B4A0" w14:textId="77777777">
        <w:trPr>
          <w:cantSplit/>
          <w:jc w:val="center"/>
        </w:trPr>
        <w:tc>
          <w:tcPr>
            <w:tcW w:w="3493" w:type="dxa"/>
            <w:shd w:val="clear" w:color="auto" w:fill="FFFFFF"/>
            <w:tcMar>
              <w:top w:w="0" w:type="dxa"/>
              <w:left w:w="0" w:type="dxa"/>
              <w:bottom w:w="0" w:type="dxa"/>
              <w:right w:w="0" w:type="dxa"/>
            </w:tcMar>
            <w:vAlign w:val="center"/>
          </w:tcPr>
          <w:p w14:paraId="2E1FCE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154A8E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684A02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14:paraId="3D373784" w14:textId="77777777">
        <w:trPr>
          <w:cantSplit/>
          <w:jc w:val="center"/>
        </w:trPr>
        <w:tc>
          <w:tcPr>
            <w:tcW w:w="3493" w:type="dxa"/>
            <w:shd w:val="clear" w:color="auto" w:fill="FFFFFF"/>
            <w:tcMar>
              <w:top w:w="0" w:type="dxa"/>
              <w:left w:w="0" w:type="dxa"/>
              <w:bottom w:w="0" w:type="dxa"/>
              <w:right w:w="0" w:type="dxa"/>
            </w:tcMar>
            <w:vAlign w:val="center"/>
          </w:tcPr>
          <w:p w14:paraId="78A34E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2BFC89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535" w:type="dxa"/>
            <w:shd w:val="clear" w:color="auto" w:fill="FFFFFF"/>
            <w:tcMar>
              <w:top w:w="0" w:type="dxa"/>
              <w:left w:w="0" w:type="dxa"/>
              <w:bottom w:w="0" w:type="dxa"/>
              <w:right w:w="0" w:type="dxa"/>
            </w:tcMar>
            <w:vAlign w:val="center"/>
          </w:tcPr>
          <w:p w14:paraId="1246B2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14:paraId="05AEDEBD" w14:textId="77777777">
        <w:trPr>
          <w:cantSplit/>
          <w:jc w:val="center"/>
        </w:trPr>
        <w:tc>
          <w:tcPr>
            <w:tcW w:w="3493" w:type="dxa"/>
            <w:shd w:val="clear" w:color="auto" w:fill="FFFFFF"/>
            <w:tcMar>
              <w:top w:w="0" w:type="dxa"/>
              <w:left w:w="0" w:type="dxa"/>
              <w:bottom w:w="0" w:type="dxa"/>
              <w:right w:w="0" w:type="dxa"/>
            </w:tcMar>
            <w:vAlign w:val="center"/>
          </w:tcPr>
          <w:p w14:paraId="0A59A6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2C6218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535" w:type="dxa"/>
            <w:shd w:val="clear" w:color="auto" w:fill="FFFFFF"/>
            <w:tcMar>
              <w:top w:w="0" w:type="dxa"/>
              <w:left w:w="0" w:type="dxa"/>
              <w:bottom w:w="0" w:type="dxa"/>
              <w:right w:w="0" w:type="dxa"/>
            </w:tcMar>
            <w:vAlign w:val="center"/>
          </w:tcPr>
          <w:p w14:paraId="4A42F4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14:paraId="0D6132C2" w14:textId="77777777">
        <w:trPr>
          <w:cantSplit/>
          <w:jc w:val="center"/>
        </w:trPr>
        <w:tc>
          <w:tcPr>
            <w:tcW w:w="3493" w:type="dxa"/>
            <w:shd w:val="clear" w:color="auto" w:fill="FFFFFF"/>
            <w:tcMar>
              <w:top w:w="0" w:type="dxa"/>
              <w:left w:w="0" w:type="dxa"/>
              <w:bottom w:w="0" w:type="dxa"/>
              <w:right w:w="0" w:type="dxa"/>
            </w:tcMar>
            <w:vAlign w:val="center"/>
          </w:tcPr>
          <w:p w14:paraId="20A3B8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43F836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535" w:type="dxa"/>
            <w:shd w:val="clear" w:color="auto" w:fill="FFFFFF"/>
            <w:tcMar>
              <w:top w:w="0" w:type="dxa"/>
              <w:left w:w="0" w:type="dxa"/>
              <w:bottom w:w="0" w:type="dxa"/>
              <w:right w:w="0" w:type="dxa"/>
            </w:tcMar>
            <w:vAlign w:val="center"/>
          </w:tcPr>
          <w:p w14:paraId="244BDC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14:paraId="0E64EE35" w14:textId="77777777">
        <w:trPr>
          <w:cantSplit/>
          <w:jc w:val="center"/>
        </w:trPr>
        <w:tc>
          <w:tcPr>
            <w:tcW w:w="3493" w:type="dxa"/>
            <w:shd w:val="clear" w:color="auto" w:fill="FFFFFF"/>
            <w:tcMar>
              <w:top w:w="0" w:type="dxa"/>
              <w:left w:w="0" w:type="dxa"/>
              <w:bottom w:w="0" w:type="dxa"/>
              <w:right w:w="0" w:type="dxa"/>
            </w:tcMar>
            <w:vAlign w:val="center"/>
          </w:tcPr>
          <w:p w14:paraId="64E4F1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3DFE73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535" w:type="dxa"/>
            <w:shd w:val="clear" w:color="auto" w:fill="FFFFFF"/>
            <w:tcMar>
              <w:top w:w="0" w:type="dxa"/>
              <w:left w:w="0" w:type="dxa"/>
              <w:bottom w:w="0" w:type="dxa"/>
              <w:right w:w="0" w:type="dxa"/>
            </w:tcMar>
            <w:vAlign w:val="center"/>
          </w:tcPr>
          <w:p w14:paraId="65A1E1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14:paraId="6F9F9D58" w14:textId="77777777">
        <w:trPr>
          <w:cantSplit/>
          <w:jc w:val="center"/>
        </w:trPr>
        <w:tc>
          <w:tcPr>
            <w:tcW w:w="3493" w:type="dxa"/>
            <w:shd w:val="clear" w:color="auto" w:fill="FFFFFF"/>
            <w:tcMar>
              <w:top w:w="0" w:type="dxa"/>
              <w:left w:w="0" w:type="dxa"/>
              <w:bottom w:w="0" w:type="dxa"/>
              <w:right w:w="0" w:type="dxa"/>
            </w:tcMar>
            <w:vAlign w:val="center"/>
          </w:tcPr>
          <w:p w14:paraId="511328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66F4F2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535" w:type="dxa"/>
            <w:shd w:val="clear" w:color="auto" w:fill="FFFFFF"/>
            <w:tcMar>
              <w:top w:w="0" w:type="dxa"/>
              <w:left w:w="0" w:type="dxa"/>
              <w:bottom w:w="0" w:type="dxa"/>
              <w:right w:w="0" w:type="dxa"/>
            </w:tcMar>
            <w:vAlign w:val="center"/>
          </w:tcPr>
          <w:p w14:paraId="5E0B39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14:paraId="556DB9F3" w14:textId="77777777">
        <w:trPr>
          <w:cantSplit/>
          <w:jc w:val="center"/>
        </w:trPr>
        <w:tc>
          <w:tcPr>
            <w:tcW w:w="3493" w:type="dxa"/>
            <w:shd w:val="clear" w:color="auto" w:fill="FFFFFF"/>
            <w:tcMar>
              <w:top w:w="0" w:type="dxa"/>
              <w:left w:w="0" w:type="dxa"/>
              <w:bottom w:w="0" w:type="dxa"/>
              <w:right w:w="0" w:type="dxa"/>
            </w:tcMar>
            <w:vAlign w:val="center"/>
          </w:tcPr>
          <w:p w14:paraId="59641E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70E18D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8000F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14:paraId="15BA8BE1" w14:textId="77777777">
        <w:trPr>
          <w:cantSplit/>
          <w:jc w:val="center"/>
        </w:trPr>
        <w:tc>
          <w:tcPr>
            <w:tcW w:w="3493" w:type="dxa"/>
            <w:shd w:val="clear" w:color="auto" w:fill="FFFFFF"/>
            <w:tcMar>
              <w:top w:w="0" w:type="dxa"/>
              <w:left w:w="0" w:type="dxa"/>
              <w:bottom w:w="0" w:type="dxa"/>
              <w:right w:w="0" w:type="dxa"/>
            </w:tcMar>
            <w:vAlign w:val="center"/>
          </w:tcPr>
          <w:p w14:paraId="6D8374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14:paraId="670F6D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55FAE8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0.64 (0.000012 -   1)</w:t>
            </w:r>
          </w:p>
        </w:tc>
      </w:tr>
      <w:tr w:rsidR="00785886" w14:paraId="7E84B9C5" w14:textId="77777777">
        <w:trPr>
          <w:cantSplit/>
          <w:jc w:val="center"/>
        </w:trPr>
        <w:tc>
          <w:tcPr>
            <w:tcW w:w="3493" w:type="dxa"/>
            <w:shd w:val="clear" w:color="auto" w:fill="FFFFFF"/>
            <w:tcMar>
              <w:top w:w="0" w:type="dxa"/>
              <w:left w:w="0" w:type="dxa"/>
              <w:bottom w:w="0" w:type="dxa"/>
              <w:right w:w="0" w:type="dxa"/>
            </w:tcMar>
            <w:vAlign w:val="center"/>
          </w:tcPr>
          <w:p w14:paraId="3094FD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14:paraId="5EBE71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B0449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(0.000000000011 -   1)</w:t>
            </w:r>
          </w:p>
        </w:tc>
      </w:tr>
      <w:tr w:rsidR="00785886" w14:paraId="06A2FF6F" w14:textId="77777777">
        <w:trPr>
          <w:cantSplit/>
          <w:jc w:val="center"/>
        </w:trPr>
        <w:tc>
          <w:tcPr>
            <w:tcW w:w="3493" w:type="dxa"/>
            <w:shd w:val="clear" w:color="auto" w:fill="FFFFFF"/>
            <w:tcMar>
              <w:top w:w="0" w:type="dxa"/>
              <w:left w:w="0" w:type="dxa"/>
              <w:bottom w:w="0" w:type="dxa"/>
              <w:right w:w="0" w:type="dxa"/>
            </w:tcMar>
            <w:vAlign w:val="center"/>
          </w:tcPr>
          <w:p w14:paraId="44D7A796"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93" w:type="dxa"/>
            <w:shd w:val="clear" w:color="auto" w:fill="FFFFFF"/>
            <w:tcMar>
              <w:top w:w="0" w:type="dxa"/>
              <w:left w:w="0" w:type="dxa"/>
              <w:bottom w:w="0" w:type="dxa"/>
              <w:right w:w="0" w:type="dxa"/>
            </w:tcMar>
            <w:vAlign w:val="center"/>
          </w:tcPr>
          <w:p w14:paraId="20450A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13AD9E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0.00061 (0.00000000000000076 - 0.0025)</w:t>
            </w:r>
          </w:p>
        </w:tc>
      </w:tr>
      <w:tr w:rsidR="00785886" w14:paraId="6D2D1E67" w14:textId="77777777">
        <w:trPr>
          <w:cantSplit/>
          <w:jc w:val="center"/>
        </w:trPr>
        <w:tc>
          <w:tcPr>
            <w:tcW w:w="3493" w:type="dxa"/>
            <w:shd w:val="clear" w:color="auto" w:fill="FFFFFF"/>
            <w:tcMar>
              <w:top w:w="0" w:type="dxa"/>
              <w:left w:w="0" w:type="dxa"/>
              <w:bottom w:w="0" w:type="dxa"/>
              <w:right w:w="0" w:type="dxa"/>
            </w:tcMar>
            <w:vAlign w:val="center"/>
          </w:tcPr>
          <w:p w14:paraId="362DFE45"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93" w:type="dxa"/>
            <w:shd w:val="clear" w:color="auto" w:fill="FFFFFF"/>
            <w:tcMar>
              <w:top w:w="0" w:type="dxa"/>
              <w:left w:w="0" w:type="dxa"/>
              <w:bottom w:w="0" w:type="dxa"/>
              <w:right w:w="0" w:type="dxa"/>
            </w:tcMar>
            <w:vAlign w:val="center"/>
          </w:tcPr>
          <w:p w14:paraId="1D8078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4A370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w:t>
            </w:r>
            <w:proofErr w:type="gramStart"/>
            <w:r>
              <w:rPr>
                <w:rFonts w:ascii="Times New Roman (Body)" w:eastAsia="Times New Roman (Body)" w:hAnsi="Times New Roman (Body)" w:cs="Times New Roman (Body)"/>
                <w:color w:val="000000"/>
                <w:sz w:val="20"/>
                <w:szCs w:val="20"/>
              </w:rPr>
              <w:t>(  1</w:t>
            </w:r>
            <w:proofErr w:type="gramEnd"/>
            <w:r>
              <w:rPr>
                <w:rFonts w:ascii="Times New Roman (Body)" w:eastAsia="Times New Roman (Body)" w:hAnsi="Times New Roman (Body)" w:cs="Times New Roman (Body)"/>
                <w:color w:val="000000"/>
                <w:sz w:val="20"/>
                <w:szCs w:val="20"/>
              </w:rPr>
              <w:t xml:space="preserve"> -   1)</w:t>
            </w:r>
          </w:p>
        </w:tc>
      </w:tr>
      <w:tr w:rsidR="00785886" w14:paraId="1E78087B" w14:textId="77777777">
        <w:trPr>
          <w:cantSplit/>
          <w:jc w:val="center"/>
        </w:trPr>
        <w:tc>
          <w:tcPr>
            <w:tcW w:w="3493" w:type="dxa"/>
            <w:shd w:val="clear" w:color="auto" w:fill="FFFFFF"/>
            <w:tcMar>
              <w:top w:w="0" w:type="dxa"/>
              <w:left w:w="0" w:type="dxa"/>
              <w:bottom w:w="0" w:type="dxa"/>
              <w:right w:w="0" w:type="dxa"/>
            </w:tcMar>
            <w:vAlign w:val="center"/>
          </w:tcPr>
          <w:p w14:paraId="76F452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14:paraId="1620EA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07E2AF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(0.18 - 0.36)</w:t>
            </w:r>
          </w:p>
        </w:tc>
      </w:tr>
      <w:tr w:rsidR="00785886" w14:paraId="4E28E30C" w14:textId="77777777">
        <w:trPr>
          <w:cantSplit/>
          <w:jc w:val="center"/>
        </w:trPr>
        <w:tc>
          <w:tcPr>
            <w:tcW w:w="3493" w:type="dxa"/>
            <w:shd w:val="clear" w:color="auto" w:fill="FFFFFF"/>
            <w:tcMar>
              <w:top w:w="0" w:type="dxa"/>
              <w:left w:w="0" w:type="dxa"/>
              <w:bottom w:w="0" w:type="dxa"/>
              <w:right w:w="0" w:type="dxa"/>
            </w:tcMar>
            <w:vAlign w:val="center"/>
          </w:tcPr>
          <w:p w14:paraId="7DEA26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14:paraId="1AD327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1A626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0.74 (0.64 - 0.82)</w:t>
            </w:r>
          </w:p>
        </w:tc>
      </w:tr>
      <w:tr w:rsidR="00785886" w14:paraId="61EAFEB3" w14:textId="77777777">
        <w:trPr>
          <w:cantSplit/>
          <w:jc w:val="center"/>
        </w:trPr>
        <w:tc>
          <w:tcPr>
            <w:tcW w:w="3493" w:type="dxa"/>
            <w:shd w:val="clear" w:color="auto" w:fill="FFFFFF"/>
            <w:tcMar>
              <w:top w:w="0" w:type="dxa"/>
              <w:left w:w="0" w:type="dxa"/>
              <w:bottom w:w="0" w:type="dxa"/>
              <w:right w:w="0" w:type="dxa"/>
            </w:tcMar>
            <w:vAlign w:val="center"/>
          </w:tcPr>
          <w:p w14:paraId="119B1A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14:paraId="065A43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4FE010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(0.000000000000098 - 0.065)</w:t>
            </w:r>
          </w:p>
        </w:tc>
      </w:tr>
      <w:tr w:rsidR="00785886" w14:paraId="76175833" w14:textId="77777777">
        <w:trPr>
          <w:cantSplit/>
          <w:jc w:val="center"/>
        </w:trPr>
        <w:tc>
          <w:tcPr>
            <w:tcW w:w="3493" w:type="dxa"/>
            <w:shd w:val="clear" w:color="auto" w:fill="FFFFFF"/>
            <w:tcMar>
              <w:top w:w="0" w:type="dxa"/>
              <w:left w:w="0" w:type="dxa"/>
              <w:bottom w:w="0" w:type="dxa"/>
              <w:right w:w="0" w:type="dxa"/>
            </w:tcMar>
            <w:vAlign w:val="center"/>
          </w:tcPr>
          <w:p w14:paraId="0F3A0F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14:paraId="417C8E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26FCC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(0.94 -   1)</w:t>
            </w:r>
          </w:p>
        </w:tc>
      </w:tr>
      <w:tr w:rsidR="00785886" w14:paraId="148FA1B3" w14:textId="77777777">
        <w:trPr>
          <w:cantSplit/>
          <w:jc w:val="center"/>
        </w:trPr>
        <w:tc>
          <w:tcPr>
            <w:tcW w:w="3493" w:type="dxa"/>
            <w:shd w:val="clear" w:color="auto" w:fill="FFFFFF"/>
            <w:tcMar>
              <w:top w:w="0" w:type="dxa"/>
              <w:left w:w="0" w:type="dxa"/>
              <w:bottom w:w="0" w:type="dxa"/>
              <w:right w:w="0" w:type="dxa"/>
            </w:tcMar>
            <w:vAlign w:val="center"/>
          </w:tcPr>
          <w:p w14:paraId="789FA4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14:paraId="1F71B6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6872BB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0.045 (0.00000000017 - 0.34)</w:t>
            </w:r>
          </w:p>
        </w:tc>
      </w:tr>
      <w:tr w:rsidR="00785886" w14:paraId="7C9FA6F6" w14:textId="77777777">
        <w:trPr>
          <w:cantSplit/>
          <w:jc w:val="center"/>
        </w:trPr>
        <w:tc>
          <w:tcPr>
            <w:tcW w:w="3493" w:type="dxa"/>
            <w:shd w:val="clear" w:color="auto" w:fill="FFFFFF"/>
            <w:tcMar>
              <w:top w:w="0" w:type="dxa"/>
              <w:left w:w="0" w:type="dxa"/>
              <w:bottom w:w="0" w:type="dxa"/>
              <w:right w:w="0" w:type="dxa"/>
            </w:tcMar>
            <w:vAlign w:val="center"/>
          </w:tcPr>
          <w:p w14:paraId="653B0A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14:paraId="24FF32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D33F0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(0.66 -   1)</w:t>
            </w:r>
          </w:p>
        </w:tc>
      </w:tr>
      <w:tr w:rsidR="00785886" w14:paraId="03062144" w14:textId="77777777">
        <w:trPr>
          <w:cantSplit/>
          <w:jc w:val="center"/>
        </w:trPr>
        <w:tc>
          <w:tcPr>
            <w:tcW w:w="3493" w:type="dxa"/>
            <w:shd w:val="clear" w:color="auto" w:fill="FFFFFF"/>
            <w:tcMar>
              <w:top w:w="0" w:type="dxa"/>
              <w:left w:w="0" w:type="dxa"/>
              <w:bottom w:w="0" w:type="dxa"/>
              <w:right w:w="0" w:type="dxa"/>
            </w:tcMar>
            <w:vAlign w:val="center"/>
          </w:tcPr>
          <w:p w14:paraId="13D51A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14:paraId="7165EF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6E991D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(0.024 - 0.27)</w:t>
            </w:r>
          </w:p>
        </w:tc>
      </w:tr>
      <w:tr w:rsidR="00785886" w14:paraId="22FE034F" w14:textId="77777777">
        <w:trPr>
          <w:cantSplit/>
          <w:jc w:val="center"/>
        </w:trPr>
        <w:tc>
          <w:tcPr>
            <w:tcW w:w="3493" w:type="dxa"/>
            <w:shd w:val="clear" w:color="auto" w:fill="FFFFFF"/>
            <w:tcMar>
              <w:top w:w="0" w:type="dxa"/>
              <w:left w:w="0" w:type="dxa"/>
              <w:bottom w:w="0" w:type="dxa"/>
              <w:right w:w="0" w:type="dxa"/>
            </w:tcMar>
            <w:vAlign w:val="center"/>
          </w:tcPr>
          <w:p w14:paraId="1D36DE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14:paraId="5D0D77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8AF2A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(0.73 - 0.98)</w:t>
            </w:r>
          </w:p>
        </w:tc>
      </w:tr>
      <w:tr w:rsidR="00785886" w14:paraId="149A76EC" w14:textId="77777777">
        <w:trPr>
          <w:cantSplit/>
          <w:jc w:val="center"/>
        </w:trPr>
        <w:tc>
          <w:tcPr>
            <w:tcW w:w="3493" w:type="dxa"/>
            <w:shd w:val="clear" w:color="auto" w:fill="FFFFFF"/>
            <w:tcMar>
              <w:top w:w="0" w:type="dxa"/>
              <w:left w:w="0" w:type="dxa"/>
              <w:bottom w:w="0" w:type="dxa"/>
              <w:right w:w="0" w:type="dxa"/>
            </w:tcMar>
            <w:vAlign w:val="center"/>
          </w:tcPr>
          <w:p w14:paraId="05D1B7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14:paraId="598805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5254A7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0.071 (0.0000000001 - 0.42)</w:t>
            </w:r>
          </w:p>
        </w:tc>
      </w:tr>
      <w:tr w:rsidR="00785886" w14:paraId="27ECF4CD" w14:textId="77777777">
        <w:trPr>
          <w:cantSplit/>
          <w:jc w:val="center"/>
        </w:trPr>
        <w:tc>
          <w:tcPr>
            <w:tcW w:w="3493" w:type="dxa"/>
            <w:shd w:val="clear" w:color="auto" w:fill="FFFFFF"/>
            <w:tcMar>
              <w:top w:w="0" w:type="dxa"/>
              <w:left w:w="0" w:type="dxa"/>
              <w:bottom w:w="0" w:type="dxa"/>
              <w:right w:w="0" w:type="dxa"/>
            </w:tcMar>
            <w:vAlign w:val="center"/>
          </w:tcPr>
          <w:p w14:paraId="04D0E83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14:paraId="5D6A68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5630C4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(0.58 -   1)</w:t>
            </w:r>
          </w:p>
        </w:tc>
      </w:tr>
      <w:tr w:rsidR="00785886" w14:paraId="3533A4FD" w14:textId="77777777">
        <w:trPr>
          <w:cantSplit/>
          <w:jc w:val="center"/>
        </w:trPr>
        <w:tc>
          <w:tcPr>
            <w:tcW w:w="3493" w:type="dxa"/>
            <w:shd w:val="clear" w:color="auto" w:fill="FFFFFF"/>
            <w:tcMar>
              <w:top w:w="0" w:type="dxa"/>
              <w:left w:w="0" w:type="dxa"/>
              <w:bottom w:w="0" w:type="dxa"/>
              <w:right w:w="0" w:type="dxa"/>
            </w:tcMar>
            <w:vAlign w:val="center"/>
          </w:tcPr>
          <w:p w14:paraId="487816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14:paraId="4202C3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7F1A76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(0.00000000000092 -   1)</w:t>
            </w:r>
          </w:p>
        </w:tc>
      </w:tr>
      <w:tr w:rsidR="00785886" w14:paraId="42D58DDA" w14:textId="77777777">
        <w:trPr>
          <w:cantSplit/>
          <w:jc w:val="center"/>
        </w:trPr>
        <w:tc>
          <w:tcPr>
            <w:tcW w:w="3493" w:type="dxa"/>
            <w:shd w:val="clear" w:color="auto" w:fill="FFFFFF"/>
            <w:tcMar>
              <w:top w:w="0" w:type="dxa"/>
              <w:left w:w="0" w:type="dxa"/>
              <w:bottom w:w="0" w:type="dxa"/>
              <w:right w:w="0" w:type="dxa"/>
            </w:tcMar>
            <w:vAlign w:val="center"/>
          </w:tcPr>
          <w:p w14:paraId="194D4A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14:paraId="4526C9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C14BE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(0.000048 -   1)</w:t>
            </w:r>
          </w:p>
        </w:tc>
      </w:tr>
      <w:tr w:rsidR="00785886" w14:paraId="24570A00" w14:textId="77777777">
        <w:trPr>
          <w:cantSplit/>
          <w:jc w:val="center"/>
        </w:trPr>
        <w:tc>
          <w:tcPr>
            <w:tcW w:w="3493" w:type="dxa"/>
            <w:shd w:val="clear" w:color="auto" w:fill="FFFFFF"/>
            <w:tcMar>
              <w:top w:w="0" w:type="dxa"/>
              <w:left w:w="0" w:type="dxa"/>
              <w:bottom w:w="0" w:type="dxa"/>
              <w:right w:w="0" w:type="dxa"/>
            </w:tcMar>
            <w:vAlign w:val="center"/>
          </w:tcPr>
          <w:p w14:paraId="15AFC4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14:paraId="130026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07D57E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14:paraId="476594FE" w14:textId="77777777">
        <w:trPr>
          <w:cantSplit/>
          <w:jc w:val="center"/>
        </w:trPr>
        <w:tc>
          <w:tcPr>
            <w:tcW w:w="3493" w:type="dxa"/>
            <w:shd w:val="clear" w:color="auto" w:fill="FFFFFF"/>
            <w:tcMar>
              <w:top w:w="0" w:type="dxa"/>
              <w:left w:w="0" w:type="dxa"/>
              <w:bottom w:w="0" w:type="dxa"/>
              <w:right w:w="0" w:type="dxa"/>
            </w:tcMar>
            <w:vAlign w:val="center"/>
          </w:tcPr>
          <w:p w14:paraId="3A2760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14:paraId="13B067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18CF3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14:paraId="6E9ACF08" w14:textId="77777777">
        <w:trPr>
          <w:cantSplit/>
          <w:jc w:val="center"/>
        </w:trPr>
        <w:tc>
          <w:tcPr>
            <w:tcW w:w="3493" w:type="dxa"/>
            <w:shd w:val="clear" w:color="auto" w:fill="FFFFFF"/>
            <w:tcMar>
              <w:top w:w="0" w:type="dxa"/>
              <w:left w:w="0" w:type="dxa"/>
              <w:bottom w:w="0" w:type="dxa"/>
              <w:right w:w="0" w:type="dxa"/>
            </w:tcMar>
            <w:vAlign w:val="center"/>
          </w:tcPr>
          <w:p w14:paraId="1F11AF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14:paraId="04965D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177E98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14:paraId="065D08D5" w14:textId="77777777">
        <w:trPr>
          <w:cantSplit/>
          <w:jc w:val="center"/>
        </w:trPr>
        <w:tc>
          <w:tcPr>
            <w:tcW w:w="3493" w:type="dxa"/>
            <w:shd w:val="clear" w:color="auto" w:fill="FFFFFF"/>
            <w:tcMar>
              <w:top w:w="0" w:type="dxa"/>
              <w:left w:w="0" w:type="dxa"/>
              <w:bottom w:w="0" w:type="dxa"/>
              <w:right w:w="0" w:type="dxa"/>
            </w:tcMar>
            <w:vAlign w:val="center"/>
          </w:tcPr>
          <w:p w14:paraId="440550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14:paraId="1AE3B7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2D0A7C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14:paraId="0017B451" w14:textId="77777777">
        <w:trPr>
          <w:cantSplit/>
          <w:jc w:val="center"/>
        </w:trPr>
        <w:tc>
          <w:tcPr>
            <w:tcW w:w="3493" w:type="dxa"/>
            <w:shd w:val="clear" w:color="auto" w:fill="FFFFFF"/>
            <w:tcMar>
              <w:top w:w="0" w:type="dxa"/>
              <w:left w:w="0" w:type="dxa"/>
              <w:bottom w:w="0" w:type="dxa"/>
              <w:right w:w="0" w:type="dxa"/>
            </w:tcMar>
            <w:vAlign w:val="center"/>
          </w:tcPr>
          <w:p w14:paraId="3A2898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14:paraId="425C93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7497D6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14:paraId="4BBDFA80" w14:textId="77777777">
        <w:trPr>
          <w:cantSplit/>
          <w:jc w:val="center"/>
        </w:trPr>
        <w:tc>
          <w:tcPr>
            <w:tcW w:w="3493" w:type="dxa"/>
            <w:shd w:val="clear" w:color="auto" w:fill="FFFFFF"/>
            <w:tcMar>
              <w:top w:w="0" w:type="dxa"/>
              <w:left w:w="0" w:type="dxa"/>
              <w:bottom w:w="0" w:type="dxa"/>
              <w:right w:w="0" w:type="dxa"/>
            </w:tcMar>
            <w:vAlign w:val="center"/>
          </w:tcPr>
          <w:p w14:paraId="286D2C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Methow River</w:t>
            </w:r>
          </w:p>
        </w:tc>
        <w:tc>
          <w:tcPr>
            <w:tcW w:w="3493" w:type="dxa"/>
            <w:shd w:val="clear" w:color="auto" w:fill="FFFFFF"/>
            <w:tcMar>
              <w:top w:w="0" w:type="dxa"/>
              <w:left w:w="0" w:type="dxa"/>
              <w:bottom w:w="0" w:type="dxa"/>
              <w:right w:w="0" w:type="dxa"/>
            </w:tcMar>
            <w:vAlign w:val="center"/>
          </w:tcPr>
          <w:p w14:paraId="7F405B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2F77E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14:paraId="43C7F512" w14:textId="77777777">
        <w:trPr>
          <w:cantSplit/>
          <w:jc w:val="center"/>
        </w:trPr>
        <w:tc>
          <w:tcPr>
            <w:tcW w:w="3493" w:type="dxa"/>
            <w:shd w:val="clear" w:color="auto" w:fill="FFFFFF"/>
            <w:tcMar>
              <w:top w:w="0" w:type="dxa"/>
              <w:left w:w="0" w:type="dxa"/>
              <w:bottom w:w="0" w:type="dxa"/>
              <w:right w:w="0" w:type="dxa"/>
            </w:tcMar>
            <w:vAlign w:val="center"/>
          </w:tcPr>
          <w:p w14:paraId="523FEB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14:paraId="792ED0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13F547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14:paraId="6E1699FA" w14:textId="77777777">
        <w:trPr>
          <w:cantSplit/>
          <w:jc w:val="center"/>
        </w:trPr>
        <w:tc>
          <w:tcPr>
            <w:tcW w:w="3493" w:type="dxa"/>
            <w:shd w:val="clear" w:color="auto" w:fill="FFFFFF"/>
            <w:tcMar>
              <w:top w:w="0" w:type="dxa"/>
              <w:left w:w="0" w:type="dxa"/>
              <w:bottom w:w="0" w:type="dxa"/>
              <w:right w:w="0" w:type="dxa"/>
            </w:tcMar>
            <w:vAlign w:val="center"/>
          </w:tcPr>
          <w:p w14:paraId="69119A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14:paraId="63609D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C7E8D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14:paraId="48C89E8F" w14:textId="77777777">
        <w:trPr>
          <w:cantSplit/>
          <w:jc w:val="center"/>
        </w:trPr>
        <w:tc>
          <w:tcPr>
            <w:tcW w:w="3493" w:type="dxa"/>
            <w:shd w:val="clear" w:color="auto" w:fill="FFFFFF"/>
            <w:tcMar>
              <w:top w:w="0" w:type="dxa"/>
              <w:left w:w="0" w:type="dxa"/>
              <w:bottom w:w="0" w:type="dxa"/>
              <w:right w:w="0" w:type="dxa"/>
            </w:tcMar>
            <w:vAlign w:val="center"/>
          </w:tcPr>
          <w:p w14:paraId="741DFB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14:paraId="3D44D0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1402C1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14:paraId="11247F1C" w14:textId="77777777">
        <w:trPr>
          <w:cantSplit/>
          <w:jc w:val="center"/>
        </w:trPr>
        <w:tc>
          <w:tcPr>
            <w:tcW w:w="3493" w:type="dxa"/>
            <w:shd w:val="clear" w:color="auto" w:fill="FFFFFF"/>
            <w:tcMar>
              <w:top w:w="0" w:type="dxa"/>
              <w:left w:w="0" w:type="dxa"/>
              <w:bottom w:w="0" w:type="dxa"/>
              <w:right w:w="0" w:type="dxa"/>
            </w:tcMar>
            <w:vAlign w:val="center"/>
          </w:tcPr>
          <w:p w14:paraId="5377A7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14:paraId="305BBB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A288F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14:paraId="291EAD97" w14:textId="77777777">
        <w:trPr>
          <w:cantSplit/>
          <w:jc w:val="center"/>
        </w:trPr>
        <w:tc>
          <w:tcPr>
            <w:tcW w:w="3493" w:type="dxa"/>
            <w:shd w:val="clear" w:color="auto" w:fill="FFFFFF"/>
            <w:tcMar>
              <w:top w:w="0" w:type="dxa"/>
              <w:left w:w="0" w:type="dxa"/>
              <w:bottom w:w="0" w:type="dxa"/>
              <w:right w:w="0" w:type="dxa"/>
            </w:tcMar>
            <w:vAlign w:val="center"/>
          </w:tcPr>
          <w:p w14:paraId="402D1C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14:paraId="1DB9B7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78B093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14:paraId="1D6E1EAB" w14:textId="77777777">
        <w:trPr>
          <w:cantSplit/>
          <w:jc w:val="center"/>
        </w:trPr>
        <w:tc>
          <w:tcPr>
            <w:tcW w:w="3493" w:type="dxa"/>
            <w:shd w:val="clear" w:color="auto" w:fill="FFFFFF"/>
            <w:tcMar>
              <w:top w:w="0" w:type="dxa"/>
              <w:left w:w="0" w:type="dxa"/>
              <w:bottom w:w="0" w:type="dxa"/>
              <w:right w:w="0" w:type="dxa"/>
            </w:tcMar>
            <w:vAlign w:val="center"/>
          </w:tcPr>
          <w:p w14:paraId="18F64E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14:paraId="3C1B2F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9ED3D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14:paraId="7C51A2EC" w14:textId="77777777">
        <w:trPr>
          <w:cantSplit/>
          <w:jc w:val="center"/>
        </w:trPr>
        <w:tc>
          <w:tcPr>
            <w:tcW w:w="3493" w:type="dxa"/>
            <w:shd w:val="clear" w:color="auto" w:fill="FFFFFF"/>
            <w:tcMar>
              <w:top w:w="0" w:type="dxa"/>
              <w:left w:w="0" w:type="dxa"/>
              <w:bottom w:w="0" w:type="dxa"/>
              <w:right w:w="0" w:type="dxa"/>
            </w:tcMar>
            <w:vAlign w:val="center"/>
          </w:tcPr>
          <w:p w14:paraId="249B50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14:paraId="757E4B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0932C8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14:paraId="10ADB556" w14:textId="77777777">
        <w:trPr>
          <w:cantSplit/>
          <w:jc w:val="center"/>
        </w:trPr>
        <w:tc>
          <w:tcPr>
            <w:tcW w:w="3493" w:type="dxa"/>
            <w:shd w:val="clear" w:color="auto" w:fill="FFFFFF"/>
            <w:tcMar>
              <w:top w:w="0" w:type="dxa"/>
              <w:left w:w="0" w:type="dxa"/>
              <w:bottom w:w="0" w:type="dxa"/>
              <w:right w:w="0" w:type="dxa"/>
            </w:tcMar>
            <w:vAlign w:val="center"/>
          </w:tcPr>
          <w:p w14:paraId="62E43E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14:paraId="694298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ADB78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14:paraId="6461D21E" w14:textId="77777777">
        <w:trPr>
          <w:cantSplit/>
          <w:jc w:val="center"/>
        </w:trPr>
        <w:tc>
          <w:tcPr>
            <w:tcW w:w="3493" w:type="dxa"/>
            <w:shd w:val="clear" w:color="auto" w:fill="FFFFFF"/>
            <w:tcMar>
              <w:top w:w="0" w:type="dxa"/>
              <w:left w:w="0" w:type="dxa"/>
              <w:bottom w:w="0" w:type="dxa"/>
              <w:right w:w="0" w:type="dxa"/>
            </w:tcMar>
            <w:vAlign w:val="center"/>
          </w:tcPr>
          <w:p w14:paraId="731269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14:paraId="246540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5B764C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14:paraId="0D6C812F" w14:textId="77777777">
        <w:trPr>
          <w:cantSplit/>
          <w:jc w:val="center"/>
        </w:trPr>
        <w:tc>
          <w:tcPr>
            <w:tcW w:w="3493" w:type="dxa"/>
            <w:shd w:val="clear" w:color="auto" w:fill="FFFFFF"/>
            <w:tcMar>
              <w:top w:w="0" w:type="dxa"/>
              <w:left w:w="0" w:type="dxa"/>
              <w:bottom w:w="0" w:type="dxa"/>
              <w:right w:w="0" w:type="dxa"/>
            </w:tcMar>
            <w:vAlign w:val="center"/>
          </w:tcPr>
          <w:p w14:paraId="17C6C0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14:paraId="3ECA8B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B51D5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14:paraId="49AC9E05" w14:textId="77777777">
        <w:trPr>
          <w:cantSplit/>
          <w:jc w:val="center"/>
        </w:trPr>
        <w:tc>
          <w:tcPr>
            <w:tcW w:w="3493" w:type="dxa"/>
            <w:shd w:val="clear" w:color="auto" w:fill="FFFFFF"/>
            <w:tcMar>
              <w:top w:w="0" w:type="dxa"/>
              <w:left w:w="0" w:type="dxa"/>
              <w:bottom w:w="0" w:type="dxa"/>
              <w:right w:w="0" w:type="dxa"/>
            </w:tcMar>
            <w:vAlign w:val="center"/>
          </w:tcPr>
          <w:p w14:paraId="16A4AD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14:paraId="46A222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55200D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14:paraId="3BA95042" w14:textId="77777777">
        <w:trPr>
          <w:cantSplit/>
          <w:jc w:val="center"/>
        </w:trPr>
        <w:tc>
          <w:tcPr>
            <w:tcW w:w="3493" w:type="dxa"/>
            <w:shd w:val="clear" w:color="auto" w:fill="FFFFFF"/>
            <w:tcMar>
              <w:top w:w="0" w:type="dxa"/>
              <w:left w:w="0" w:type="dxa"/>
              <w:bottom w:w="0" w:type="dxa"/>
              <w:right w:w="0" w:type="dxa"/>
            </w:tcMar>
            <w:vAlign w:val="center"/>
          </w:tcPr>
          <w:p w14:paraId="7E36F0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14:paraId="1CB03C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2FFDEE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14:paraId="29A6B7B0" w14:textId="77777777">
        <w:trPr>
          <w:cantSplit/>
          <w:jc w:val="center"/>
        </w:trPr>
        <w:tc>
          <w:tcPr>
            <w:tcW w:w="3493" w:type="dxa"/>
            <w:shd w:val="clear" w:color="auto" w:fill="FFFFFF"/>
            <w:tcMar>
              <w:top w:w="0" w:type="dxa"/>
              <w:left w:w="0" w:type="dxa"/>
              <w:bottom w:w="0" w:type="dxa"/>
              <w:right w:w="0" w:type="dxa"/>
            </w:tcMar>
            <w:vAlign w:val="center"/>
          </w:tcPr>
          <w:p w14:paraId="6978D3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14:paraId="5B5153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59EB0E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14:paraId="5C648ADC" w14:textId="77777777">
        <w:trPr>
          <w:cantSplit/>
          <w:jc w:val="center"/>
        </w:trPr>
        <w:tc>
          <w:tcPr>
            <w:tcW w:w="3493" w:type="dxa"/>
            <w:shd w:val="clear" w:color="auto" w:fill="FFFFFF"/>
            <w:tcMar>
              <w:top w:w="0" w:type="dxa"/>
              <w:left w:w="0" w:type="dxa"/>
              <w:bottom w:w="0" w:type="dxa"/>
              <w:right w:w="0" w:type="dxa"/>
            </w:tcMar>
            <w:vAlign w:val="center"/>
          </w:tcPr>
          <w:p w14:paraId="7BE1AE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14:paraId="1BF552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2D6D7D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61B80709" w14:textId="77777777">
        <w:trPr>
          <w:cantSplit/>
          <w:jc w:val="center"/>
        </w:trPr>
        <w:tc>
          <w:tcPr>
            <w:tcW w:w="3493" w:type="dxa"/>
            <w:shd w:val="clear" w:color="auto" w:fill="FFFFFF"/>
            <w:tcMar>
              <w:top w:w="0" w:type="dxa"/>
              <w:left w:w="0" w:type="dxa"/>
              <w:bottom w:w="0" w:type="dxa"/>
              <w:right w:w="0" w:type="dxa"/>
            </w:tcMar>
            <w:vAlign w:val="center"/>
          </w:tcPr>
          <w:p w14:paraId="182FF9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shd w:val="clear" w:color="auto" w:fill="FFFFFF"/>
            <w:tcMar>
              <w:top w:w="0" w:type="dxa"/>
              <w:left w:w="0" w:type="dxa"/>
              <w:bottom w:w="0" w:type="dxa"/>
              <w:right w:w="0" w:type="dxa"/>
            </w:tcMar>
            <w:vAlign w:val="center"/>
          </w:tcPr>
          <w:p w14:paraId="039306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3A7CD3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14:paraId="499DBD19" w14:textId="77777777">
        <w:trPr>
          <w:cantSplit/>
          <w:jc w:val="center"/>
        </w:trPr>
        <w:tc>
          <w:tcPr>
            <w:tcW w:w="3493" w:type="dxa"/>
            <w:tcBorders>
              <w:bottom w:val="single" w:sz="16" w:space="0" w:color="666666"/>
            </w:tcBorders>
            <w:shd w:val="clear" w:color="auto" w:fill="FFFFFF"/>
            <w:tcMar>
              <w:top w:w="0" w:type="dxa"/>
              <w:left w:w="0" w:type="dxa"/>
              <w:bottom w:w="0" w:type="dxa"/>
              <w:right w:w="0" w:type="dxa"/>
            </w:tcMar>
            <w:vAlign w:val="center"/>
          </w:tcPr>
          <w:p w14:paraId="6BF2C2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tcBorders>
              <w:bottom w:val="single" w:sz="16" w:space="0" w:color="666666"/>
            </w:tcBorders>
            <w:shd w:val="clear" w:color="auto" w:fill="FFFFFF"/>
            <w:tcMar>
              <w:top w:w="0" w:type="dxa"/>
              <w:left w:w="0" w:type="dxa"/>
              <w:bottom w:w="0" w:type="dxa"/>
              <w:right w:w="0" w:type="dxa"/>
            </w:tcMar>
            <w:vAlign w:val="center"/>
          </w:tcPr>
          <w:p w14:paraId="5B0F42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tcBorders>
              <w:bottom w:val="single" w:sz="16" w:space="0" w:color="666666"/>
            </w:tcBorders>
            <w:shd w:val="clear" w:color="auto" w:fill="FFFFFF"/>
            <w:tcMar>
              <w:top w:w="0" w:type="dxa"/>
              <w:left w:w="0" w:type="dxa"/>
              <w:bottom w:w="0" w:type="dxa"/>
              <w:right w:w="0" w:type="dxa"/>
            </w:tcMar>
            <w:vAlign w:val="center"/>
          </w:tcPr>
          <w:p w14:paraId="7384D2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14:paraId="436C35A2"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9</w:t>
      </w:r>
      <w:r>
        <w:rPr>
          <w:b/>
        </w:rPr>
        <w:fldChar w:fldCharType="end"/>
      </w:r>
      <w:r>
        <w:t>: Movement probabilities for Deschutes River Steelhead.</w:t>
      </w:r>
    </w:p>
    <w:tbl>
      <w:tblPr>
        <w:tblW w:w="0" w:type="auto"/>
        <w:jc w:val="center"/>
        <w:tblLayout w:type="fixed"/>
        <w:tblLook w:val="0420" w:firstRow="1" w:lastRow="0" w:firstColumn="0" w:lastColumn="0" w:noHBand="0" w:noVBand="1"/>
      </w:tblPr>
      <w:tblGrid>
        <w:gridCol w:w="3530"/>
        <w:gridCol w:w="3530"/>
        <w:gridCol w:w="4460"/>
      </w:tblGrid>
      <w:tr w:rsidR="00785886" w14:paraId="4EB21BDB" w14:textId="77777777">
        <w:trPr>
          <w:cantSplit/>
          <w:tblHeader/>
          <w:jc w:val="center"/>
        </w:trPr>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5261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77B5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4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6B83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10482301" w14:textId="77777777">
        <w:trPr>
          <w:cantSplit/>
          <w:jc w:val="center"/>
        </w:trPr>
        <w:tc>
          <w:tcPr>
            <w:tcW w:w="3530" w:type="dxa"/>
            <w:shd w:val="clear" w:color="auto" w:fill="FFFFFF"/>
            <w:tcMar>
              <w:top w:w="0" w:type="dxa"/>
              <w:left w:w="0" w:type="dxa"/>
              <w:bottom w:w="0" w:type="dxa"/>
              <w:right w:w="0" w:type="dxa"/>
            </w:tcMar>
            <w:vAlign w:val="center"/>
          </w:tcPr>
          <w:p w14:paraId="21E36F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14:paraId="2D461E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761EA2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0.92 (0.81 - 0.98)</w:t>
            </w:r>
          </w:p>
        </w:tc>
      </w:tr>
      <w:tr w:rsidR="00785886" w14:paraId="0908C3D3" w14:textId="77777777">
        <w:trPr>
          <w:cantSplit/>
          <w:jc w:val="center"/>
        </w:trPr>
        <w:tc>
          <w:tcPr>
            <w:tcW w:w="3530" w:type="dxa"/>
            <w:shd w:val="clear" w:color="auto" w:fill="FFFFFF"/>
            <w:tcMar>
              <w:top w:w="0" w:type="dxa"/>
              <w:left w:w="0" w:type="dxa"/>
              <w:bottom w:w="0" w:type="dxa"/>
              <w:right w:w="0" w:type="dxa"/>
            </w:tcMar>
            <w:vAlign w:val="center"/>
          </w:tcPr>
          <w:p w14:paraId="3A73A7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14:paraId="01DB33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15370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(0.019 - 0.19)</w:t>
            </w:r>
          </w:p>
        </w:tc>
      </w:tr>
      <w:tr w:rsidR="00785886" w14:paraId="68418787" w14:textId="77777777">
        <w:trPr>
          <w:cantSplit/>
          <w:jc w:val="center"/>
        </w:trPr>
        <w:tc>
          <w:tcPr>
            <w:tcW w:w="3530" w:type="dxa"/>
            <w:shd w:val="clear" w:color="auto" w:fill="FFFFFF"/>
            <w:tcMar>
              <w:top w:w="0" w:type="dxa"/>
              <w:left w:w="0" w:type="dxa"/>
              <w:bottom w:w="0" w:type="dxa"/>
              <w:right w:w="0" w:type="dxa"/>
            </w:tcMar>
            <w:vAlign w:val="center"/>
          </w:tcPr>
          <w:p w14:paraId="304D2B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1B88C4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460" w:type="dxa"/>
            <w:shd w:val="clear" w:color="auto" w:fill="FFFFFF"/>
            <w:tcMar>
              <w:top w:w="0" w:type="dxa"/>
              <w:left w:w="0" w:type="dxa"/>
              <w:bottom w:w="0" w:type="dxa"/>
              <w:right w:w="0" w:type="dxa"/>
            </w:tcMar>
            <w:vAlign w:val="center"/>
          </w:tcPr>
          <w:p w14:paraId="68ED07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0.0083 (0.0051 - 0.013)</w:t>
            </w:r>
          </w:p>
        </w:tc>
      </w:tr>
      <w:tr w:rsidR="00785886" w14:paraId="105BACBB" w14:textId="77777777">
        <w:trPr>
          <w:cantSplit/>
          <w:jc w:val="center"/>
        </w:trPr>
        <w:tc>
          <w:tcPr>
            <w:tcW w:w="3530" w:type="dxa"/>
            <w:shd w:val="clear" w:color="auto" w:fill="FFFFFF"/>
            <w:tcMar>
              <w:top w:w="0" w:type="dxa"/>
              <w:left w:w="0" w:type="dxa"/>
              <w:bottom w:w="0" w:type="dxa"/>
              <w:right w:w="0" w:type="dxa"/>
            </w:tcMar>
            <w:vAlign w:val="center"/>
          </w:tcPr>
          <w:p w14:paraId="34F93E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58CF5E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266F21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(0.0017 - 0.0059)</w:t>
            </w:r>
          </w:p>
        </w:tc>
      </w:tr>
      <w:tr w:rsidR="00785886" w14:paraId="5FE3C0F4" w14:textId="77777777">
        <w:trPr>
          <w:cantSplit/>
          <w:jc w:val="center"/>
        </w:trPr>
        <w:tc>
          <w:tcPr>
            <w:tcW w:w="3530" w:type="dxa"/>
            <w:shd w:val="clear" w:color="auto" w:fill="FFFFFF"/>
            <w:tcMar>
              <w:top w:w="0" w:type="dxa"/>
              <w:left w:w="0" w:type="dxa"/>
              <w:bottom w:w="0" w:type="dxa"/>
              <w:right w:w="0" w:type="dxa"/>
            </w:tcMar>
            <w:vAlign w:val="center"/>
          </w:tcPr>
          <w:p w14:paraId="27FE4D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61FFC4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460" w:type="dxa"/>
            <w:shd w:val="clear" w:color="auto" w:fill="FFFFFF"/>
            <w:tcMar>
              <w:top w:w="0" w:type="dxa"/>
              <w:left w:w="0" w:type="dxa"/>
              <w:bottom w:w="0" w:type="dxa"/>
              <w:right w:w="0" w:type="dxa"/>
            </w:tcMar>
            <w:vAlign w:val="center"/>
          </w:tcPr>
          <w:p w14:paraId="2C2343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(0.56 - 0.74)</w:t>
            </w:r>
          </w:p>
        </w:tc>
      </w:tr>
      <w:tr w:rsidR="00785886" w14:paraId="7ACBD7DF" w14:textId="77777777">
        <w:trPr>
          <w:cantSplit/>
          <w:jc w:val="center"/>
        </w:trPr>
        <w:tc>
          <w:tcPr>
            <w:tcW w:w="3530" w:type="dxa"/>
            <w:shd w:val="clear" w:color="auto" w:fill="FFFFFF"/>
            <w:tcMar>
              <w:top w:w="0" w:type="dxa"/>
              <w:left w:w="0" w:type="dxa"/>
              <w:bottom w:w="0" w:type="dxa"/>
              <w:right w:w="0" w:type="dxa"/>
            </w:tcMar>
            <w:vAlign w:val="center"/>
          </w:tcPr>
          <w:p w14:paraId="3F6E42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03E9F9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460" w:type="dxa"/>
            <w:shd w:val="clear" w:color="auto" w:fill="FFFFFF"/>
            <w:tcMar>
              <w:top w:w="0" w:type="dxa"/>
              <w:left w:w="0" w:type="dxa"/>
              <w:bottom w:w="0" w:type="dxa"/>
              <w:right w:w="0" w:type="dxa"/>
            </w:tcMar>
            <w:vAlign w:val="center"/>
          </w:tcPr>
          <w:p w14:paraId="421A02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0.0017 (0.00018 - 0.0053)</w:t>
            </w:r>
          </w:p>
        </w:tc>
      </w:tr>
      <w:tr w:rsidR="00785886" w14:paraId="366F18ED" w14:textId="77777777">
        <w:trPr>
          <w:cantSplit/>
          <w:jc w:val="center"/>
        </w:trPr>
        <w:tc>
          <w:tcPr>
            <w:tcW w:w="3530" w:type="dxa"/>
            <w:shd w:val="clear" w:color="auto" w:fill="FFFFFF"/>
            <w:tcMar>
              <w:top w:w="0" w:type="dxa"/>
              <w:left w:w="0" w:type="dxa"/>
              <w:bottom w:w="0" w:type="dxa"/>
              <w:right w:w="0" w:type="dxa"/>
            </w:tcMar>
            <w:vAlign w:val="center"/>
          </w:tcPr>
          <w:p w14:paraId="79257B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2DF9F0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460" w:type="dxa"/>
            <w:shd w:val="clear" w:color="auto" w:fill="FFFFFF"/>
            <w:tcMar>
              <w:top w:w="0" w:type="dxa"/>
              <w:left w:w="0" w:type="dxa"/>
              <w:bottom w:w="0" w:type="dxa"/>
              <w:right w:w="0" w:type="dxa"/>
            </w:tcMar>
            <w:vAlign w:val="center"/>
          </w:tcPr>
          <w:p w14:paraId="688E4E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0.0065 (0.0015 - 0.014)</w:t>
            </w:r>
          </w:p>
        </w:tc>
      </w:tr>
      <w:tr w:rsidR="00785886" w14:paraId="039DFA49" w14:textId="77777777">
        <w:trPr>
          <w:cantSplit/>
          <w:jc w:val="center"/>
        </w:trPr>
        <w:tc>
          <w:tcPr>
            <w:tcW w:w="3530" w:type="dxa"/>
            <w:shd w:val="clear" w:color="auto" w:fill="FFFFFF"/>
            <w:tcMar>
              <w:top w:w="0" w:type="dxa"/>
              <w:left w:w="0" w:type="dxa"/>
              <w:bottom w:w="0" w:type="dxa"/>
              <w:right w:w="0" w:type="dxa"/>
            </w:tcMar>
            <w:vAlign w:val="center"/>
          </w:tcPr>
          <w:p w14:paraId="5F1C10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52ADB36E"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460" w:type="dxa"/>
            <w:shd w:val="clear" w:color="auto" w:fill="FFFFFF"/>
            <w:tcMar>
              <w:top w:w="0" w:type="dxa"/>
              <w:left w:w="0" w:type="dxa"/>
              <w:bottom w:w="0" w:type="dxa"/>
              <w:right w:w="0" w:type="dxa"/>
            </w:tcMar>
            <w:vAlign w:val="center"/>
          </w:tcPr>
          <w:p w14:paraId="6CC95A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0.00005 (0.000000000000027 - 0.00028)</w:t>
            </w:r>
          </w:p>
        </w:tc>
      </w:tr>
      <w:tr w:rsidR="00785886" w14:paraId="0E13AE44" w14:textId="77777777">
        <w:trPr>
          <w:cantSplit/>
          <w:jc w:val="center"/>
        </w:trPr>
        <w:tc>
          <w:tcPr>
            <w:tcW w:w="3530" w:type="dxa"/>
            <w:shd w:val="clear" w:color="auto" w:fill="FFFFFF"/>
            <w:tcMar>
              <w:top w:w="0" w:type="dxa"/>
              <w:left w:w="0" w:type="dxa"/>
              <w:bottom w:w="0" w:type="dxa"/>
              <w:right w:w="0" w:type="dxa"/>
            </w:tcMar>
            <w:vAlign w:val="center"/>
          </w:tcPr>
          <w:p w14:paraId="5E9786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760EEC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460" w:type="dxa"/>
            <w:shd w:val="clear" w:color="auto" w:fill="FFFFFF"/>
            <w:tcMar>
              <w:top w:w="0" w:type="dxa"/>
              <w:left w:w="0" w:type="dxa"/>
              <w:bottom w:w="0" w:type="dxa"/>
              <w:right w:w="0" w:type="dxa"/>
            </w:tcMar>
            <w:vAlign w:val="center"/>
          </w:tcPr>
          <w:p w14:paraId="35A175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0.00013 (0.000000000002 - 0.00072)</w:t>
            </w:r>
          </w:p>
        </w:tc>
      </w:tr>
      <w:tr w:rsidR="00785886" w14:paraId="385FFEC7" w14:textId="77777777">
        <w:trPr>
          <w:cantSplit/>
          <w:jc w:val="center"/>
        </w:trPr>
        <w:tc>
          <w:tcPr>
            <w:tcW w:w="3530" w:type="dxa"/>
            <w:shd w:val="clear" w:color="auto" w:fill="FFFFFF"/>
            <w:tcMar>
              <w:top w:w="0" w:type="dxa"/>
              <w:left w:w="0" w:type="dxa"/>
              <w:bottom w:w="0" w:type="dxa"/>
              <w:right w:w="0" w:type="dxa"/>
            </w:tcMar>
            <w:vAlign w:val="center"/>
          </w:tcPr>
          <w:p w14:paraId="241131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42B55F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460" w:type="dxa"/>
            <w:shd w:val="clear" w:color="auto" w:fill="FFFFFF"/>
            <w:tcMar>
              <w:top w:w="0" w:type="dxa"/>
              <w:left w:w="0" w:type="dxa"/>
              <w:bottom w:w="0" w:type="dxa"/>
              <w:right w:w="0" w:type="dxa"/>
            </w:tcMar>
            <w:vAlign w:val="center"/>
          </w:tcPr>
          <w:p w14:paraId="431930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0.00055 (0.000048 - 0.0016)</w:t>
            </w:r>
          </w:p>
        </w:tc>
      </w:tr>
      <w:tr w:rsidR="00785886" w14:paraId="7DD4A5F3" w14:textId="77777777">
        <w:trPr>
          <w:cantSplit/>
          <w:jc w:val="center"/>
        </w:trPr>
        <w:tc>
          <w:tcPr>
            <w:tcW w:w="3530" w:type="dxa"/>
            <w:shd w:val="clear" w:color="auto" w:fill="FFFFFF"/>
            <w:tcMar>
              <w:top w:w="0" w:type="dxa"/>
              <w:left w:w="0" w:type="dxa"/>
              <w:bottom w:w="0" w:type="dxa"/>
              <w:right w:w="0" w:type="dxa"/>
            </w:tcMar>
            <w:vAlign w:val="center"/>
          </w:tcPr>
          <w:p w14:paraId="55BDE0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704FD2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15BE7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(0.24 - 0.41)</w:t>
            </w:r>
          </w:p>
        </w:tc>
      </w:tr>
      <w:tr w:rsidR="00785886" w14:paraId="59699A17" w14:textId="77777777">
        <w:trPr>
          <w:cantSplit/>
          <w:jc w:val="center"/>
        </w:trPr>
        <w:tc>
          <w:tcPr>
            <w:tcW w:w="3530" w:type="dxa"/>
            <w:shd w:val="clear" w:color="auto" w:fill="FFFFFF"/>
            <w:tcMar>
              <w:top w:w="0" w:type="dxa"/>
              <w:left w:w="0" w:type="dxa"/>
              <w:bottom w:w="0" w:type="dxa"/>
              <w:right w:w="0" w:type="dxa"/>
            </w:tcMar>
            <w:vAlign w:val="center"/>
          </w:tcPr>
          <w:p w14:paraId="61EF59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MCN to ICH or PRA</w:t>
            </w:r>
          </w:p>
        </w:tc>
        <w:tc>
          <w:tcPr>
            <w:tcW w:w="3530" w:type="dxa"/>
            <w:shd w:val="clear" w:color="auto" w:fill="FFFFFF"/>
            <w:tcMar>
              <w:top w:w="0" w:type="dxa"/>
              <w:left w:w="0" w:type="dxa"/>
              <w:bottom w:w="0" w:type="dxa"/>
              <w:right w:w="0" w:type="dxa"/>
            </w:tcMar>
            <w:vAlign w:val="center"/>
          </w:tcPr>
          <w:p w14:paraId="363673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620448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 (0.18 - 0.69)</w:t>
            </w:r>
          </w:p>
        </w:tc>
      </w:tr>
      <w:tr w:rsidR="00785886" w14:paraId="7971D97D" w14:textId="77777777">
        <w:trPr>
          <w:cantSplit/>
          <w:jc w:val="center"/>
        </w:trPr>
        <w:tc>
          <w:tcPr>
            <w:tcW w:w="3530" w:type="dxa"/>
            <w:shd w:val="clear" w:color="auto" w:fill="FFFFFF"/>
            <w:tcMar>
              <w:top w:w="0" w:type="dxa"/>
              <w:left w:w="0" w:type="dxa"/>
              <w:bottom w:w="0" w:type="dxa"/>
              <w:right w:w="0" w:type="dxa"/>
            </w:tcMar>
            <w:vAlign w:val="center"/>
          </w:tcPr>
          <w:p w14:paraId="434958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6FCF08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14:paraId="748DA7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0.0073 (0.0000000000027 - 0.043)</w:t>
            </w:r>
          </w:p>
        </w:tc>
      </w:tr>
      <w:tr w:rsidR="00785886" w14:paraId="6756DCA6" w14:textId="77777777">
        <w:trPr>
          <w:cantSplit/>
          <w:jc w:val="center"/>
        </w:trPr>
        <w:tc>
          <w:tcPr>
            <w:tcW w:w="3530" w:type="dxa"/>
            <w:shd w:val="clear" w:color="auto" w:fill="FFFFFF"/>
            <w:tcMar>
              <w:top w:w="0" w:type="dxa"/>
              <w:left w:w="0" w:type="dxa"/>
              <w:bottom w:w="0" w:type="dxa"/>
              <w:right w:w="0" w:type="dxa"/>
            </w:tcMar>
            <w:vAlign w:val="center"/>
          </w:tcPr>
          <w:p w14:paraId="1FB18F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79CC2B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28A89B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0.23 (0.053 - 0.47)</w:t>
            </w:r>
          </w:p>
        </w:tc>
      </w:tr>
      <w:tr w:rsidR="00785886" w14:paraId="5DBE69B7" w14:textId="77777777">
        <w:trPr>
          <w:cantSplit/>
          <w:jc w:val="center"/>
        </w:trPr>
        <w:tc>
          <w:tcPr>
            <w:tcW w:w="3530" w:type="dxa"/>
            <w:shd w:val="clear" w:color="auto" w:fill="FFFFFF"/>
            <w:tcMar>
              <w:top w:w="0" w:type="dxa"/>
              <w:left w:w="0" w:type="dxa"/>
              <w:bottom w:w="0" w:type="dxa"/>
              <w:right w:w="0" w:type="dxa"/>
            </w:tcMar>
            <w:vAlign w:val="center"/>
          </w:tcPr>
          <w:p w14:paraId="0A5BC6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7DD893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460" w:type="dxa"/>
            <w:shd w:val="clear" w:color="auto" w:fill="FFFFFF"/>
            <w:tcMar>
              <w:top w:w="0" w:type="dxa"/>
              <w:left w:w="0" w:type="dxa"/>
              <w:bottom w:w="0" w:type="dxa"/>
              <w:right w:w="0" w:type="dxa"/>
            </w:tcMar>
            <w:vAlign w:val="center"/>
          </w:tcPr>
          <w:p w14:paraId="789A97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0.0043 (0.000000000000011 - 0.029)</w:t>
            </w:r>
          </w:p>
        </w:tc>
      </w:tr>
      <w:tr w:rsidR="00785886" w14:paraId="5DF06B51" w14:textId="77777777">
        <w:trPr>
          <w:cantSplit/>
          <w:jc w:val="center"/>
        </w:trPr>
        <w:tc>
          <w:tcPr>
            <w:tcW w:w="3530" w:type="dxa"/>
            <w:shd w:val="clear" w:color="auto" w:fill="FFFFFF"/>
            <w:tcMar>
              <w:top w:w="0" w:type="dxa"/>
              <w:left w:w="0" w:type="dxa"/>
              <w:bottom w:w="0" w:type="dxa"/>
              <w:right w:w="0" w:type="dxa"/>
            </w:tcMar>
            <w:vAlign w:val="center"/>
          </w:tcPr>
          <w:p w14:paraId="6CEA6E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788B75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460" w:type="dxa"/>
            <w:shd w:val="clear" w:color="auto" w:fill="FFFFFF"/>
            <w:tcMar>
              <w:top w:w="0" w:type="dxa"/>
              <w:left w:w="0" w:type="dxa"/>
              <w:bottom w:w="0" w:type="dxa"/>
              <w:right w:w="0" w:type="dxa"/>
            </w:tcMar>
            <w:vAlign w:val="center"/>
          </w:tcPr>
          <w:p w14:paraId="19333E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(0.00000000025 - 0.53)</w:t>
            </w:r>
          </w:p>
        </w:tc>
      </w:tr>
      <w:tr w:rsidR="00785886" w14:paraId="10EDD76B" w14:textId="77777777">
        <w:trPr>
          <w:cantSplit/>
          <w:jc w:val="center"/>
        </w:trPr>
        <w:tc>
          <w:tcPr>
            <w:tcW w:w="3530" w:type="dxa"/>
            <w:shd w:val="clear" w:color="auto" w:fill="FFFFFF"/>
            <w:tcMar>
              <w:top w:w="0" w:type="dxa"/>
              <w:left w:w="0" w:type="dxa"/>
              <w:bottom w:w="0" w:type="dxa"/>
              <w:right w:w="0" w:type="dxa"/>
            </w:tcMar>
            <w:vAlign w:val="center"/>
          </w:tcPr>
          <w:p w14:paraId="6B51E7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402DFA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EFD27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0.23 (0.000012 - 0.56)</w:t>
            </w:r>
          </w:p>
        </w:tc>
      </w:tr>
      <w:tr w:rsidR="00785886" w14:paraId="7F457D47" w14:textId="77777777">
        <w:trPr>
          <w:cantSplit/>
          <w:jc w:val="center"/>
        </w:trPr>
        <w:tc>
          <w:tcPr>
            <w:tcW w:w="3530" w:type="dxa"/>
            <w:shd w:val="clear" w:color="auto" w:fill="FFFFFF"/>
            <w:tcMar>
              <w:top w:w="0" w:type="dxa"/>
              <w:left w:w="0" w:type="dxa"/>
              <w:bottom w:w="0" w:type="dxa"/>
              <w:right w:w="0" w:type="dxa"/>
            </w:tcMar>
            <w:vAlign w:val="center"/>
          </w:tcPr>
          <w:p w14:paraId="0F6DF0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07BC97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68FAF9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(0.0000000043 -   1)</w:t>
            </w:r>
          </w:p>
        </w:tc>
      </w:tr>
      <w:tr w:rsidR="00785886" w14:paraId="0FFF629B" w14:textId="77777777">
        <w:trPr>
          <w:cantSplit/>
          <w:jc w:val="center"/>
        </w:trPr>
        <w:tc>
          <w:tcPr>
            <w:tcW w:w="3530" w:type="dxa"/>
            <w:shd w:val="clear" w:color="auto" w:fill="FFFFFF"/>
            <w:tcMar>
              <w:top w:w="0" w:type="dxa"/>
              <w:left w:w="0" w:type="dxa"/>
              <w:bottom w:w="0" w:type="dxa"/>
              <w:right w:w="0" w:type="dxa"/>
            </w:tcMar>
            <w:vAlign w:val="center"/>
          </w:tcPr>
          <w:p w14:paraId="27E3F6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6F808A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315474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(0.0000003 - 0.82)</w:t>
            </w:r>
          </w:p>
        </w:tc>
      </w:tr>
      <w:tr w:rsidR="00785886" w14:paraId="145E6CFB" w14:textId="77777777">
        <w:trPr>
          <w:cantSplit/>
          <w:jc w:val="center"/>
        </w:trPr>
        <w:tc>
          <w:tcPr>
            <w:tcW w:w="3530" w:type="dxa"/>
            <w:shd w:val="clear" w:color="auto" w:fill="FFFFFF"/>
            <w:tcMar>
              <w:top w:w="0" w:type="dxa"/>
              <w:left w:w="0" w:type="dxa"/>
              <w:bottom w:w="0" w:type="dxa"/>
              <w:right w:w="0" w:type="dxa"/>
            </w:tcMar>
            <w:vAlign w:val="center"/>
          </w:tcPr>
          <w:p w14:paraId="53768E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06498F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F2332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0.089 (0.000000075 - 0.24)</w:t>
            </w:r>
          </w:p>
        </w:tc>
      </w:tr>
      <w:tr w:rsidR="00785886" w14:paraId="0AA2CFE6" w14:textId="77777777">
        <w:trPr>
          <w:cantSplit/>
          <w:jc w:val="center"/>
        </w:trPr>
        <w:tc>
          <w:tcPr>
            <w:tcW w:w="3530" w:type="dxa"/>
            <w:shd w:val="clear" w:color="auto" w:fill="FFFFFF"/>
            <w:tcMar>
              <w:top w:w="0" w:type="dxa"/>
              <w:left w:w="0" w:type="dxa"/>
              <w:bottom w:w="0" w:type="dxa"/>
              <w:right w:w="0" w:type="dxa"/>
            </w:tcMar>
            <w:vAlign w:val="center"/>
          </w:tcPr>
          <w:p w14:paraId="058797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3DC70E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14:paraId="1886E8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14:paraId="75B87645" w14:textId="77777777">
        <w:trPr>
          <w:cantSplit/>
          <w:jc w:val="center"/>
        </w:trPr>
        <w:tc>
          <w:tcPr>
            <w:tcW w:w="3530" w:type="dxa"/>
            <w:shd w:val="clear" w:color="auto" w:fill="FFFFFF"/>
            <w:tcMar>
              <w:top w:w="0" w:type="dxa"/>
              <w:left w:w="0" w:type="dxa"/>
              <w:bottom w:w="0" w:type="dxa"/>
              <w:right w:w="0" w:type="dxa"/>
            </w:tcMar>
            <w:vAlign w:val="center"/>
          </w:tcPr>
          <w:p w14:paraId="230E71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7C22A9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58BD6A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14:paraId="428B22ED" w14:textId="77777777">
        <w:trPr>
          <w:cantSplit/>
          <w:jc w:val="center"/>
        </w:trPr>
        <w:tc>
          <w:tcPr>
            <w:tcW w:w="3530" w:type="dxa"/>
            <w:shd w:val="clear" w:color="auto" w:fill="FFFFFF"/>
            <w:tcMar>
              <w:top w:w="0" w:type="dxa"/>
              <w:left w:w="0" w:type="dxa"/>
              <w:bottom w:w="0" w:type="dxa"/>
              <w:right w:w="0" w:type="dxa"/>
            </w:tcMar>
            <w:vAlign w:val="center"/>
          </w:tcPr>
          <w:p w14:paraId="409E2F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0F9C93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460" w:type="dxa"/>
            <w:shd w:val="clear" w:color="auto" w:fill="FFFFFF"/>
            <w:tcMar>
              <w:top w:w="0" w:type="dxa"/>
              <w:left w:w="0" w:type="dxa"/>
              <w:bottom w:w="0" w:type="dxa"/>
              <w:right w:w="0" w:type="dxa"/>
            </w:tcMar>
            <w:vAlign w:val="center"/>
          </w:tcPr>
          <w:p w14:paraId="04CCDE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14:paraId="378EE7DC" w14:textId="77777777">
        <w:trPr>
          <w:cantSplit/>
          <w:jc w:val="center"/>
        </w:trPr>
        <w:tc>
          <w:tcPr>
            <w:tcW w:w="3530" w:type="dxa"/>
            <w:shd w:val="clear" w:color="auto" w:fill="FFFFFF"/>
            <w:tcMar>
              <w:top w:w="0" w:type="dxa"/>
              <w:left w:w="0" w:type="dxa"/>
              <w:bottom w:w="0" w:type="dxa"/>
              <w:right w:w="0" w:type="dxa"/>
            </w:tcMar>
            <w:vAlign w:val="center"/>
          </w:tcPr>
          <w:p w14:paraId="6EC7C5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00F08C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74906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14:paraId="45F6348A" w14:textId="77777777">
        <w:trPr>
          <w:cantSplit/>
          <w:jc w:val="center"/>
        </w:trPr>
        <w:tc>
          <w:tcPr>
            <w:tcW w:w="3530" w:type="dxa"/>
            <w:shd w:val="clear" w:color="auto" w:fill="FFFFFF"/>
            <w:tcMar>
              <w:top w:w="0" w:type="dxa"/>
              <w:left w:w="0" w:type="dxa"/>
              <w:bottom w:w="0" w:type="dxa"/>
              <w:right w:w="0" w:type="dxa"/>
            </w:tcMar>
            <w:vAlign w:val="center"/>
          </w:tcPr>
          <w:p w14:paraId="0061C4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41C858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3DFDA0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14:paraId="22F5DAA3" w14:textId="77777777">
        <w:trPr>
          <w:cantSplit/>
          <w:jc w:val="center"/>
        </w:trPr>
        <w:tc>
          <w:tcPr>
            <w:tcW w:w="3530" w:type="dxa"/>
            <w:shd w:val="clear" w:color="auto" w:fill="FFFFFF"/>
            <w:tcMar>
              <w:top w:w="0" w:type="dxa"/>
              <w:left w:w="0" w:type="dxa"/>
              <w:bottom w:w="0" w:type="dxa"/>
              <w:right w:w="0" w:type="dxa"/>
            </w:tcMar>
            <w:vAlign w:val="center"/>
          </w:tcPr>
          <w:p w14:paraId="114A5E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6D11D8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60B1E0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14:paraId="4358C732" w14:textId="77777777">
        <w:trPr>
          <w:cantSplit/>
          <w:jc w:val="center"/>
        </w:trPr>
        <w:tc>
          <w:tcPr>
            <w:tcW w:w="3530" w:type="dxa"/>
            <w:shd w:val="clear" w:color="auto" w:fill="FFFFFF"/>
            <w:tcMar>
              <w:top w:w="0" w:type="dxa"/>
              <w:left w:w="0" w:type="dxa"/>
              <w:bottom w:w="0" w:type="dxa"/>
              <w:right w:w="0" w:type="dxa"/>
            </w:tcMar>
            <w:vAlign w:val="center"/>
          </w:tcPr>
          <w:p w14:paraId="4CD166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185D9F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460" w:type="dxa"/>
            <w:shd w:val="clear" w:color="auto" w:fill="FFFFFF"/>
            <w:tcMar>
              <w:top w:w="0" w:type="dxa"/>
              <w:left w:w="0" w:type="dxa"/>
              <w:bottom w:w="0" w:type="dxa"/>
              <w:right w:w="0" w:type="dxa"/>
            </w:tcMar>
            <w:vAlign w:val="center"/>
          </w:tcPr>
          <w:p w14:paraId="5ABA97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14:paraId="3A79EF65" w14:textId="77777777">
        <w:trPr>
          <w:cantSplit/>
          <w:jc w:val="center"/>
        </w:trPr>
        <w:tc>
          <w:tcPr>
            <w:tcW w:w="3530" w:type="dxa"/>
            <w:shd w:val="clear" w:color="auto" w:fill="FFFFFF"/>
            <w:tcMar>
              <w:top w:w="0" w:type="dxa"/>
              <w:left w:w="0" w:type="dxa"/>
              <w:bottom w:w="0" w:type="dxa"/>
              <w:right w:w="0" w:type="dxa"/>
            </w:tcMar>
            <w:vAlign w:val="center"/>
          </w:tcPr>
          <w:p w14:paraId="3FDEA7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5BD546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00D54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14:paraId="6DDF4983" w14:textId="77777777">
        <w:trPr>
          <w:cantSplit/>
          <w:jc w:val="center"/>
        </w:trPr>
        <w:tc>
          <w:tcPr>
            <w:tcW w:w="3530" w:type="dxa"/>
            <w:shd w:val="clear" w:color="auto" w:fill="FFFFFF"/>
            <w:tcMar>
              <w:top w:w="0" w:type="dxa"/>
              <w:left w:w="0" w:type="dxa"/>
              <w:bottom w:w="0" w:type="dxa"/>
              <w:right w:w="0" w:type="dxa"/>
            </w:tcMar>
            <w:vAlign w:val="center"/>
          </w:tcPr>
          <w:p w14:paraId="72E1C9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5B0610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12A20D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14:paraId="2476D548" w14:textId="77777777">
        <w:trPr>
          <w:cantSplit/>
          <w:jc w:val="center"/>
        </w:trPr>
        <w:tc>
          <w:tcPr>
            <w:tcW w:w="3530" w:type="dxa"/>
            <w:shd w:val="clear" w:color="auto" w:fill="FFFFFF"/>
            <w:tcMar>
              <w:top w:w="0" w:type="dxa"/>
              <w:left w:w="0" w:type="dxa"/>
              <w:bottom w:w="0" w:type="dxa"/>
              <w:right w:w="0" w:type="dxa"/>
            </w:tcMar>
            <w:vAlign w:val="center"/>
          </w:tcPr>
          <w:p w14:paraId="2A14173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5FCB26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460" w:type="dxa"/>
            <w:shd w:val="clear" w:color="auto" w:fill="FFFFFF"/>
            <w:tcMar>
              <w:top w:w="0" w:type="dxa"/>
              <w:left w:w="0" w:type="dxa"/>
              <w:bottom w:w="0" w:type="dxa"/>
              <w:right w:w="0" w:type="dxa"/>
            </w:tcMar>
            <w:vAlign w:val="center"/>
          </w:tcPr>
          <w:p w14:paraId="0F8CB7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14:paraId="6C6B2113" w14:textId="77777777">
        <w:trPr>
          <w:cantSplit/>
          <w:jc w:val="center"/>
        </w:trPr>
        <w:tc>
          <w:tcPr>
            <w:tcW w:w="3530" w:type="dxa"/>
            <w:shd w:val="clear" w:color="auto" w:fill="FFFFFF"/>
            <w:tcMar>
              <w:top w:w="0" w:type="dxa"/>
              <w:left w:w="0" w:type="dxa"/>
              <w:bottom w:w="0" w:type="dxa"/>
              <w:right w:w="0" w:type="dxa"/>
            </w:tcMar>
            <w:vAlign w:val="center"/>
          </w:tcPr>
          <w:p w14:paraId="7DE0FA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3B056D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460" w:type="dxa"/>
            <w:shd w:val="clear" w:color="auto" w:fill="FFFFFF"/>
            <w:tcMar>
              <w:top w:w="0" w:type="dxa"/>
              <w:left w:w="0" w:type="dxa"/>
              <w:bottom w:w="0" w:type="dxa"/>
              <w:right w:w="0" w:type="dxa"/>
            </w:tcMar>
            <w:vAlign w:val="center"/>
          </w:tcPr>
          <w:p w14:paraId="5A50E4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14:paraId="15D8C381" w14:textId="77777777">
        <w:trPr>
          <w:cantSplit/>
          <w:jc w:val="center"/>
        </w:trPr>
        <w:tc>
          <w:tcPr>
            <w:tcW w:w="3530" w:type="dxa"/>
            <w:shd w:val="clear" w:color="auto" w:fill="FFFFFF"/>
            <w:tcMar>
              <w:top w:w="0" w:type="dxa"/>
              <w:left w:w="0" w:type="dxa"/>
              <w:bottom w:w="0" w:type="dxa"/>
              <w:right w:w="0" w:type="dxa"/>
            </w:tcMar>
            <w:vAlign w:val="center"/>
          </w:tcPr>
          <w:p w14:paraId="64E0D2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2009E0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460" w:type="dxa"/>
            <w:shd w:val="clear" w:color="auto" w:fill="FFFFFF"/>
            <w:tcMar>
              <w:top w:w="0" w:type="dxa"/>
              <w:left w:w="0" w:type="dxa"/>
              <w:bottom w:w="0" w:type="dxa"/>
              <w:right w:w="0" w:type="dxa"/>
            </w:tcMar>
            <w:vAlign w:val="center"/>
          </w:tcPr>
          <w:p w14:paraId="360917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14:paraId="0D767402" w14:textId="77777777">
        <w:trPr>
          <w:cantSplit/>
          <w:jc w:val="center"/>
        </w:trPr>
        <w:tc>
          <w:tcPr>
            <w:tcW w:w="3530" w:type="dxa"/>
            <w:shd w:val="clear" w:color="auto" w:fill="FFFFFF"/>
            <w:tcMar>
              <w:top w:w="0" w:type="dxa"/>
              <w:left w:w="0" w:type="dxa"/>
              <w:bottom w:w="0" w:type="dxa"/>
              <w:right w:w="0" w:type="dxa"/>
            </w:tcMar>
            <w:vAlign w:val="center"/>
          </w:tcPr>
          <w:p w14:paraId="37D0F2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65F1DD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AC39D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14:paraId="421B97EF" w14:textId="77777777">
        <w:trPr>
          <w:cantSplit/>
          <w:jc w:val="center"/>
        </w:trPr>
        <w:tc>
          <w:tcPr>
            <w:tcW w:w="3530" w:type="dxa"/>
            <w:shd w:val="clear" w:color="auto" w:fill="FFFFFF"/>
            <w:tcMar>
              <w:top w:w="0" w:type="dxa"/>
              <w:left w:w="0" w:type="dxa"/>
              <w:bottom w:w="0" w:type="dxa"/>
              <w:right w:w="0" w:type="dxa"/>
            </w:tcMar>
            <w:vAlign w:val="center"/>
          </w:tcPr>
          <w:p w14:paraId="144D2C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6FBD41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4A8DEF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(0.0077 - 0.59)</w:t>
            </w:r>
          </w:p>
        </w:tc>
      </w:tr>
      <w:tr w:rsidR="00785886" w14:paraId="787ADFD3" w14:textId="77777777">
        <w:trPr>
          <w:cantSplit/>
          <w:jc w:val="center"/>
        </w:trPr>
        <w:tc>
          <w:tcPr>
            <w:tcW w:w="3530" w:type="dxa"/>
            <w:shd w:val="clear" w:color="auto" w:fill="FFFFFF"/>
            <w:tcMar>
              <w:top w:w="0" w:type="dxa"/>
              <w:left w:w="0" w:type="dxa"/>
              <w:bottom w:w="0" w:type="dxa"/>
              <w:right w:w="0" w:type="dxa"/>
            </w:tcMar>
            <w:vAlign w:val="center"/>
          </w:tcPr>
          <w:p w14:paraId="37A088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24A4B7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5E1C23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(0.19 - 0.47)</w:t>
            </w:r>
          </w:p>
        </w:tc>
      </w:tr>
      <w:tr w:rsidR="00785886" w14:paraId="4E4AC622" w14:textId="77777777">
        <w:trPr>
          <w:cantSplit/>
          <w:jc w:val="center"/>
        </w:trPr>
        <w:tc>
          <w:tcPr>
            <w:tcW w:w="3530" w:type="dxa"/>
            <w:shd w:val="clear" w:color="auto" w:fill="FFFFFF"/>
            <w:tcMar>
              <w:top w:w="0" w:type="dxa"/>
              <w:left w:w="0" w:type="dxa"/>
              <w:bottom w:w="0" w:type="dxa"/>
              <w:right w:w="0" w:type="dxa"/>
            </w:tcMar>
            <w:vAlign w:val="center"/>
          </w:tcPr>
          <w:p w14:paraId="1CE9A3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4A40BC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460" w:type="dxa"/>
            <w:shd w:val="clear" w:color="auto" w:fill="FFFFFF"/>
            <w:tcMar>
              <w:top w:w="0" w:type="dxa"/>
              <w:left w:w="0" w:type="dxa"/>
              <w:bottom w:w="0" w:type="dxa"/>
              <w:right w:w="0" w:type="dxa"/>
            </w:tcMar>
            <w:vAlign w:val="center"/>
          </w:tcPr>
          <w:p w14:paraId="309B3B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(0.063 - 0.18)</w:t>
            </w:r>
          </w:p>
        </w:tc>
      </w:tr>
      <w:tr w:rsidR="00785886" w14:paraId="335DC69B" w14:textId="77777777">
        <w:trPr>
          <w:cantSplit/>
          <w:jc w:val="center"/>
        </w:trPr>
        <w:tc>
          <w:tcPr>
            <w:tcW w:w="3530" w:type="dxa"/>
            <w:shd w:val="clear" w:color="auto" w:fill="FFFFFF"/>
            <w:tcMar>
              <w:top w:w="0" w:type="dxa"/>
              <w:left w:w="0" w:type="dxa"/>
              <w:bottom w:w="0" w:type="dxa"/>
              <w:right w:w="0" w:type="dxa"/>
            </w:tcMar>
            <w:vAlign w:val="center"/>
          </w:tcPr>
          <w:p w14:paraId="259FE6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02685D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8E990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(0.15 - 0.37)</w:t>
            </w:r>
          </w:p>
        </w:tc>
      </w:tr>
      <w:tr w:rsidR="00785886" w14:paraId="44B3FCD5" w14:textId="77777777">
        <w:trPr>
          <w:cantSplit/>
          <w:jc w:val="center"/>
        </w:trPr>
        <w:tc>
          <w:tcPr>
            <w:tcW w:w="3530" w:type="dxa"/>
            <w:shd w:val="clear" w:color="auto" w:fill="FFFFFF"/>
            <w:tcMar>
              <w:top w:w="0" w:type="dxa"/>
              <w:left w:w="0" w:type="dxa"/>
              <w:bottom w:w="0" w:type="dxa"/>
              <w:right w:w="0" w:type="dxa"/>
            </w:tcMar>
            <w:vAlign w:val="center"/>
          </w:tcPr>
          <w:p w14:paraId="2F9904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1C5039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4CB487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14:paraId="041CB224" w14:textId="77777777">
        <w:trPr>
          <w:cantSplit/>
          <w:jc w:val="center"/>
        </w:trPr>
        <w:tc>
          <w:tcPr>
            <w:tcW w:w="3530" w:type="dxa"/>
            <w:shd w:val="clear" w:color="auto" w:fill="FFFFFF"/>
            <w:tcMar>
              <w:top w:w="0" w:type="dxa"/>
              <w:left w:w="0" w:type="dxa"/>
              <w:bottom w:w="0" w:type="dxa"/>
              <w:right w:w="0" w:type="dxa"/>
            </w:tcMar>
            <w:vAlign w:val="center"/>
          </w:tcPr>
          <w:p w14:paraId="47F745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743337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460" w:type="dxa"/>
            <w:shd w:val="clear" w:color="auto" w:fill="FFFFFF"/>
            <w:tcMar>
              <w:top w:w="0" w:type="dxa"/>
              <w:left w:w="0" w:type="dxa"/>
              <w:bottom w:w="0" w:type="dxa"/>
              <w:right w:w="0" w:type="dxa"/>
            </w:tcMar>
            <w:vAlign w:val="center"/>
          </w:tcPr>
          <w:p w14:paraId="6BD922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14:paraId="73A9E690" w14:textId="77777777">
        <w:trPr>
          <w:cantSplit/>
          <w:jc w:val="center"/>
        </w:trPr>
        <w:tc>
          <w:tcPr>
            <w:tcW w:w="3530" w:type="dxa"/>
            <w:shd w:val="clear" w:color="auto" w:fill="FFFFFF"/>
            <w:tcMar>
              <w:top w:w="0" w:type="dxa"/>
              <w:left w:w="0" w:type="dxa"/>
              <w:bottom w:w="0" w:type="dxa"/>
              <w:right w:w="0" w:type="dxa"/>
            </w:tcMar>
            <w:vAlign w:val="center"/>
          </w:tcPr>
          <w:p w14:paraId="5BEAC7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58FFCA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460" w:type="dxa"/>
            <w:shd w:val="clear" w:color="auto" w:fill="FFFFFF"/>
            <w:tcMar>
              <w:top w:w="0" w:type="dxa"/>
              <w:left w:w="0" w:type="dxa"/>
              <w:bottom w:w="0" w:type="dxa"/>
              <w:right w:w="0" w:type="dxa"/>
            </w:tcMar>
            <w:vAlign w:val="center"/>
          </w:tcPr>
          <w:p w14:paraId="67FD18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14:paraId="4FCBA790" w14:textId="77777777">
        <w:trPr>
          <w:cantSplit/>
          <w:jc w:val="center"/>
        </w:trPr>
        <w:tc>
          <w:tcPr>
            <w:tcW w:w="3530" w:type="dxa"/>
            <w:shd w:val="clear" w:color="auto" w:fill="FFFFFF"/>
            <w:tcMar>
              <w:top w:w="0" w:type="dxa"/>
              <w:left w:w="0" w:type="dxa"/>
              <w:bottom w:w="0" w:type="dxa"/>
              <w:right w:w="0" w:type="dxa"/>
            </w:tcMar>
            <w:vAlign w:val="center"/>
          </w:tcPr>
          <w:p w14:paraId="57FF2A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730CA5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460" w:type="dxa"/>
            <w:shd w:val="clear" w:color="auto" w:fill="FFFFFF"/>
            <w:tcMar>
              <w:top w:w="0" w:type="dxa"/>
              <w:left w:w="0" w:type="dxa"/>
              <w:bottom w:w="0" w:type="dxa"/>
              <w:right w:w="0" w:type="dxa"/>
            </w:tcMar>
            <w:vAlign w:val="center"/>
          </w:tcPr>
          <w:p w14:paraId="4748D2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14:paraId="4317183D" w14:textId="77777777">
        <w:trPr>
          <w:cantSplit/>
          <w:jc w:val="center"/>
        </w:trPr>
        <w:tc>
          <w:tcPr>
            <w:tcW w:w="3530" w:type="dxa"/>
            <w:shd w:val="clear" w:color="auto" w:fill="FFFFFF"/>
            <w:tcMar>
              <w:top w:w="0" w:type="dxa"/>
              <w:left w:w="0" w:type="dxa"/>
              <w:bottom w:w="0" w:type="dxa"/>
              <w:right w:w="0" w:type="dxa"/>
            </w:tcMar>
            <w:vAlign w:val="center"/>
          </w:tcPr>
          <w:p w14:paraId="52E815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2C9864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460" w:type="dxa"/>
            <w:shd w:val="clear" w:color="auto" w:fill="FFFFFF"/>
            <w:tcMar>
              <w:top w:w="0" w:type="dxa"/>
              <w:left w:w="0" w:type="dxa"/>
              <w:bottom w:w="0" w:type="dxa"/>
              <w:right w:w="0" w:type="dxa"/>
            </w:tcMar>
            <w:vAlign w:val="center"/>
          </w:tcPr>
          <w:p w14:paraId="6D5A7A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14:paraId="6AC83144" w14:textId="77777777">
        <w:trPr>
          <w:cantSplit/>
          <w:jc w:val="center"/>
        </w:trPr>
        <w:tc>
          <w:tcPr>
            <w:tcW w:w="3530" w:type="dxa"/>
            <w:shd w:val="clear" w:color="auto" w:fill="FFFFFF"/>
            <w:tcMar>
              <w:top w:w="0" w:type="dxa"/>
              <w:left w:w="0" w:type="dxa"/>
              <w:bottom w:w="0" w:type="dxa"/>
              <w:right w:w="0" w:type="dxa"/>
            </w:tcMar>
            <w:vAlign w:val="center"/>
          </w:tcPr>
          <w:p w14:paraId="6809AD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upstream of LGR</w:t>
            </w:r>
          </w:p>
        </w:tc>
        <w:tc>
          <w:tcPr>
            <w:tcW w:w="3530" w:type="dxa"/>
            <w:shd w:val="clear" w:color="auto" w:fill="FFFFFF"/>
            <w:tcMar>
              <w:top w:w="0" w:type="dxa"/>
              <w:left w:w="0" w:type="dxa"/>
              <w:bottom w:w="0" w:type="dxa"/>
              <w:right w:w="0" w:type="dxa"/>
            </w:tcMar>
            <w:vAlign w:val="center"/>
          </w:tcPr>
          <w:p w14:paraId="563EFF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460" w:type="dxa"/>
            <w:shd w:val="clear" w:color="auto" w:fill="FFFFFF"/>
            <w:tcMar>
              <w:top w:w="0" w:type="dxa"/>
              <w:left w:w="0" w:type="dxa"/>
              <w:bottom w:w="0" w:type="dxa"/>
              <w:right w:w="0" w:type="dxa"/>
            </w:tcMar>
            <w:vAlign w:val="center"/>
          </w:tcPr>
          <w:p w14:paraId="49D0CF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14:paraId="20D37687" w14:textId="77777777">
        <w:trPr>
          <w:cantSplit/>
          <w:jc w:val="center"/>
        </w:trPr>
        <w:tc>
          <w:tcPr>
            <w:tcW w:w="3530" w:type="dxa"/>
            <w:shd w:val="clear" w:color="auto" w:fill="FFFFFF"/>
            <w:tcMar>
              <w:top w:w="0" w:type="dxa"/>
              <w:left w:w="0" w:type="dxa"/>
              <w:bottom w:w="0" w:type="dxa"/>
              <w:right w:w="0" w:type="dxa"/>
            </w:tcMar>
            <w:vAlign w:val="center"/>
          </w:tcPr>
          <w:p w14:paraId="1D16F0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141216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4EE9B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14:paraId="253FA34E" w14:textId="77777777">
        <w:trPr>
          <w:cantSplit/>
          <w:jc w:val="center"/>
        </w:trPr>
        <w:tc>
          <w:tcPr>
            <w:tcW w:w="3530" w:type="dxa"/>
            <w:shd w:val="clear" w:color="auto" w:fill="FFFFFF"/>
            <w:tcMar>
              <w:top w:w="0" w:type="dxa"/>
              <w:left w:w="0" w:type="dxa"/>
              <w:bottom w:w="0" w:type="dxa"/>
              <w:right w:w="0" w:type="dxa"/>
            </w:tcMar>
            <w:vAlign w:val="center"/>
          </w:tcPr>
          <w:p w14:paraId="6B76D2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14:paraId="488530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38B57B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(0.069 - 0.74)</w:t>
            </w:r>
          </w:p>
        </w:tc>
      </w:tr>
      <w:tr w:rsidR="00785886" w14:paraId="17E6ACC4" w14:textId="77777777">
        <w:trPr>
          <w:cantSplit/>
          <w:jc w:val="center"/>
        </w:trPr>
        <w:tc>
          <w:tcPr>
            <w:tcW w:w="3530" w:type="dxa"/>
            <w:shd w:val="clear" w:color="auto" w:fill="FFFFFF"/>
            <w:tcMar>
              <w:top w:w="0" w:type="dxa"/>
              <w:left w:w="0" w:type="dxa"/>
              <w:bottom w:w="0" w:type="dxa"/>
              <w:right w:w="0" w:type="dxa"/>
            </w:tcMar>
            <w:vAlign w:val="center"/>
          </w:tcPr>
          <w:p w14:paraId="1568B6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14:paraId="6D2F7F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236B5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(0.26 - 0.93)</w:t>
            </w:r>
          </w:p>
        </w:tc>
      </w:tr>
      <w:tr w:rsidR="00785886" w14:paraId="1E93D563" w14:textId="77777777">
        <w:trPr>
          <w:cantSplit/>
          <w:jc w:val="center"/>
        </w:trPr>
        <w:tc>
          <w:tcPr>
            <w:tcW w:w="3530" w:type="dxa"/>
            <w:shd w:val="clear" w:color="auto" w:fill="FFFFFF"/>
            <w:tcMar>
              <w:top w:w="0" w:type="dxa"/>
              <w:left w:w="0" w:type="dxa"/>
              <w:bottom w:w="0" w:type="dxa"/>
              <w:right w:w="0" w:type="dxa"/>
            </w:tcMar>
            <w:vAlign w:val="center"/>
          </w:tcPr>
          <w:p w14:paraId="077E88EA"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30" w:type="dxa"/>
            <w:shd w:val="clear" w:color="auto" w:fill="FFFFFF"/>
            <w:tcMar>
              <w:top w:w="0" w:type="dxa"/>
              <w:left w:w="0" w:type="dxa"/>
              <w:bottom w:w="0" w:type="dxa"/>
              <w:right w:w="0" w:type="dxa"/>
            </w:tcMar>
            <w:vAlign w:val="center"/>
          </w:tcPr>
          <w:p w14:paraId="1C5724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562D2F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(0.000000000000071 -   1)</w:t>
            </w:r>
          </w:p>
        </w:tc>
      </w:tr>
      <w:tr w:rsidR="00785886" w14:paraId="26A2909A" w14:textId="77777777">
        <w:trPr>
          <w:cantSplit/>
          <w:jc w:val="center"/>
        </w:trPr>
        <w:tc>
          <w:tcPr>
            <w:tcW w:w="3530" w:type="dxa"/>
            <w:shd w:val="clear" w:color="auto" w:fill="FFFFFF"/>
            <w:tcMar>
              <w:top w:w="0" w:type="dxa"/>
              <w:left w:w="0" w:type="dxa"/>
              <w:bottom w:w="0" w:type="dxa"/>
              <w:right w:w="0" w:type="dxa"/>
            </w:tcMar>
            <w:vAlign w:val="center"/>
          </w:tcPr>
          <w:p w14:paraId="286E0557"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30" w:type="dxa"/>
            <w:shd w:val="clear" w:color="auto" w:fill="FFFFFF"/>
            <w:tcMar>
              <w:top w:w="0" w:type="dxa"/>
              <w:left w:w="0" w:type="dxa"/>
              <w:bottom w:w="0" w:type="dxa"/>
              <w:right w:w="0" w:type="dxa"/>
            </w:tcMar>
            <w:vAlign w:val="center"/>
          </w:tcPr>
          <w:p w14:paraId="1FCFB4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E448B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(0.00000033 -   1)</w:t>
            </w:r>
          </w:p>
        </w:tc>
      </w:tr>
      <w:tr w:rsidR="00785886" w14:paraId="2E151746" w14:textId="77777777">
        <w:trPr>
          <w:cantSplit/>
          <w:jc w:val="center"/>
        </w:trPr>
        <w:tc>
          <w:tcPr>
            <w:tcW w:w="3530" w:type="dxa"/>
            <w:shd w:val="clear" w:color="auto" w:fill="FFFFFF"/>
            <w:tcMar>
              <w:top w:w="0" w:type="dxa"/>
              <w:left w:w="0" w:type="dxa"/>
              <w:bottom w:w="0" w:type="dxa"/>
              <w:right w:w="0" w:type="dxa"/>
            </w:tcMar>
            <w:vAlign w:val="center"/>
          </w:tcPr>
          <w:p w14:paraId="459231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14:paraId="1481AE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4E1F9E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0.00037 (0.00000000013 - 0.0019)</w:t>
            </w:r>
          </w:p>
        </w:tc>
      </w:tr>
      <w:tr w:rsidR="00785886" w14:paraId="2F7B3E3F" w14:textId="77777777">
        <w:trPr>
          <w:cantSplit/>
          <w:jc w:val="center"/>
        </w:trPr>
        <w:tc>
          <w:tcPr>
            <w:tcW w:w="3530" w:type="dxa"/>
            <w:shd w:val="clear" w:color="auto" w:fill="FFFFFF"/>
            <w:tcMar>
              <w:top w:w="0" w:type="dxa"/>
              <w:left w:w="0" w:type="dxa"/>
              <w:bottom w:w="0" w:type="dxa"/>
              <w:right w:w="0" w:type="dxa"/>
            </w:tcMar>
            <w:vAlign w:val="center"/>
          </w:tcPr>
          <w:p w14:paraId="7A2AA6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14:paraId="5139E7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57047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w:t>
            </w:r>
            <w:proofErr w:type="gramStart"/>
            <w:r>
              <w:rPr>
                <w:rFonts w:ascii="Times New Roman (Body)" w:eastAsia="Times New Roman (Body)" w:hAnsi="Times New Roman (Body)" w:cs="Times New Roman (Body)"/>
                <w:color w:val="000000"/>
                <w:sz w:val="20"/>
                <w:szCs w:val="20"/>
              </w:rPr>
              <w:t>(  1</w:t>
            </w:r>
            <w:proofErr w:type="gramEnd"/>
            <w:r>
              <w:rPr>
                <w:rFonts w:ascii="Times New Roman (Body)" w:eastAsia="Times New Roman (Body)" w:hAnsi="Times New Roman (Body)" w:cs="Times New Roman (Body)"/>
                <w:color w:val="000000"/>
                <w:sz w:val="20"/>
                <w:szCs w:val="20"/>
              </w:rPr>
              <w:t xml:space="preserve"> -   1)</w:t>
            </w:r>
          </w:p>
        </w:tc>
      </w:tr>
      <w:tr w:rsidR="00785886" w14:paraId="62F48A2E" w14:textId="77777777">
        <w:trPr>
          <w:cantSplit/>
          <w:jc w:val="center"/>
        </w:trPr>
        <w:tc>
          <w:tcPr>
            <w:tcW w:w="3530" w:type="dxa"/>
            <w:shd w:val="clear" w:color="auto" w:fill="FFFFFF"/>
            <w:tcMar>
              <w:top w:w="0" w:type="dxa"/>
              <w:left w:w="0" w:type="dxa"/>
              <w:bottom w:w="0" w:type="dxa"/>
              <w:right w:w="0" w:type="dxa"/>
            </w:tcMar>
            <w:vAlign w:val="center"/>
          </w:tcPr>
          <w:p w14:paraId="260FD4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14:paraId="48627A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04F917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(0.00000000000014 - 0.34)</w:t>
            </w:r>
          </w:p>
        </w:tc>
      </w:tr>
      <w:tr w:rsidR="00785886" w14:paraId="56F42C83" w14:textId="77777777">
        <w:trPr>
          <w:cantSplit/>
          <w:jc w:val="center"/>
        </w:trPr>
        <w:tc>
          <w:tcPr>
            <w:tcW w:w="3530" w:type="dxa"/>
            <w:shd w:val="clear" w:color="auto" w:fill="FFFFFF"/>
            <w:tcMar>
              <w:top w:w="0" w:type="dxa"/>
              <w:left w:w="0" w:type="dxa"/>
              <w:bottom w:w="0" w:type="dxa"/>
              <w:right w:w="0" w:type="dxa"/>
            </w:tcMar>
            <w:vAlign w:val="center"/>
          </w:tcPr>
          <w:p w14:paraId="5A65FA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14:paraId="1546E6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BF812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(0.66 -   1)</w:t>
            </w:r>
          </w:p>
        </w:tc>
      </w:tr>
      <w:tr w:rsidR="00785886" w14:paraId="0346D35F" w14:textId="77777777">
        <w:trPr>
          <w:cantSplit/>
          <w:jc w:val="center"/>
        </w:trPr>
        <w:tc>
          <w:tcPr>
            <w:tcW w:w="3530" w:type="dxa"/>
            <w:shd w:val="clear" w:color="auto" w:fill="FFFFFF"/>
            <w:tcMar>
              <w:top w:w="0" w:type="dxa"/>
              <w:left w:w="0" w:type="dxa"/>
              <w:bottom w:w="0" w:type="dxa"/>
              <w:right w:w="0" w:type="dxa"/>
            </w:tcMar>
            <w:vAlign w:val="center"/>
          </w:tcPr>
          <w:p w14:paraId="705C72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14:paraId="25A0D1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25853B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(0.000000000028 -   1)</w:t>
            </w:r>
          </w:p>
        </w:tc>
      </w:tr>
      <w:tr w:rsidR="00785886" w14:paraId="18C8CECE" w14:textId="77777777">
        <w:trPr>
          <w:cantSplit/>
          <w:jc w:val="center"/>
        </w:trPr>
        <w:tc>
          <w:tcPr>
            <w:tcW w:w="3530" w:type="dxa"/>
            <w:shd w:val="clear" w:color="auto" w:fill="FFFFFF"/>
            <w:tcMar>
              <w:top w:w="0" w:type="dxa"/>
              <w:left w:w="0" w:type="dxa"/>
              <w:bottom w:w="0" w:type="dxa"/>
              <w:right w:w="0" w:type="dxa"/>
            </w:tcMar>
            <w:vAlign w:val="center"/>
          </w:tcPr>
          <w:p w14:paraId="4F278B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14:paraId="3B120E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EB09E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(0.00000019 -   1)</w:t>
            </w:r>
          </w:p>
        </w:tc>
      </w:tr>
      <w:tr w:rsidR="00785886" w14:paraId="123D2597" w14:textId="77777777">
        <w:trPr>
          <w:cantSplit/>
          <w:jc w:val="center"/>
        </w:trPr>
        <w:tc>
          <w:tcPr>
            <w:tcW w:w="3530" w:type="dxa"/>
            <w:shd w:val="clear" w:color="auto" w:fill="FFFFFF"/>
            <w:tcMar>
              <w:top w:w="0" w:type="dxa"/>
              <w:left w:w="0" w:type="dxa"/>
              <w:bottom w:w="0" w:type="dxa"/>
              <w:right w:w="0" w:type="dxa"/>
            </w:tcMar>
            <w:vAlign w:val="center"/>
          </w:tcPr>
          <w:p w14:paraId="6AB26E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14:paraId="5A416C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1AE304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 (0.000000000016 - 0.47)</w:t>
            </w:r>
          </w:p>
        </w:tc>
      </w:tr>
      <w:tr w:rsidR="00785886" w14:paraId="60B922BD" w14:textId="77777777">
        <w:trPr>
          <w:cantSplit/>
          <w:jc w:val="center"/>
        </w:trPr>
        <w:tc>
          <w:tcPr>
            <w:tcW w:w="3530" w:type="dxa"/>
            <w:shd w:val="clear" w:color="auto" w:fill="FFFFFF"/>
            <w:tcMar>
              <w:top w:w="0" w:type="dxa"/>
              <w:left w:w="0" w:type="dxa"/>
              <w:bottom w:w="0" w:type="dxa"/>
              <w:right w:w="0" w:type="dxa"/>
            </w:tcMar>
            <w:vAlign w:val="center"/>
          </w:tcPr>
          <w:p w14:paraId="4ED7CC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14:paraId="47DC72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F2104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(0.53 -   1)</w:t>
            </w:r>
          </w:p>
        </w:tc>
      </w:tr>
      <w:tr w:rsidR="00785886" w14:paraId="4F8421D0" w14:textId="77777777">
        <w:trPr>
          <w:cantSplit/>
          <w:jc w:val="center"/>
        </w:trPr>
        <w:tc>
          <w:tcPr>
            <w:tcW w:w="3530" w:type="dxa"/>
            <w:shd w:val="clear" w:color="auto" w:fill="FFFFFF"/>
            <w:tcMar>
              <w:top w:w="0" w:type="dxa"/>
              <w:left w:w="0" w:type="dxa"/>
              <w:bottom w:w="0" w:type="dxa"/>
              <w:right w:w="0" w:type="dxa"/>
            </w:tcMar>
            <w:vAlign w:val="center"/>
          </w:tcPr>
          <w:p w14:paraId="397694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14:paraId="152956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6DD997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(0.000000017 -   1)</w:t>
            </w:r>
          </w:p>
        </w:tc>
      </w:tr>
      <w:tr w:rsidR="00785886" w14:paraId="7426FA01" w14:textId="77777777">
        <w:trPr>
          <w:cantSplit/>
          <w:jc w:val="center"/>
        </w:trPr>
        <w:tc>
          <w:tcPr>
            <w:tcW w:w="3530" w:type="dxa"/>
            <w:shd w:val="clear" w:color="auto" w:fill="FFFFFF"/>
            <w:tcMar>
              <w:top w:w="0" w:type="dxa"/>
              <w:left w:w="0" w:type="dxa"/>
              <w:bottom w:w="0" w:type="dxa"/>
              <w:right w:w="0" w:type="dxa"/>
            </w:tcMar>
            <w:vAlign w:val="center"/>
          </w:tcPr>
          <w:p w14:paraId="1B1217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14:paraId="202ED5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FCE9B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(0.00000017 -   1)</w:t>
            </w:r>
          </w:p>
        </w:tc>
      </w:tr>
      <w:tr w:rsidR="00785886" w14:paraId="33911C9A" w14:textId="77777777">
        <w:trPr>
          <w:cantSplit/>
          <w:jc w:val="center"/>
        </w:trPr>
        <w:tc>
          <w:tcPr>
            <w:tcW w:w="3530" w:type="dxa"/>
            <w:shd w:val="clear" w:color="auto" w:fill="FFFFFF"/>
            <w:tcMar>
              <w:top w:w="0" w:type="dxa"/>
              <w:left w:w="0" w:type="dxa"/>
              <w:bottom w:w="0" w:type="dxa"/>
              <w:right w:w="0" w:type="dxa"/>
            </w:tcMar>
            <w:vAlign w:val="center"/>
          </w:tcPr>
          <w:p w14:paraId="165200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14:paraId="62D917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3D6700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(0.0000000000038 -   1)</w:t>
            </w:r>
          </w:p>
        </w:tc>
      </w:tr>
      <w:tr w:rsidR="00785886" w14:paraId="49129CC4" w14:textId="77777777">
        <w:trPr>
          <w:cantSplit/>
          <w:jc w:val="center"/>
        </w:trPr>
        <w:tc>
          <w:tcPr>
            <w:tcW w:w="3530" w:type="dxa"/>
            <w:shd w:val="clear" w:color="auto" w:fill="FFFFFF"/>
            <w:tcMar>
              <w:top w:w="0" w:type="dxa"/>
              <w:left w:w="0" w:type="dxa"/>
              <w:bottom w:w="0" w:type="dxa"/>
              <w:right w:w="0" w:type="dxa"/>
            </w:tcMar>
            <w:vAlign w:val="center"/>
          </w:tcPr>
          <w:p w14:paraId="610305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14:paraId="4BEA89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FA070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(0.000016 -   1)</w:t>
            </w:r>
          </w:p>
        </w:tc>
      </w:tr>
      <w:tr w:rsidR="00785886" w14:paraId="3B1BE03E" w14:textId="77777777">
        <w:trPr>
          <w:cantSplit/>
          <w:jc w:val="center"/>
        </w:trPr>
        <w:tc>
          <w:tcPr>
            <w:tcW w:w="3530" w:type="dxa"/>
            <w:shd w:val="clear" w:color="auto" w:fill="FFFFFF"/>
            <w:tcMar>
              <w:top w:w="0" w:type="dxa"/>
              <w:left w:w="0" w:type="dxa"/>
              <w:bottom w:w="0" w:type="dxa"/>
              <w:right w:w="0" w:type="dxa"/>
            </w:tcMar>
            <w:vAlign w:val="center"/>
          </w:tcPr>
          <w:p w14:paraId="6A14E0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14:paraId="3DF170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727CDC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14:paraId="21A21B7C" w14:textId="77777777">
        <w:trPr>
          <w:cantSplit/>
          <w:jc w:val="center"/>
        </w:trPr>
        <w:tc>
          <w:tcPr>
            <w:tcW w:w="3530" w:type="dxa"/>
            <w:shd w:val="clear" w:color="auto" w:fill="FFFFFF"/>
            <w:tcMar>
              <w:top w:w="0" w:type="dxa"/>
              <w:left w:w="0" w:type="dxa"/>
              <w:bottom w:w="0" w:type="dxa"/>
              <w:right w:w="0" w:type="dxa"/>
            </w:tcMar>
            <w:vAlign w:val="center"/>
          </w:tcPr>
          <w:p w14:paraId="377690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14:paraId="5AA39F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233A0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14:paraId="4F4B371E" w14:textId="77777777">
        <w:trPr>
          <w:cantSplit/>
          <w:jc w:val="center"/>
        </w:trPr>
        <w:tc>
          <w:tcPr>
            <w:tcW w:w="3530" w:type="dxa"/>
            <w:shd w:val="clear" w:color="auto" w:fill="FFFFFF"/>
            <w:tcMar>
              <w:top w:w="0" w:type="dxa"/>
              <w:left w:w="0" w:type="dxa"/>
              <w:bottom w:w="0" w:type="dxa"/>
              <w:right w:w="0" w:type="dxa"/>
            </w:tcMar>
            <w:vAlign w:val="center"/>
          </w:tcPr>
          <w:p w14:paraId="63051F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14:paraId="569AB3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07E09F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14:paraId="6F3A6917" w14:textId="77777777">
        <w:trPr>
          <w:cantSplit/>
          <w:jc w:val="center"/>
        </w:trPr>
        <w:tc>
          <w:tcPr>
            <w:tcW w:w="3530" w:type="dxa"/>
            <w:shd w:val="clear" w:color="auto" w:fill="FFFFFF"/>
            <w:tcMar>
              <w:top w:w="0" w:type="dxa"/>
              <w:left w:w="0" w:type="dxa"/>
              <w:bottom w:w="0" w:type="dxa"/>
              <w:right w:w="0" w:type="dxa"/>
            </w:tcMar>
            <w:vAlign w:val="center"/>
          </w:tcPr>
          <w:p w14:paraId="138E48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14:paraId="54915D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7CE45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14:paraId="396983E0" w14:textId="77777777">
        <w:trPr>
          <w:cantSplit/>
          <w:jc w:val="center"/>
        </w:trPr>
        <w:tc>
          <w:tcPr>
            <w:tcW w:w="3530" w:type="dxa"/>
            <w:shd w:val="clear" w:color="auto" w:fill="FFFFFF"/>
            <w:tcMar>
              <w:top w:w="0" w:type="dxa"/>
              <w:left w:w="0" w:type="dxa"/>
              <w:bottom w:w="0" w:type="dxa"/>
              <w:right w:w="0" w:type="dxa"/>
            </w:tcMar>
            <w:vAlign w:val="center"/>
          </w:tcPr>
          <w:p w14:paraId="2EDE91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14:paraId="2B8EA4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1A4A8F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14:paraId="43E52723" w14:textId="77777777">
        <w:trPr>
          <w:cantSplit/>
          <w:jc w:val="center"/>
        </w:trPr>
        <w:tc>
          <w:tcPr>
            <w:tcW w:w="3530" w:type="dxa"/>
            <w:shd w:val="clear" w:color="auto" w:fill="FFFFFF"/>
            <w:tcMar>
              <w:top w:w="0" w:type="dxa"/>
              <w:left w:w="0" w:type="dxa"/>
              <w:bottom w:w="0" w:type="dxa"/>
              <w:right w:w="0" w:type="dxa"/>
            </w:tcMar>
            <w:vAlign w:val="center"/>
          </w:tcPr>
          <w:p w14:paraId="1FF4F3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14:paraId="133242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A3C3C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14:paraId="52479CE9" w14:textId="77777777">
        <w:trPr>
          <w:cantSplit/>
          <w:jc w:val="center"/>
        </w:trPr>
        <w:tc>
          <w:tcPr>
            <w:tcW w:w="3530" w:type="dxa"/>
            <w:shd w:val="clear" w:color="auto" w:fill="FFFFFF"/>
            <w:tcMar>
              <w:top w:w="0" w:type="dxa"/>
              <w:left w:w="0" w:type="dxa"/>
              <w:bottom w:w="0" w:type="dxa"/>
              <w:right w:w="0" w:type="dxa"/>
            </w:tcMar>
            <w:vAlign w:val="center"/>
          </w:tcPr>
          <w:p w14:paraId="491B31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14:paraId="334C6F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165191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14:paraId="34631995" w14:textId="77777777">
        <w:trPr>
          <w:cantSplit/>
          <w:jc w:val="center"/>
        </w:trPr>
        <w:tc>
          <w:tcPr>
            <w:tcW w:w="3530" w:type="dxa"/>
            <w:shd w:val="clear" w:color="auto" w:fill="FFFFFF"/>
            <w:tcMar>
              <w:top w:w="0" w:type="dxa"/>
              <w:left w:w="0" w:type="dxa"/>
              <w:bottom w:w="0" w:type="dxa"/>
              <w:right w:w="0" w:type="dxa"/>
            </w:tcMar>
            <w:vAlign w:val="center"/>
          </w:tcPr>
          <w:p w14:paraId="205B86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14:paraId="724150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EC69C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14:paraId="495944C9" w14:textId="77777777">
        <w:trPr>
          <w:cantSplit/>
          <w:jc w:val="center"/>
        </w:trPr>
        <w:tc>
          <w:tcPr>
            <w:tcW w:w="3530" w:type="dxa"/>
            <w:shd w:val="clear" w:color="auto" w:fill="FFFFFF"/>
            <w:tcMar>
              <w:top w:w="0" w:type="dxa"/>
              <w:left w:w="0" w:type="dxa"/>
              <w:bottom w:w="0" w:type="dxa"/>
              <w:right w:w="0" w:type="dxa"/>
            </w:tcMar>
            <w:vAlign w:val="center"/>
          </w:tcPr>
          <w:p w14:paraId="58D946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14:paraId="227D8F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45EA52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14:paraId="578CB254" w14:textId="77777777">
        <w:trPr>
          <w:cantSplit/>
          <w:jc w:val="center"/>
        </w:trPr>
        <w:tc>
          <w:tcPr>
            <w:tcW w:w="3530" w:type="dxa"/>
            <w:shd w:val="clear" w:color="auto" w:fill="FFFFFF"/>
            <w:tcMar>
              <w:top w:w="0" w:type="dxa"/>
              <w:left w:w="0" w:type="dxa"/>
              <w:bottom w:w="0" w:type="dxa"/>
              <w:right w:w="0" w:type="dxa"/>
            </w:tcMar>
            <w:vAlign w:val="center"/>
          </w:tcPr>
          <w:p w14:paraId="00B0AA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14:paraId="149C68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F6E5A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14:paraId="7E55A79D" w14:textId="77777777">
        <w:trPr>
          <w:cantSplit/>
          <w:jc w:val="center"/>
        </w:trPr>
        <w:tc>
          <w:tcPr>
            <w:tcW w:w="3530" w:type="dxa"/>
            <w:shd w:val="clear" w:color="auto" w:fill="FFFFFF"/>
            <w:tcMar>
              <w:top w:w="0" w:type="dxa"/>
              <w:left w:w="0" w:type="dxa"/>
              <w:bottom w:w="0" w:type="dxa"/>
              <w:right w:w="0" w:type="dxa"/>
            </w:tcMar>
            <w:vAlign w:val="center"/>
          </w:tcPr>
          <w:p w14:paraId="4BA226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14:paraId="26A2F2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543131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14:paraId="5027A66D" w14:textId="77777777">
        <w:trPr>
          <w:cantSplit/>
          <w:jc w:val="center"/>
        </w:trPr>
        <w:tc>
          <w:tcPr>
            <w:tcW w:w="3530" w:type="dxa"/>
            <w:shd w:val="clear" w:color="auto" w:fill="FFFFFF"/>
            <w:tcMar>
              <w:top w:w="0" w:type="dxa"/>
              <w:left w:w="0" w:type="dxa"/>
              <w:bottom w:w="0" w:type="dxa"/>
              <w:right w:w="0" w:type="dxa"/>
            </w:tcMar>
            <w:vAlign w:val="center"/>
          </w:tcPr>
          <w:p w14:paraId="370C33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14:paraId="6A26BD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B41A3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14:paraId="1090C577" w14:textId="77777777">
        <w:trPr>
          <w:cantSplit/>
          <w:jc w:val="center"/>
        </w:trPr>
        <w:tc>
          <w:tcPr>
            <w:tcW w:w="3530" w:type="dxa"/>
            <w:shd w:val="clear" w:color="auto" w:fill="FFFFFF"/>
            <w:tcMar>
              <w:top w:w="0" w:type="dxa"/>
              <w:left w:w="0" w:type="dxa"/>
              <w:bottom w:w="0" w:type="dxa"/>
              <w:right w:w="0" w:type="dxa"/>
            </w:tcMar>
            <w:vAlign w:val="center"/>
          </w:tcPr>
          <w:p w14:paraId="1C2879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Clearwater River</w:t>
            </w:r>
          </w:p>
        </w:tc>
        <w:tc>
          <w:tcPr>
            <w:tcW w:w="3530" w:type="dxa"/>
            <w:shd w:val="clear" w:color="auto" w:fill="FFFFFF"/>
            <w:tcMar>
              <w:top w:w="0" w:type="dxa"/>
              <w:left w:w="0" w:type="dxa"/>
              <w:bottom w:w="0" w:type="dxa"/>
              <w:right w:w="0" w:type="dxa"/>
            </w:tcMar>
            <w:vAlign w:val="center"/>
          </w:tcPr>
          <w:p w14:paraId="57DCC9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4C23B2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14:paraId="5326F521" w14:textId="77777777">
        <w:trPr>
          <w:cantSplit/>
          <w:jc w:val="center"/>
        </w:trPr>
        <w:tc>
          <w:tcPr>
            <w:tcW w:w="3530" w:type="dxa"/>
            <w:shd w:val="clear" w:color="auto" w:fill="FFFFFF"/>
            <w:tcMar>
              <w:top w:w="0" w:type="dxa"/>
              <w:left w:w="0" w:type="dxa"/>
              <w:bottom w:w="0" w:type="dxa"/>
              <w:right w:w="0" w:type="dxa"/>
            </w:tcMar>
            <w:vAlign w:val="center"/>
          </w:tcPr>
          <w:p w14:paraId="1CF414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14:paraId="5AB64F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F27C1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14:paraId="32DD2805" w14:textId="77777777">
        <w:trPr>
          <w:cantSplit/>
          <w:jc w:val="center"/>
        </w:trPr>
        <w:tc>
          <w:tcPr>
            <w:tcW w:w="3530" w:type="dxa"/>
            <w:shd w:val="clear" w:color="auto" w:fill="FFFFFF"/>
            <w:tcMar>
              <w:top w:w="0" w:type="dxa"/>
              <w:left w:w="0" w:type="dxa"/>
              <w:bottom w:w="0" w:type="dxa"/>
              <w:right w:w="0" w:type="dxa"/>
            </w:tcMar>
            <w:vAlign w:val="center"/>
          </w:tcPr>
          <w:p w14:paraId="1896DD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14:paraId="6EAF56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57960F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14:paraId="377E7F67" w14:textId="77777777">
        <w:trPr>
          <w:cantSplit/>
          <w:jc w:val="center"/>
        </w:trPr>
        <w:tc>
          <w:tcPr>
            <w:tcW w:w="3530" w:type="dxa"/>
            <w:shd w:val="clear" w:color="auto" w:fill="FFFFFF"/>
            <w:tcMar>
              <w:top w:w="0" w:type="dxa"/>
              <w:left w:w="0" w:type="dxa"/>
              <w:bottom w:w="0" w:type="dxa"/>
              <w:right w:w="0" w:type="dxa"/>
            </w:tcMar>
            <w:vAlign w:val="center"/>
          </w:tcPr>
          <w:p w14:paraId="69551A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14:paraId="00D6A8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6153A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14:paraId="5ABB7DFA" w14:textId="77777777">
        <w:trPr>
          <w:cantSplit/>
          <w:jc w:val="center"/>
        </w:trPr>
        <w:tc>
          <w:tcPr>
            <w:tcW w:w="3530" w:type="dxa"/>
            <w:shd w:val="clear" w:color="auto" w:fill="FFFFFF"/>
            <w:tcMar>
              <w:top w:w="0" w:type="dxa"/>
              <w:left w:w="0" w:type="dxa"/>
              <w:bottom w:w="0" w:type="dxa"/>
              <w:right w:w="0" w:type="dxa"/>
            </w:tcMar>
            <w:vAlign w:val="center"/>
          </w:tcPr>
          <w:p w14:paraId="0AEA74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14:paraId="5F72E4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55A94B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14:paraId="47F1ACD3" w14:textId="77777777">
        <w:trPr>
          <w:cantSplit/>
          <w:jc w:val="center"/>
        </w:trPr>
        <w:tc>
          <w:tcPr>
            <w:tcW w:w="3530" w:type="dxa"/>
            <w:shd w:val="clear" w:color="auto" w:fill="FFFFFF"/>
            <w:tcMar>
              <w:top w:w="0" w:type="dxa"/>
              <w:left w:w="0" w:type="dxa"/>
              <w:bottom w:w="0" w:type="dxa"/>
              <w:right w:w="0" w:type="dxa"/>
            </w:tcMar>
            <w:vAlign w:val="center"/>
          </w:tcPr>
          <w:p w14:paraId="65DCBC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14:paraId="6049D4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B654A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14:paraId="1E8847E3" w14:textId="77777777">
        <w:trPr>
          <w:cantSplit/>
          <w:jc w:val="center"/>
        </w:trPr>
        <w:tc>
          <w:tcPr>
            <w:tcW w:w="3530" w:type="dxa"/>
            <w:shd w:val="clear" w:color="auto" w:fill="FFFFFF"/>
            <w:tcMar>
              <w:top w:w="0" w:type="dxa"/>
              <w:left w:w="0" w:type="dxa"/>
              <w:bottom w:w="0" w:type="dxa"/>
              <w:right w:w="0" w:type="dxa"/>
            </w:tcMar>
            <w:vAlign w:val="center"/>
          </w:tcPr>
          <w:p w14:paraId="1D7FE4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14:paraId="4E7D72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3D9880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14:paraId="322B5D8E" w14:textId="77777777">
        <w:trPr>
          <w:cantSplit/>
          <w:jc w:val="center"/>
        </w:trPr>
        <w:tc>
          <w:tcPr>
            <w:tcW w:w="3530" w:type="dxa"/>
            <w:shd w:val="clear" w:color="auto" w:fill="FFFFFF"/>
            <w:tcMar>
              <w:top w:w="0" w:type="dxa"/>
              <w:left w:w="0" w:type="dxa"/>
              <w:bottom w:w="0" w:type="dxa"/>
              <w:right w:w="0" w:type="dxa"/>
            </w:tcMar>
            <w:vAlign w:val="center"/>
          </w:tcPr>
          <w:p w14:paraId="6D3A9E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14:paraId="7CEB79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09228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1D263EF5" w14:textId="77777777">
        <w:trPr>
          <w:cantSplit/>
          <w:jc w:val="center"/>
        </w:trPr>
        <w:tc>
          <w:tcPr>
            <w:tcW w:w="3530" w:type="dxa"/>
            <w:shd w:val="clear" w:color="auto" w:fill="FFFFFF"/>
            <w:tcMar>
              <w:top w:w="0" w:type="dxa"/>
              <w:left w:w="0" w:type="dxa"/>
              <w:bottom w:w="0" w:type="dxa"/>
              <w:right w:w="0" w:type="dxa"/>
            </w:tcMar>
            <w:vAlign w:val="center"/>
          </w:tcPr>
          <w:p w14:paraId="44B0D5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shd w:val="clear" w:color="auto" w:fill="FFFFFF"/>
            <w:tcMar>
              <w:top w:w="0" w:type="dxa"/>
              <w:left w:w="0" w:type="dxa"/>
              <w:bottom w:w="0" w:type="dxa"/>
              <w:right w:w="0" w:type="dxa"/>
            </w:tcMar>
            <w:vAlign w:val="center"/>
          </w:tcPr>
          <w:p w14:paraId="4EF94D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4D1E44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14:paraId="2725E8E1" w14:textId="77777777">
        <w:trPr>
          <w:cantSplit/>
          <w:jc w:val="center"/>
        </w:trPr>
        <w:tc>
          <w:tcPr>
            <w:tcW w:w="3530" w:type="dxa"/>
            <w:tcBorders>
              <w:bottom w:val="single" w:sz="16" w:space="0" w:color="666666"/>
            </w:tcBorders>
            <w:shd w:val="clear" w:color="auto" w:fill="FFFFFF"/>
            <w:tcMar>
              <w:top w:w="0" w:type="dxa"/>
              <w:left w:w="0" w:type="dxa"/>
              <w:bottom w:w="0" w:type="dxa"/>
              <w:right w:w="0" w:type="dxa"/>
            </w:tcMar>
            <w:vAlign w:val="center"/>
          </w:tcPr>
          <w:p w14:paraId="5F49FD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tcBorders>
              <w:bottom w:val="single" w:sz="16" w:space="0" w:color="666666"/>
            </w:tcBorders>
            <w:shd w:val="clear" w:color="auto" w:fill="FFFFFF"/>
            <w:tcMar>
              <w:top w:w="0" w:type="dxa"/>
              <w:left w:w="0" w:type="dxa"/>
              <w:bottom w:w="0" w:type="dxa"/>
              <w:right w:w="0" w:type="dxa"/>
            </w:tcMar>
            <w:vAlign w:val="center"/>
          </w:tcPr>
          <w:p w14:paraId="3489DA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tcBorders>
              <w:bottom w:val="single" w:sz="16" w:space="0" w:color="666666"/>
            </w:tcBorders>
            <w:shd w:val="clear" w:color="auto" w:fill="FFFFFF"/>
            <w:tcMar>
              <w:top w:w="0" w:type="dxa"/>
              <w:left w:w="0" w:type="dxa"/>
              <w:bottom w:w="0" w:type="dxa"/>
              <w:right w:w="0" w:type="dxa"/>
            </w:tcMar>
            <w:vAlign w:val="center"/>
          </w:tcPr>
          <w:p w14:paraId="278151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14:paraId="7463D395"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10</w:t>
      </w:r>
      <w:r>
        <w:rPr>
          <w:b/>
        </w:rPr>
        <w:fldChar w:fldCharType="end"/>
      </w:r>
      <w:r>
        <w:t>: Movement probabilities for John Day River Steelhead.</w:t>
      </w:r>
    </w:p>
    <w:tbl>
      <w:tblPr>
        <w:tblW w:w="0" w:type="auto"/>
        <w:jc w:val="center"/>
        <w:tblLayout w:type="fixed"/>
        <w:tblLook w:val="0420" w:firstRow="1" w:lastRow="0" w:firstColumn="0" w:lastColumn="0" w:noHBand="0" w:noVBand="1"/>
      </w:tblPr>
      <w:tblGrid>
        <w:gridCol w:w="3493"/>
        <w:gridCol w:w="3493"/>
        <w:gridCol w:w="4535"/>
      </w:tblGrid>
      <w:tr w:rsidR="00785886" w14:paraId="792D02C9" w14:textId="77777777">
        <w:trPr>
          <w:cantSplit/>
          <w:tblHeader/>
          <w:jc w:val="center"/>
        </w:trPr>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4B8DE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478E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5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44CB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4A012AFC" w14:textId="77777777">
        <w:trPr>
          <w:cantSplit/>
          <w:jc w:val="center"/>
        </w:trPr>
        <w:tc>
          <w:tcPr>
            <w:tcW w:w="3493" w:type="dxa"/>
            <w:shd w:val="clear" w:color="auto" w:fill="FFFFFF"/>
            <w:tcMar>
              <w:top w:w="0" w:type="dxa"/>
              <w:left w:w="0" w:type="dxa"/>
              <w:bottom w:w="0" w:type="dxa"/>
              <w:right w:w="0" w:type="dxa"/>
            </w:tcMar>
            <w:vAlign w:val="center"/>
          </w:tcPr>
          <w:p w14:paraId="4ED0CA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14:paraId="3B052A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502C2E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(0.92 - 0.99)</w:t>
            </w:r>
          </w:p>
        </w:tc>
      </w:tr>
      <w:tr w:rsidR="00785886" w14:paraId="00E891C6" w14:textId="77777777">
        <w:trPr>
          <w:cantSplit/>
          <w:jc w:val="center"/>
        </w:trPr>
        <w:tc>
          <w:tcPr>
            <w:tcW w:w="3493" w:type="dxa"/>
            <w:shd w:val="clear" w:color="auto" w:fill="FFFFFF"/>
            <w:tcMar>
              <w:top w:w="0" w:type="dxa"/>
              <w:left w:w="0" w:type="dxa"/>
              <w:bottom w:w="0" w:type="dxa"/>
              <w:right w:w="0" w:type="dxa"/>
            </w:tcMar>
            <w:vAlign w:val="center"/>
          </w:tcPr>
          <w:p w14:paraId="29DAE5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14:paraId="4DACFF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0D831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0.036 (0.005 - 0.081)</w:t>
            </w:r>
          </w:p>
        </w:tc>
      </w:tr>
      <w:tr w:rsidR="00785886" w14:paraId="684FEDD8" w14:textId="77777777">
        <w:trPr>
          <w:cantSplit/>
          <w:jc w:val="center"/>
        </w:trPr>
        <w:tc>
          <w:tcPr>
            <w:tcW w:w="3493" w:type="dxa"/>
            <w:shd w:val="clear" w:color="auto" w:fill="FFFFFF"/>
            <w:tcMar>
              <w:top w:w="0" w:type="dxa"/>
              <w:left w:w="0" w:type="dxa"/>
              <w:bottom w:w="0" w:type="dxa"/>
              <w:right w:w="0" w:type="dxa"/>
            </w:tcMar>
            <w:vAlign w:val="center"/>
          </w:tcPr>
          <w:p w14:paraId="752D05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5B47BA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535" w:type="dxa"/>
            <w:shd w:val="clear" w:color="auto" w:fill="FFFFFF"/>
            <w:tcMar>
              <w:top w:w="0" w:type="dxa"/>
              <w:left w:w="0" w:type="dxa"/>
              <w:bottom w:w="0" w:type="dxa"/>
              <w:right w:w="0" w:type="dxa"/>
            </w:tcMar>
            <w:vAlign w:val="center"/>
          </w:tcPr>
          <w:p w14:paraId="69BF3B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 (0.005 - 0.0088)</w:t>
            </w:r>
          </w:p>
        </w:tc>
      </w:tr>
      <w:tr w:rsidR="00785886" w14:paraId="55A4A296" w14:textId="77777777">
        <w:trPr>
          <w:cantSplit/>
          <w:jc w:val="center"/>
        </w:trPr>
        <w:tc>
          <w:tcPr>
            <w:tcW w:w="3493" w:type="dxa"/>
            <w:shd w:val="clear" w:color="auto" w:fill="FFFFFF"/>
            <w:tcMar>
              <w:top w:w="0" w:type="dxa"/>
              <w:left w:w="0" w:type="dxa"/>
              <w:bottom w:w="0" w:type="dxa"/>
              <w:right w:w="0" w:type="dxa"/>
            </w:tcMar>
            <w:vAlign w:val="center"/>
          </w:tcPr>
          <w:p w14:paraId="5D6466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6FAF31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2F07B4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(0.37 - 0.4)</w:t>
            </w:r>
          </w:p>
        </w:tc>
      </w:tr>
      <w:tr w:rsidR="00785886" w14:paraId="5068D9E1" w14:textId="77777777">
        <w:trPr>
          <w:cantSplit/>
          <w:jc w:val="center"/>
        </w:trPr>
        <w:tc>
          <w:tcPr>
            <w:tcW w:w="3493" w:type="dxa"/>
            <w:shd w:val="clear" w:color="auto" w:fill="FFFFFF"/>
            <w:tcMar>
              <w:top w:w="0" w:type="dxa"/>
              <w:left w:w="0" w:type="dxa"/>
              <w:bottom w:w="0" w:type="dxa"/>
              <w:right w:w="0" w:type="dxa"/>
            </w:tcMar>
            <w:vAlign w:val="center"/>
          </w:tcPr>
          <w:p w14:paraId="27FE39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5EF651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535" w:type="dxa"/>
            <w:shd w:val="clear" w:color="auto" w:fill="FFFFFF"/>
            <w:tcMar>
              <w:top w:w="0" w:type="dxa"/>
              <w:left w:w="0" w:type="dxa"/>
              <w:bottom w:w="0" w:type="dxa"/>
              <w:right w:w="0" w:type="dxa"/>
            </w:tcMar>
            <w:vAlign w:val="center"/>
          </w:tcPr>
          <w:p w14:paraId="2A8F24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0.17 (0.15 - 0.19)</w:t>
            </w:r>
          </w:p>
        </w:tc>
      </w:tr>
      <w:tr w:rsidR="00785886" w14:paraId="1FD534C5" w14:textId="77777777">
        <w:trPr>
          <w:cantSplit/>
          <w:jc w:val="center"/>
        </w:trPr>
        <w:tc>
          <w:tcPr>
            <w:tcW w:w="3493" w:type="dxa"/>
            <w:shd w:val="clear" w:color="auto" w:fill="FFFFFF"/>
            <w:tcMar>
              <w:top w:w="0" w:type="dxa"/>
              <w:left w:w="0" w:type="dxa"/>
              <w:bottom w:w="0" w:type="dxa"/>
              <w:right w:w="0" w:type="dxa"/>
            </w:tcMar>
            <w:vAlign w:val="center"/>
          </w:tcPr>
          <w:p w14:paraId="617B5D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54CABC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535" w:type="dxa"/>
            <w:shd w:val="clear" w:color="auto" w:fill="FFFFFF"/>
            <w:tcMar>
              <w:top w:w="0" w:type="dxa"/>
              <w:left w:w="0" w:type="dxa"/>
              <w:bottom w:w="0" w:type="dxa"/>
              <w:right w:w="0" w:type="dxa"/>
            </w:tcMar>
            <w:vAlign w:val="center"/>
          </w:tcPr>
          <w:p w14:paraId="00B0F5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(0.22 - 0.27)</w:t>
            </w:r>
          </w:p>
        </w:tc>
      </w:tr>
      <w:tr w:rsidR="00785886" w14:paraId="3CC729B2" w14:textId="77777777">
        <w:trPr>
          <w:cantSplit/>
          <w:jc w:val="center"/>
        </w:trPr>
        <w:tc>
          <w:tcPr>
            <w:tcW w:w="3493" w:type="dxa"/>
            <w:shd w:val="clear" w:color="auto" w:fill="FFFFFF"/>
            <w:tcMar>
              <w:top w:w="0" w:type="dxa"/>
              <w:left w:w="0" w:type="dxa"/>
              <w:bottom w:w="0" w:type="dxa"/>
              <w:right w:w="0" w:type="dxa"/>
            </w:tcMar>
            <w:vAlign w:val="center"/>
          </w:tcPr>
          <w:p w14:paraId="51562B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71CA13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535" w:type="dxa"/>
            <w:shd w:val="clear" w:color="auto" w:fill="FFFFFF"/>
            <w:tcMar>
              <w:top w:w="0" w:type="dxa"/>
              <w:left w:w="0" w:type="dxa"/>
              <w:bottom w:w="0" w:type="dxa"/>
              <w:right w:w="0" w:type="dxa"/>
            </w:tcMar>
            <w:vAlign w:val="center"/>
          </w:tcPr>
          <w:p w14:paraId="7059B6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(0.00028 - 0.0047)</w:t>
            </w:r>
          </w:p>
        </w:tc>
      </w:tr>
      <w:tr w:rsidR="00785886" w14:paraId="5699A1FC" w14:textId="77777777">
        <w:trPr>
          <w:cantSplit/>
          <w:jc w:val="center"/>
        </w:trPr>
        <w:tc>
          <w:tcPr>
            <w:tcW w:w="3493" w:type="dxa"/>
            <w:shd w:val="clear" w:color="auto" w:fill="FFFFFF"/>
            <w:tcMar>
              <w:top w:w="0" w:type="dxa"/>
              <w:left w:w="0" w:type="dxa"/>
              <w:bottom w:w="0" w:type="dxa"/>
              <w:right w:w="0" w:type="dxa"/>
            </w:tcMar>
            <w:vAlign w:val="center"/>
          </w:tcPr>
          <w:p w14:paraId="3F976D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2F49026F"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535" w:type="dxa"/>
            <w:shd w:val="clear" w:color="auto" w:fill="FFFFFF"/>
            <w:tcMar>
              <w:top w:w="0" w:type="dxa"/>
              <w:left w:w="0" w:type="dxa"/>
              <w:bottom w:w="0" w:type="dxa"/>
              <w:right w:w="0" w:type="dxa"/>
            </w:tcMar>
            <w:vAlign w:val="center"/>
          </w:tcPr>
          <w:p w14:paraId="1EEF1F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0.000042 (0.000000000000064 - 0.00027)</w:t>
            </w:r>
          </w:p>
        </w:tc>
      </w:tr>
      <w:tr w:rsidR="00785886" w14:paraId="3E810425" w14:textId="77777777">
        <w:trPr>
          <w:cantSplit/>
          <w:jc w:val="center"/>
        </w:trPr>
        <w:tc>
          <w:tcPr>
            <w:tcW w:w="3493" w:type="dxa"/>
            <w:shd w:val="clear" w:color="auto" w:fill="FFFFFF"/>
            <w:tcMar>
              <w:top w:w="0" w:type="dxa"/>
              <w:left w:w="0" w:type="dxa"/>
              <w:bottom w:w="0" w:type="dxa"/>
              <w:right w:w="0" w:type="dxa"/>
            </w:tcMar>
            <w:vAlign w:val="center"/>
          </w:tcPr>
          <w:p w14:paraId="5EE82A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0BC17D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535" w:type="dxa"/>
            <w:shd w:val="clear" w:color="auto" w:fill="FFFFFF"/>
            <w:tcMar>
              <w:top w:w="0" w:type="dxa"/>
              <w:left w:w="0" w:type="dxa"/>
              <w:bottom w:w="0" w:type="dxa"/>
              <w:right w:w="0" w:type="dxa"/>
            </w:tcMar>
            <w:vAlign w:val="center"/>
          </w:tcPr>
          <w:p w14:paraId="18EC5B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0.025 (0.021 - 0.031)</w:t>
            </w:r>
          </w:p>
        </w:tc>
      </w:tr>
      <w:tr w:rsidR="00785886" w14:paraId="511D3F6D" w14:textId="77777777">
        <w:trPr>
          <w:cantSplit/>
          <w:jc w:val="center"/>
        </w:trPr>
        <w:tc>
          <w:tcPr>
            <w:tcW w:w="3493" w:type="dxa"/>
            <w:shd w:val="clear" w:color="auto" w:fill="FFFFFF"/>
            <w:tcMar>
              <w:top w:w="0" w:type="dxa"/>
              <w:left w:w="0" w:type="dxa"/>
              <w:bottom w:w="0" w:type="dxa"/>
              <w:right w:w="0" w:type="dxa"/>
            </w:tcMar>
            <w:vAlign w:val="center"/>
          </w:tcPr>
          <w:p w14:paraId="7688C3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77C896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535" w:type="dxa"/>
            <w:shd w:val="clear" w:color="auto" w:fill="FFFFFF"/>
            <w:tcMar>
              <w:top w:w="0" w:type="dxa"/>
              <w:left w:w="0" w:type="dxa"/>
              <w:bottom w:w="0" w:type="dxa"/>
              <w:right w:w="0" w:type="dxa"/>
            </w:tcMar>
            <w:vAlign w:val="center"/>
          </w:tcPr>
          <w:p w14:paraId="65322E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(0.00041 - 0.0018)</w:t>
            </w:r>
          </w:p>
        </w:tc>
      </w:tr>
      <w:tr w:rsidR="00785886" w14:paraId="20020BA4" w14:textId="77777777">
        <w:trPr>
          <w:cantSplit/>
          <w:jc w:val="center"/>
        </w:trPr>
        <w:tc>
          <w:tcPr>
            <w:tcW w:w="3493" w:type="dxa"/>
            <w:shd w:val="clear" w:color="auto" w:fill="FFFFFF"/>
            <w:tcMar>
              <w:top w:w="0" w:type="dxa"/>
              <w:left w:w="0" w:type="dxa"/>
              <w:bottom w:w="0" w:type="dxa"/>
              <w:right w:w="0" w:type="dxa"/>
            </w:tcMar>
            <w:vAlign w:val="center"/>
          </w:tcPr>
          <w:p w14:paraId="6A1713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1261C1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B5892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0.17 (0.16 - 0.18)</w:t>
            </w:r>
          </w:p>
        </w:tc>
      </w:tr>
      <w:tr w:rsidR="00785886" w14:paraId="66AF1621" w14:textId="77777777">
        <w:trPr>
          <w:cantSplit/>
          <w:jc w:val="center"/>
        </w:trPr>
        <w:tc>
          <w:tcPr>
            <w:tcW w:w="3493" w:type="dxa"/>
            <w:shd w:val="clear" w:color="auto" w:fill="FFFFFF"/>
            <w:tcMar>
              <w:top w:w="0" w:type="dxa"/>
              <w:left w:w="0" w:type="dxa"/>
              <w:bottom w:w="0" w:type="dxa"/>
              <w:right w:w="0" w:type="dxa"/>
            </w:tcMar>
            <w:vAlign w:val="center"/>
          </w:tcPr>
          <w:p w14:paraId="098568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5DF93D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3DC918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(0.5 - 0.53)</w:t>
            </w:r>
          </w:p>
        </w:tc>
      </w:tr>
      <w:tr w:rsidR="00785886" w14:paraId="70599690" w14:textId="77777777">
        <w:trPr>
          <w:cantSplit/>
          <w:jc w:val="center"/>
        </w:trPr>
        <w:tc>
          <w:tcPr>
            <w:tcW w:w="3493" w:type="dxa"/>
            <w:shd w:val="clear" w:color="auto" w:fill="FFFFFF"/>
            <w:tcMar>
              <w:top w:w="0" w:type="dxa"/>
              <w:left w:w="0" w:type="dxa"/>
              <w:bottom w:w="0" w:type="dxa"/>
              <w:right w:w="0" w:type="dxa"/>
            </w:tcMar>
            <w:vAlign w:val="center"/>
          </w:tcPr>
          <w:p w14:paraId="65F0EB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667502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14:paraId="31E9C5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(0.01 - 0.018)</w:t>
            </w:r>
          </w:p>
        </w:tc>
      </w:tr>
      <w:tr w:rsidR="00785886" w14:paraId="23A63884" w14:textId="77777777">
        <w:trPr>
          <w:cantSplit/>
          <w:jc w:val="center"/>
        </w:trPr>
        <w:tc>
          <w:tcPr>
            <w:tcW w:w="3493" w:type="dxa"/>
            <w:shd w:val="clear" w:color="auto" w:fill="FFFFFF"/>
            <w:tcMar>
              <w:top w:w="0" w:type="dxa"/>
              <w:left w:w="0" w:type="dxa"/>
              <w:bottom w:w="0" w:type="dxa"/>
              <w:right w:w="0" w:type="dxa"/>
            </w:tcMar>
            <w:vAlign w:val="center"/>
          </w:tcPr>
          <w:p w14:paraId="37F211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5C8C45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0C6542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(0.2 - 0.23)</w:t>
            </w:r>
          </w:p>
        </w:tc>
      </w:tr>
      <w:tr w:rsidR="00785886" w14:paraId="04A172DB" w14:textId="77777777">
        <w:trPr>
          <w:cantSplit/>
          <w:jc w:val="center"/>
        </w:trPr>
        <w:tc>
          <w:tcPr>
            <w:tcW w:w="3493" w:type="dxa"/>
            <w:shd w:val="clear" w:color="auto" w:fill="FFFFFF"/>
            <w:tcMar>
              <w:top w:w="0" w:type="dxa"/>
              <w:left w:w="0" w:type="dxa"/>
              <w:bottom w:w="0" w:type="dxa"/>
              <w:right w:w="0" w:type="dxa"/>
            </w:tcMar>
            <w:vAlign w:val="center"/>
          </w:tcPr>
          <w:p w14:paraId="3AD2DB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463F46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535" w:type="dxa"/>
            <w:shd w:val="clear" w:color="auto" w:fill="FFFFFF"/>
            <w:tcMar>
              <w:top w:w="0" w:type="dxa"/>
              <w:left w:w="0" w:type="dxa"/>
              <w:bottom w:w="0" w:type="dxa"/>
              <w:right w:w="0" w:type="dxa"/>
            </w:tcMar>
            <w:vAlign w:val="center"/>
          </w:tcPr>
          <w:p w14:paraId="0481DA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(0.00029 - 0.0027)</w:t>
            </w:r>
          </w:p>
        </w:tc>
      </w:tr>
      <w:tr w:rsidR="00785886" w14:paraId="0727180D" w14:textId="77777777">
        <w:trPr>
          <w:cantSplit/>
          <w:jc w:val="center"/>
        </w:trPr>
        <w:tc>
          <w:tcPr>
            <w:tcW w:w="3493" w:type="dxa"/>
            <w:shd w:val="clear" w:color="auto" w:fill="FFFFFF"/>
            <w:tcMar>
              <w:top w:w="0" w:type="dxa"/>
              <w:left w:w="0" w:type="dxa"/>
              <w:bottom w:w="0" w:type="dxa"/>
              <w:right w:w="0" w:type="dxa"/>
            </w:tcMar>
            <w:vAlign w:val="center"/>
          </w:tcPr>
          <w:p w14:paraId="40BFE0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1C1CF6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535" w:type="dxa"/>
            <w:shd w:val="clear" w:color="auto" w:fill="FFFFFF"/>
            <w:tcMar>
              <w:top w:w="0" w:type="dxa"/>
              <w:left w:w="0" w:type="dxa"/>
              <w:bottom w:w="0" w:type="dxa"/>
              <w:right w:w="0" w:type="dxa"/>
            </w:tcMar>
            <w:vAlign w:val="center"/>
          </w:tcPr>
          <w:p w14:paraId="1E2EDE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0.0076 (0.0038 - 0.012)</w:t>
            </w:r>
          </w:p>
        </w:tc>
      </w:tr>
      <w:tr w:rsidR="00785886" w14:paraId="5940A2E8" w14:textId="77777777">
        <w:trPr>
          <w:cantSplit/>
          <w:jc w:val="center"/>
        </w:trPr>
        <w:tc>
          <w:tcPr>
            <w:tcW w:w="3493" w:type="dxa"/>
            <w:shd w:val="clear" w:color="auto" w:fill="FFFFFF"/>
            <w:tcMar>
              <w:top w:w="0" w:type="dxa"/>
              <w:left w:w="0" w:type="dxa"/>
              <w:bottom w:w="0" w:type="dxa"/>
              <w:right w:w="0" w:type="dxa"/>
            </w:tcMar>
            <w:vAlign w:val="center"/>
          </w:tcPr>
          <w:p w14:paraId="01D264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7F68F1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7FA52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(0.24 - 0.27)</w:t>
            </w:r>
          </w:p>
        </w:tc>
      </w:tr>
      <w:tr w:rsidR="00785886" w14:paraId="18C77CE9" w14:textId="77777777">
        <w:trPr>
          <w:cantSplit/>
          <w:jc w:val="center"/>
        </w:trPr>
        <w:tc>
          <w:tcPr>
            <w:tcW w:w="3493" w:type="dxa"/>
            <w:shd w:val="clear" w:color="auto" w:fill="FFFFFF"/>
            <w:tcMar>
              <w:top w:w="0" w:type="dxa"/>
              <w:left w:w="0" w:type="dxa"/>
              <w:bottom w:w="0" w:type="dxa"/>
              <w:right w:w="0" w:type="dxa"/>
            </w:tcMar>
            <w:vAlign w:val="center"/>
          </w:tcPr>
          <w:p w14:paraId="1FB695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3AA31B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1E6160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(0.39 - 0.64)</w:t>
            </w:r>
          </w:p>
        </w:tc>
      </w:tr>
      <w:tr w:rsidR="00785886" w14:paraId="7BD87057" w14:textId="77777777">
        <w:trPr>
          <w:cantSplit/>
          <w:jc w:val="center"/>
        </w:trPr>
        <w:tc>
          <w:tcPr>
            <w:tcW w:w="3493" w:type="dxa"/>
            <w:shd w:val="clear" w:color="auto" w:fill="FFFFFF"/>
            <w:tcMar>
              <w:top w:w="0" w:type="dxa"/>
              <w:left w:w="0" w:type="dxa"/>
              <w:bottom w:w="0" w:type="dxa"/>
              <w:right w:w="0" w:type="dxa"/>
            </w:tcMar>
            <w:vAlign w:val="center"/>
          </w:tcPr>
          <w:p w14:paraId="380FAD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4C8DF2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7C9BB0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(0.27 - 0.49)</w:t>
            </w:r>
          </w:p>
        </w:tc>
      </w:tr>
      <w:tr w:rsidR="00785886" w14:paraId="6D278366" w14:textId="77777777">
        <w:trPr>
          <w:cantSplit/>
          <w:jc w:val="center"/>
        </w:trPr>
        <w:tc>
          <w:tcPr>
            <w:tcW w:w="3493" w:type="dxa"/>
            <w:shd w:val="clear" w:color="auto" w:fill="FFFFFF"/>
            <w:tcMar>
              <w:top w:w="0" w:type="dxa"/>
              <w:left w:w="0" w:type="dxa"/>
              <w:bottom w:w="0" w:type="dxa"/>
              <w:right w:w="0" w:type="dxa"/>
            </w:tcMar>
            <w:vAlign w:val="center"/>
          </w:tcPr>
          <w:p w14:paraId="395ABB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PRA to RIS</w:t>
            </w:r>
          </w:p>
        </w:tc>
        <w:tc>
          <w:tcPr>
            <w:tcW w:w="3493" w:type="dxa"/>
            <w:shd w:val="clear" w:color="auto" w:fill="FFFFFF"/>
            <w:tcMar>
              <w:top w:w="0" w:type="dxa"/>
              <w:left w:w="0" w:type="dxa"/>
              <w:bottom w:w="0" w:type="dxa"/>
              <w:right w:w="0" w:type="dxa"/>
            </w:tcMar>
            <w:vAlign w:val="center"/>
          </w:tcPr>
          <w:p w14:paraId="68DC08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5C4C10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(0.064 - 0.14)</w:t>
            </w:r>
          </w:p>
        </w:tc>
      </w:tr>
      <w:tr w:rsidR="00785886" w14:paraId="20C542B3" w14:textId="77777777">
        <w:trPr>
          <w:cantSplit/>
          <w:jc w:val="center"/>
        </w:trPr>
        <w:tc>
          <w:tcPr>
            <w:tcW w:w="3493" w:type="dxa"/>
            <w:shd w:val="clear" w:color="auto" w:fill="FFFFFF"/>
            <w:tcMar>
              <w:top w:w="0" w:type="dxa"/>
              <w:left w:w="0" w:type="dxa"/>
              <w:bottom w:w="0" w:type="dxa"/>
              <w:right w:w="0" w:type="dxa"/>
            </w:tcMar>
            <w:vAlign w:val="center"/>
          </w:tcPr>
          <w:p w14:paraId="1FE8CA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40B71A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14:paraId="4B8AA4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14:paraId="61AC140A" w14:textId="77777777">
        <w:trPr>
          <w:cantSplit/>
          <w:jc w:val="center"/>
        </w:trPr>
        <w:tc>
          <w:tcPr>
            <w:tcW w:w="3493" w:type="dxa"/>
            <w:shd w:val="clear" w:color="auto" w:fill="FFFFFF"/>
            <w:tcMar>
              <w:top w:w="0" w:type="dxa"/>
              <w:left w:w="0" w:type="dxa"/>
              <w:bottom w:w="0" w:type="dxa"/>
              <w:right w:w="0" w:type="dxa"/>
            </w:tcMar>
            <w:vAlign w:val="center"/>
          </w:tcPr>
          <w:p w14:paraId="4A9C7F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70DB07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1DCD22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14:paraId="0183C793" w14:textId="77777777">
        <w:trPr>
          <w:cantSplit/>
          <w:jc w:val="center"/>
        </w:trPr>
        <w:tc>
          <w:tcPr>
            <w:tcW w:w="3493" w:type="dxa"/>
            <w:shd w:val="clear" w:color="auto" w:fill="FFFFFF"/>
            <w:tcMar>
              <w:top w:w="0" w:type="dxa"/>
              <w:left w:w="0" w:type="dxa"/>
              <w:bottom w:w="0" w:type="dxa"/>
              <w:right w:w="0" w:type="dxa"/>
            </w:tcMar>
            <w:vAlign w:val="center"/>
          </w:tcPr>
          <w:p w14:paraId="21899D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37739C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535" w:type="dxa"/>
            <w:shd w:val="clear" w:color="auto" w:fill="FFFFFF"/>
            <w:tcMar>
              <w:top w:w="0" w:type="dxa"/>
              <w:left w:w="0" w:type="dxa"/>
              <w:bottom w:w="0" w:type="dxa"/>
              <w:right w:w="0" w:type="dxa"/>
            </w:tcMar>
            <w:vAlign w:val="center"/>
          </w:tcPr>
          <w:p w14:paraId="693DC3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14:paraId="12394251" w14:textId="77777777">
        <w:trPr>
          <w:cantSplit/>
          <w:jc w:val="center"/>
        </w:trPr>
        <w:tc>
          <w:tcPr>
            <w:tcW w:w="3493" w:type="dxa"/>
            <w:shd w:val="clear" w:color="auto" w:fill="FFFFFF"/>
            <w:tcMar>
              <w:top w:w="0" w:type="dxa"/>
              <w:left w:w="0" w:type="dxa"/>
              <w:bottom w:w="0" w:type="dxa"/>
              <w:right w:w="0" w:type="dxa"/>
            </w:tcMar>
            <w:vAlign w:val="center"/>
          </w:tcPr>
          <w:p w14:paraId="378C13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13D862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F5104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14:paraId="050FB18E" w14:textId="77777777">
        <w:trPr>
          <w:cantSplit/>
          <w:jc w:val="center"/>
        </w:trPr>
        <w:tc>
          <w:tcPr>
            <w:tcW w:w="3493" w:type="dxa"/>
            <w:shd w:val="clear" w:color="auto" w:fill="FFFFFF"/>
            <w:tcMar>
              <w:top w:w="0" w:type="dxa"/>
              <w:left w:w="0" w:type="dxa"/>
              <w:bottom w:w="0" w:type="dxa"/>
              <w:right w:w="0" w:type="dxa"/>
            </w:tcMar>
            <w:vAlign w:val="center"/>
          </w:tcPr>
          <w:p w14:paraId="39B1E0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77F265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29217E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14:paraId="3E9C3D0A" w14:textId="77777777">
        <w:trPr>
          <w:cantSplit/>
          <w:jc w:val="center"/>
        </w:trPr>
        <w:tc>
          <w:tcPr>
            <w:tcW w:w="3493" w:type="dxa"/>
            <w:shd w:val="clear" w:color="auto" w:fill="FFFFFF"/>
            <w:tcMar>
              <w:top w:w="0" w:type="dxa"/>
              <w:left w:w="0" w:type="dxa"/>
              <w:bottom w:w="0" w:type="dxa"/>
              <w:right w:w="0" w:type="dxa"/>
            </w:tcMar>
            <w:vAlign w:val="center"/>
          </w:tcPr>
          <w:p w14:paraId="461B4B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2029B9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7BC48E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14:paraId="5277BC76" w14:textId="77777777">
        <w:trPr>
          <w:cantSplit/>
          <w:jc w:val="center"/>
        </w:trPr>
        <w:tc>
          <w:tcPr>
            <w:tcW w:w="3493" w:type="dxa"/>
            <w:shd w:val="clear" w:color="auto" w:fill="FFFFFF"/>
            <w:tcMar>
              <w:top w:w="0" w:type="dxa"/>
              <w:left w:w="0" w:type="dxa"/>
              <w:bottom w:w="0" w:type="dxa"/>
              <w:right w:w="0" w:type="dxa"/>
            </w:tcMar>
            <w:vAlign w:val="center"/>
          </w:tcPr>
          <w:p w14:paraId="0ADE6F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12660E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535" w:type="dxa"/>
            <w:shd w:val="clear" w:color="auto" w:fill="FFFFFF"/>
            <w:tcMar>
              <w:top w:w="0" w:type="dxa"/>
              <w:left w:w="0" w:type="dxa"/>
              <w:bottom w:w="0" w:type="dxa"/>
              <w:right w:w="0" w:type="dxa"/>
            </w:tcMar>
            <w:vAlign w:val="center"/>
          </w:tcPr>
          <w:p w14:paraId="704642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14:paraId="12FF4646" w14:textId="77777777">
        <w:trPr>
          <w:cantSplit/>
          <w:jc w:val="center"/>
        </w:trPr>
        <w:tc>
          <w:tcPr>
            <w:tcW w:w="3493" w:type="dxa"/>
            <w:shd w:val="clear" w:color="auto" w:fill="FFFFFF"/>
            <w:tcMar>
              <w:top w:w="0" w:type="dxa"/>
              <w:left w:w="0" w:type="dxa"/>
              <w:bottom w:w="0" w:type="dxa"/>
              <w:right w:w="0" w:type="dxa"/>
            </w:tcMar>
            <w:vAlign w:val="center"/>
          </w:tcPr>
          <w:p w14:paraId="5685D2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66F8F8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86342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14:paraId="0D96452D" w14:textId="77777777">
        <w:trPr>
          <w:cantSplit/>
          <w:jc w:val="center"/>
        </w:trPr>
        <w:tc>
          <w:tcPr>
            <w:tcW w:w="3493" w:type="dxa"/>
            <w:shd w:val="clear" w:color="auto" w:fill="FFFFFF"/>
            <w:tcMar>
              <w:top w:w="0" w:type="dxa"/>
              <w:left w:w="0" w:type="dxa"/>
              <w:bottom w:w="0" w:type="dxa"/>
              <w:right w:w="0" w:type="dxa"/>
            </w:tcMar>
            <w:vAlign w:val="center"/>
          </w:tcPr>
          <w:p w14:paraId="663798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7DE686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0FCEDA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14:paraId="6805E86A" w14:textId="77777777">
        <w:trPr>
          <w:cantSplit/>
          <w:jc w:val="center"/>
        </w:trPr>
        <w:tc>
          <w:tcPr>
            <w:tcW w:w="3493" w:type="dxa"/>
            <w:shd w:val="clear" w:color="auto" w:fill="FFFFFF"/>
            <w:tcMar>
              <w:top w:w="0" w:type="dxa"/>
              <w:left w:w="0" w:type="dxa"/>
              <w:bottom w:w="0" w:type="dxa"/>
              <w:right w:w="0" w:type="dxa"/>
            </w:tcMar>
            <w:vAlign w:val="center"/>
          </w:tcPr>
          <w:p w14:paraId="58E896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6DF4E7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535" w:type="dxa"/>
            <w:shd w:val="clear" w:color="auto" w:fill="FFFFFF"/>
            <w:tcMar>
              <w:top w:w="0" w:type="dxa"/>
              <w:left w:w="0" w:type="dxa"/>
              <w:bottom w:w="0" w:type="dxa"/>
              <w:right w:w="0" w:type="dxa"/>
            </w:tcMar>
            <w:vAlign w:val="center"/>
          </w:tcPr>
          <w:p w14:paraId="676350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14:paraId="069C68C5" w14:textId="77777777">
        <w:trPr>
          <w:cantSplit/>
          <w:jc w:val="center"/>
        </w:trPr>
        <w:tc>
          <w:tcPr>
            <w:tcW w:w="3493" w:type="dxa"/>
            <w:shd w:val="clear" w:color="auto" w:fill="FFFFFF"/>
            <w:tcMar>
              <w:top w:w="0" w:type="dxa"/>
              <w:left w:w="0" w:type="dxa"/>
              <w:bottom w:w="0" w:type="dxa"/>
              <w:right w:w="0" w:type="dxa"/>
            </w:tcMar>
            <w:vAlign w:val="center"/>
          </w:tcPr>
          <w:p w14:paraId="45B20F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5B1B27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535" w:type="dxa"/>
            <w:shd w:val="clear" w:color="auto" w:fill="FFFFFF"/>
            <w:tcMar>
              <w:top w:w="0" w:type="dxa"/>
              <w:left w:w="0" w:type="dxa"/>
              <w:bottom w:w="0" w:type="dxa"/>
              <w:right w:w="0" w:type="dxa"/>
            </w:tcMar>
            <w:vAlign w:val="center"/>
          </w:tcPr>
          <w:p w14:paraId="3BD8C8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14:paraId="60DFB2CA" w14:textId="77777777">
        <w:trPr>
          <w:cantSplit/>
          <w:jc w:val="center"/>
        </w:trPr>
        <w:tc>
          <w:tcPr>
            <w:tcW w:w="3493" w:type="dxa"/>
            <w:shd w:val="clear" w:color="auto" w:fill="FFFFFF"/>
            <w:tcMar>
              <w:top w:w="0" w:type="dxa"/>
              <w:left w:w="0" w:type="dxa"/>
              <w:bottom w:w="0" w:type="dxa"/>
              <w:right w:w="0" w:type="dxa"/>
            </w:tcMar>
            <w:vAlign w:val="center"/>
          </w:tcPr>
          <w:p w14:paraId="396C10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01C3D9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535" w:type="dxa"/>
            <w:shd w:val="clear" w:color="auto" w:fill="FFFFFF"/>
            <w:tcMar>
              <w:top w:w="0" w:type="dxa"/>
              <w:left w:w="0" w:type="dxa"/>
              <w:bottom w:w="0" w:type="dxa"/>
              <w:right w:w="0" w:type="dxa"/>
            </w:tcMar>
            <w:vAlign w:val="center"/>
          </w:tcPr>
          <w:p w14:paraId="518B1C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14:paraId="52CFB51A" w14:textId="77777777">
        <w:trPr>
          <w:cantSplit/>
          <w:jc w:val="center"/>
        </w:trPr>
        <w:tc>
          <w:tcPr>
            <w:tcW w:w="3493" w:type="dxa"/>
            <w:shd w:val="clear" w:color="auto" w:fill="FFFFFF"/>
            <w:tcMar>
              <w:top w:w="0" w:type="dxa"/>
              <w:left w:w="0" w:type="dxa"/>
              <w:bottom w:w="0" w:type="dxa"/>
              <w:right w:w="0" w:type="dxa"/>
            </w:tcMar>
            <w:vAlign w:val="center"/>
          </w:tcPr>
          <w:p w14:paraId="00DAD2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65B992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B276E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14:paraId="3CD5B277" w14:textId="77777777">
        <w:trPr>
          <w:cantSplit/>
          <w:jc w:val="center"/>
        </w:trPr>
        <w:tc>
          <w:tcPr>
            <w:tcW w:w="3493" w:type="dxa"/>
            <w:shd w:val="clear" w:color="auto" w:fill="FFFFFF"/>
            <w:tcMar>
              <w:top w:w="0" w:type="dxa"/>
              <w:left w:w="0" w:type="dxa"/>
              <w:bottom w:w="0" w:type="dxa"/>
              <w:right w:w="0" w:type="dxa"/>
            </w:tcMar>
            <w:vAlign w:val="center"/>
          </w:tcPr>
          <w:p w14:paraId="056396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58A43B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2F7880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(0.23 - 0.31)</w:t>
            </w:r>
          </w:p>
        </w:tc>
      </w:tr>
      <w:tr w:rsidR="00785886" w14:paraId="2CC0C5F7" w14:textId="77777777">
        <w:trPr>
          <w:cantSplit/>
          <w:jc w:val="center"/>
        </w:trPr>
        <w:tc>
          <w:tcPr>
            <w:tcW w:w="3493" w:type="dxa"/>
            <w:shd w:val="clear" w:color="auto" w:fill="FFFFFF"/>
            <w:tcMar>
              <w:top w:w="0" w:type="dxa"/>
              <w:left w:w="0" w:type="dxa"/>
              <w:bottom w:w="0" w:type="dxa"/>
              <w:right w:w="0" w:type="dxa"/>
            </w:tcMar>
            <w:vAlign w:val="center"/>
          </w:tcPr>
          <w:p w14:paraId="6D2C52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585685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0A424E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(0.32 - 0.36)</w:t>
            </w:r>
          </w:p>
        </w:tc>
      </w:tr>
      <w:tr w:rsidR="00785886" w14:paraId="6CCA3AAE" w14:textId="77777777">
        <w:trPr>
          <w:cantSplit/>
          <w:jc w:val="center"/>
        </w:trPr>
        <w:tc>
          <w:tcPr>
            <w:tcW w:w="3493" w:type="dxa"/>
            <w:shd w:val="clear" w:color="auto" w:fill="FFFFFF"/>
            <w:tcMar>
              <w:top w:w="0" w:type="dxa"/>
              <w:left w:w="0" w:type="dxa"/>
              <w:bottom w:w="0" w:type="dxa"/>
              <w:right w:w="0" w:type="dxa"/>
            </w:tcMar>
            <w:vAlign w:val="center"/>
          </w:tcPr>
          <w:p w14:paraId="7A7770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5335A4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535" w:type="dxa"/>
            <w:shd w:val="clear" w:color="auto" w:fill="FFFFFF"/>
            <w:tcMar>
              <w:top w:w="0" w:type="dxa"/>
              <w:left w:w="0" w:type="dxa"/>
              <w:bottom w:w="0" w:type="dxa"/>
              <w:right w:w="0" w:type="dxa"/>
            </w:tcMar>
            <w:vAlign w:val="center"/>
          </w:tcPr>
          <w:p w14:paraId="4BF764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(0.11 - 0.14)</w:t>
            </w:r>
          </w:p>
        </w:tc>
      </w:tr>
      <w:tr w:rsidR="00785886" w14:paraId="4CE3DAA0" w14:textId="77777777">
        <w:trPr>
          <w:cantSplit/>
          <w:jc w:val="center"/>
        </w:trPr>
        <w:tc>
          <w:tcPr>
            <w:tcW w:w="3493" w:type="dxa"/>
            <w:shd w:val="clear" w:color="auto" w:fill="FFFFFF"/>
            <w:tcMar>
              <w:top w:w="0" w:type="dxa"/>
              <w:left w:w="0" w:type="dxa"/>
              <w:bottom w:w="0" w:type="dxa"/>
              <w:right w:w="0" w:type="dxa"/>
            </w:tcMar>
            <w:vAlign w:val="center"/>
          </w:tcPr>
          <w:p w14:paraId="253A11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3FBD87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50A08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(0.24 - 0.29)</w:t>
            </w:r>
          </w:p>
        </w:tc>
      </w:tr>
      <w:tr w:rsidR="00785886" w14:paraId="050C07B7" w14:textId="77777777">
        <w:trPr>
          <w:cantSplit/>
          <w:jc w:val="center"/>
        </w:trPr>
        <w:tc>
          <w:tcPr>
            <w:tcW w:w="3493" w:type="dxa"/>
            <w:shd w:val="clear" w:color="auto" w:fill="FFFFFF"/>
            <w:tcMar>
              <w:top w:w="0" w:type="dxa"/>
              <w:left w:w="0" w:type="dxa"/>
              <w:bottom w:w="0" w:type="dxa"/>
              <w:right w:w="0" w:type="dxa"/>
            </w:tcMar>
            <w:vAlign w:val="center"/>
          </w:tcPr>
          <w:p w14:paraId="5C4708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2C15C2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59CF69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14:paraId="7800D448" w14:textId="77777777">
        <w:trPr>
          <w:cantSplit/>
          <w:jc w:val="center"/>
        </w:trPr>
        <w:tc>
          <w:tcPr>
            <w:tcW w:w="3493" w:type="dxa"/>
            <w:shd w:val="clear" w:color="auto" w:fill="FFFFFF"/>
            <w:tcMar>
              <w:top w:w="0" w:type="dxa"/>
              <w:left w:w="0" w:type="dxa"/>
              <w:bottom w:w="0" w:type="dxa"/>
              <w:right w:w="0" w:type="dxa"/>
            </w:tcMar>
            <w:vAlign w:val="center"/>
          </w:tcPr>
          <w:p w14:paraId="3990A2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7CC1F8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535" w:type="dxa"/>
            <w:shd w:val="clear" w:color="auto" w:fill="FFFFFF"/>
            <w:tcMar>
              <w:top w:w="0" w:type="dxa"/>
              <w:left w:w="0" w:type="dxa"/>
              <w:bottom w:w="0" w:type="dxa"/>
              <w:right w:w="0" w:type="dxa"/>
            </w:tcMar>
            <w:vAlign w:val="center"/>
          </w:tcPr>
          <w:p w14:paraId="387192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14:paraId="55F001D1" w14:textId="77777777">
        <w:trPr>
          <w:cantSplit/>
          <w:jc w:val="center"/>
        </w:trPr>
        <w:tc>
          <w:tcPr>
            <w:tcW w:w="3493" w:type="dxa"/>
            <w:shd w:val="clear" w:color="auto" w:fill="FFFFFF"/>
            <w:tcMar>
              <w:top w:w="0" w:type="dxa"/>
              <w:left w:w="0" w:type="dxa"/>
              <w:bottom w:w="0" w:type="dxa"/>
              <w:right w:w="0" w:type="dxa"/>
            </w:tcMar>
            <w:vAlign w:val="center"/>
          </w:tcPr>
          <w:p w14:paraId="52DCC0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79D1A9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535" w:type="dxa"/>
            <w:shd w:val="clear" w:color="auto" w:fill="FFFFFF"/>
            <w:tcMar>
              <w:top w:w="0" w:type="dxa"/>
              <w:left w:w="0" w:type="dxa"/>
              <w:bottom w:w="0" w:type="dxa"/>
              <w:right w:w="0" w:type="dxa"/>
            </w:tcMar>
            <w:vAlign w:val="center"/>
          </w:tcPr>
          <w:p w14:paraId="7B53B9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14:paraId="7C24C73E" w14:textId="77777777">
        <w:trPr>
          <w:cantSplit/>
          <w:jc w:val="center"/>
        </w:trPr>
        <w:tc>
          <w:tcPr>
            <w:tcW w:w="3493" w:type="dxa"/>
            <w:shd w:val="clear" w:color="auto" w:fill="FFFFFF"/>
            <w:tcMar>
              <w:top w:w="0" w:type="dxa"/>
              <w:left w:w="0" w:type="dxa"/>
              <w:bottom w:w="0" w:type="dxa"/>
              <w:right w:w="0" w:type="dxa"/>
            </w:tcMar>
            <w:vAlign w:val="center"/>
          </w:tcPr>
          <w:p w14:paraId="738288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71C598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535" w:type="dxa"/>
            <w:shd w:val="clear" w:color="auto" w:fill="FFFFFF"/>
            <w:tcMar>
              <w:top w:w="0" w:type="dxa"/>
              <w:left w:w="0" w:type="dxa"/>
              <w:bottom w:w="0" w:type="dxa"/>
              <w:right w:w="0" w:type="dxa"/>
            </w:tcMar>
            <w:vAlign w:val="center"/>
          </w:tcPr>
          <w:p w14:paraId="4486A2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14:paraId="55D41272" w14:textId="77777777">
        <w:trPr>
          <w:cantSplit/>
          <w:jc w:val="center"/>
        </w:trPr>
        <w:tc>
          <w:tcPr>
            <w:tcW w:w="3493" w:type="dxa"/>
            <w:shd w:val="clear" w:color="auto" w:fill="FFFFFF"/>
            <w:tcMar>
              <w:top w:w="0" w:type="dxa"/>
              <w:left w:w="0" w:type="dxa"/>
              <w:bottom w:w="0" w:type="dxa"/>
              <w:right w:w="0" w:type="dxa"/>
            </w:tcMar>
            <w:vAlign w:val="center"/>
          </w:tcPr>
          <w:p w14:paraId="29FC86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57BB8C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535" w:type="dxa"/>
            <w:shd w:val="clear" w:color="auto" w:fill="FFFFFF"/>
            <w:tcMar>
              <w:top w:w="0" w:type="dxa"/>
              <w:left w:w="0" w:type="dxa"/>
              <w:bottom w:w="0" w:type="dxa"/>
              <w:right w:w="0" w:type="dxa"/>
            </w:tcMar>
            <w:vAlign w:val="center"/>
          </w:tcPr>
          <w:p w14:paraId="511962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14:paraId="3F78E2BD" w14:textId="77777777">
        <w:trPr>
          <w:cantSplit/>
          <w:jc w:val="center"/>
        </w:trPr>
        <w:tc>
          <w:tcPr>
            <w:tcW w:w="3493" w:type="dxa"/>
            <w:shd w:val="clear" w:color="auto" w:fill="FFFFFF"/>
            <w:tcMar>
              <w:top w:w="0" w:type="dxa"/>
              <w:left w:w="0" w:type="dxa"/>
              <w:bottom w:w="0" w:type="dxa"/>
              <w:right w:w="0" w:type="dxa"/>
            </w:tcMar>
            <w:vAlign w:val="center"/>
          </w:tcPr>
          <w:p w14:paraId="43D48B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4BF145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535" w:type="dxa"/>
            <w:shd w:val="clear" w:color="auto" w:fill="FFFFFF"/>
            <w:tcMar>
              <w:top w:w="0" w:type="dxa"/>
              <w:left w:w="0" w:type="dxa"/>
              <w:bottom w:w="0" w:type="dxa"/>
              <w:right w:w="0" w:type="dxa"/>
            </w:tcMar>
            <w:vAlign w:val="center"/>
          </w:tcPr>
          <w:p w14:paraId="01F56D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14:paraId="6D7BF5A3" w14:textId="77777777">
        <w:trPr>
          <w:cantSplit/>
          <w:jc w:val="center"/>
        </w:trPr>
        <w:tc>
          <w:tcPr>
            <w:tcW w:w="3493" w:type="dxa"/>
            <w:shd w:val="clear" w:color="auto" w:fill="FFFFFF"/>
            <w:tcMar>
              <w:top w:w="0" w:type="dxa"/>
              <w:left w:w="0" w:type="dxa"/>
              <w:bottom w:w="0" w:type="dxa"/>
              <w:right w:w="0" w:type="dxa"/>
            </w:tcMar>
            <w:vAlign w:val="center"/>
          </w:tcPr>
          <w:p w14:paraId="1B9F33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458F05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AD80D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14:paraId="748CC383" w14:textId="77777777">
        <w:trPr>
          <w:cantSplit/>
          <w:jc w:val="center"/>
        </w:trPr>
        <w:tc>
          <w:tcPr>
            <w:tcW w:w="3493" w:type="dxa"/>
            <w:shd w:val="clear" w:color="auto" w:fill="FFFFFF"/>
            <w:tcMar>
              <w:top w:w="0" w:type="dxa"/>
              <w:left w:w="0" w:type="dxa"/>
              <w:bottom w:w="0" w:type="dxa"/>
              <w:right w:w="0" w:type="dxa"/>
            </w:tcMar>
            <w:vAlign w:val="center"/>
          </w:tcPr>
          <w:p w14:paraId="478B61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14:paraId="4934E6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0D75A0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14:paraId="50BE8641" w14:textId="77777777">
        <w:trPr>
          <w:cantSplit/>
          <w:jc w:val="center"/>
        </w:trPr>
        <w:tc>
          <w:tcPr>
            <w:tcW w:w="3493" w:type="dxa"/>
            <w:shd w:val="clear" w:color="auto" w:fill="FFFFFF"/>
            <w:tcMar>
              <w:top w:w="0" w:type="dxa"/>
              <w:left w:w="0" w:type="dxa"/>
              <w:bottom w:w="0" w:type="dxa"/>
              <w:right w:w="0" w:type="dxa"/>
            </w:tcMar>
            <w:vAlign w:val="center"/>
          </w:tcPr>
          <w:p w14:paraId="57357B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14:paraId="39C6B1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686E9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0.033 (0.00000000028 - 0.22)</w:t>
            </w:r>
          </w:p>
        </w:tc>
      </w:tr>
      <w:tr w:rsidR="00785886" w14:paraId="171F0586" w14:textId="77777777">
        <w:trPr>
          <w:cantSplit/>
          <w:jc w:val="center"/>
        </w:trPr>
        <w:tc>
          <w:tcPr>
            <w:tcW w:w="3493" w:type="dxa"/>
            <w:shd w:val="clear" w:color="auto" w:fill="FFFFFF"/>
            <w:tcMar>
              <w:top w:w="0" w:type="dxa"/>
              <w:left w:w="0" w:type="dxa"/>
              <w:bottom w:w="0" w:type="dxa"/>
              <w:right w:w="0" w:type="dxa"/>
            </w:tcMar>
            <w:vAlign w:val="center"/>
          </w:tcPr>
          <w:p w14:paraId="38315C9B"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93" w:type="dxa"/>
            <w:shd w:val="clear" w:color="auto" w:fill="FFFFFF"/>
            <w:tcMar>
              <w:top w:w="0" w:type="dxa"/>
              <w:left w:w="0" w:type="dxa"/>
              <w:bottom w:w="0" w:type="dxa"/>
              <w:right w:w="0" w:type="dxa"/>
            </w:tcMar>
            <w:vAlign w:val="center"/>
          </w:tcPr>
          <w:p w14:paraId="58BA7C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055489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(0.00000000000031 -   1)</w:t>
            </w:r>
          </w:p>
        </w:tc>
      </w:tr>
      <w:tr w:rsidR="00785886" w14:paraId="1255652A" w14:textId="77777777">
        <w:trPr>
          <w:cantSplit/>
          <w:jc w:val="center"/>
        </w:trPr>
        <w:tc>
          <w:tcPr>
            <w:tcW w:w="3493" w:type="dxa"/>
            <w:shd w:val="clear" w:color="auto" w:fill="FFFFFF"/>
            <w:tcMar>
              <w:top w:w="0" w:type="dxa"/>
              <w:left w:w="0" w:type="dxa"/>
              <w:bottom w:w="0" w:type="dxa"/>
              <w:right w:w="0" w:type="dxa"/>
            </w:tcMar>
            <w:vAlign w:val="center"/>
          </w:tcPr>
          <w:p w14:paraId="1C23A36C"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93" w:type="dxa"/>
            <w:shd w:val="clear" w:color="auto" w:fill="FFFFFF"/>
            <w:tcMar>
              <w:top w:w="0" w:type="dxa"/>
              <w:left w:w="0" w:type="dxa"/>
              <w:bottom w:w="0" w:type="dxa"/>
              <w:right w:w="0" w:type="dxa"/>
            </w:tcMar>
            <w:vAlign w:val="center"/>
          </w:tcPr>
          <w:p w14:paraId="1E4133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66100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(0.0000026 -   1)</w:t>
            </w:r>
          </w:p>
        </w:tc>
      </w:tr>
      <w:tr w:rsidR="00785886" w14:paraId="4C858006" w14:textId="77777777">
        <w:trPr>
          <w:cantSplit/>
          <w:jc w:val="center"/>
        </w:trPr>
        <w:tc>
          <w:tcPr>
            <w:tcW w:w="3493" w:type="dxa"/>
            <w:shd w:val="clear" w:color="auto" w:fill="FFFFFF"/>
            <w:tcMar>
              <w:top w:w="0" w:type="dxa"/>
              <w:left w:w="0" w:type="dxa"/>
              <w:bottom w:w="0" w:type="dxa"/>
              <w:right w:w="0" w:type="dxa"/>
            </w:tcMar>
            <w:vAlign w:val="center"/>
          </w:tcPr>
          <w:p w14:paraId="7116B1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14:paraId="0EB3ED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27A052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0.64 (0.57 - 0.7)</w:t>
            </w:r>
          </w:p>
        </w:tc>
      </w:tr>
      <w:tr w:rsidR="00785886" w14:paraId="64347581" w14:textId="77777777">
        <w:trPr>
          <w:cantSplit/>
          <w:jc w:val="center"/>
        </w:trPr>
        <w:tc>
          <w:tcPr>
            <w:tcW w:w="3493" w:type="dxa"/>
            <w:shd w:val="clear" w:color="auto" w:fill="FFFFFF"/>
            <w:tcMar>
              <w:top w:w="0" w:type="dxa"/>
              <w:left w:w="0" w:type="dxa"/>
              <w:bottom w:w="0" w:type="dxa"/>
              <w:right w:w="0" w:type="dxa"/>
            </w:tcMar>
            <w:vAlign w:val="center"/>
          </w:tcPr>
          <w:p w14:paraId="388D3A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Deschutes River</w:t>
            </w:r>
          </w:p>
        </w:tc>
        <w:tc>
          <w:tcPr>
            <w:tcW w:w="3493" w:type="dxa"/>
            <w:shd w:val="clear" w:color="auto" w:fill="FFFFFF"/>
            <w:tcMar>
              <w:top w:w="0" w:type="dxa"/>
              <w:left w:w="0" w:type="dxa"/>
              <w:bottom w:w="0" w:type="dxa"/>
              <w:right w:w="0" w:type="dxa"/>
            </w:tcMar>
            <w:vAlign w:val="center"/>
          </w:tcPr>
          <w:p w14:paraId="1D149A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A798D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(0.3 - 0.43)</w:t>
            </w:r>
          </w:p>
        </w:tc>
      </w:tr>
      <w:tr w:rsidR="00785886" w14:paraId="5D7EB046" w14:textId="77777777">
        <w:trPr>
          <w:cantSplit/>
          <w:jc w:val="center"/>
        </w:trPr>
        <w:tc>
          <w:tcPr>
            <w:tcW w:w="3493" w:type="dxa"/>
            <w:shd w:val="clear" w:color="auto" w:fill="FFFFFF"/>
            <w:tcMar>
              <w:top w:w="0" w:type="dxa"/>
              <w:left w:w="0" w:type="dxa"/>
              <w:bottom w:w="0" w:type="dxa"/>
              <w:right w:w="0" w:type="dxa"/>
            </w:tcMar>
            <w:vAlign w:val="center"/>
          </w:tcPr>
          <w:p w14:paraId="4B8CB1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14:paraId="6F939A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0C8ECD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(0.000069 - 0.0037)</w:t>
            </w:r>
          </w:p>
        </w:tc>
      </w:tr>
      <w:tr w:rsidR="00785886" w14:paraId="772A3E3B" w14:textId="77777777">
        <w:trPr>
          <w:cantSplit/>
          <w:jc w:val="center"/>
        </w:trPr>
        <w:tc>
          <w:tcPr>
            <w:tcW w:w="3493" w:type="dxa"/>
            <w:shd w:val="clear" w:color="auto" w:fill="FFFFFF"/>
            <w:tcMar>
              <w:top w:w="0" w:type="dxa"/>
              <w:left w:w="0" w:type="dxa"/>
              <w:bottom w:w="0" w:type="dxa"/>
              <w:right w:w="0" w:type="dxa"/>
            </w:tcMar>
            <w:vAlign w:val="center"/>
          </w:tcPr>
          <w:p w14:paraId="603D49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14:paraId="2A3D0F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39145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w:t>
            </w:r>
            <w:proofErr w:type="gramStart"/>
            <w:r>
              <w:rPr>
                <w:rFonts w:ascii="Times New Roman (Body)" w:eastAsia="Times New Roman (Body)" w:hAnsi="Times New Roman (Body)" w:cs="Times New Roman (Body)"/>
                <w:color w:val="000000"/>
                <w:sz w:val="20"/>
                <w:szCs w:val="20"/>
              </w:rPr>
              <w:t>(  1</w:t>
            </w:r>
            <w:proofErr w:type="gramEnd"/>
            <w:r>
              <w:rPr>
                <w:rFonts w:ascii="Times New Roman (Body)" w:eastAsia="Times New Roman (Body)" w:hAnsi="Times New Roman (Body)" w:cs="Times New Roman (Body)"/>
                <w:color w:val="000000"/>
                <w:sz w:val="20"/>
                <w:szCs w:val="20"/>
              </w:rPr>
              <w:t xml:space="preserve"> -   1)</w:t>
            </w:r>
          </w:p>
        </w:tc>
      </w:tr>
      <w:tr w:rsidR="00785886" w14:paraId="4AE81577" w14:textId="77777777">
        <w:trPr>
          <w:cantSplit/>
          <w:jc w:val="center"/>
        </w:trPr>
        <w:tc>
          <w:tcPr>
            <w:tcW w:w="3493" w:type="dxa"/>
            <w:shd w:val="clear" w:color="auto" w:fill="FFFFFF"/>
            <w:tcMar>
              <w:top w:w="0" w:type="dxa"/>
              <w:left w:w="0" w:type="dxa"/>
              <w:bottom w:w="0" w:type="dxa"/>
              <w:right w:w="0" w:type="dxa"/>
            </w:tcMar>
            <w:vAlign w:val="center"/>
          </w:tcPr>
          <w:p w14:paraId="2AA255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14:paraId="30B5B6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461912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0.067 (0.028 - 0.12)</w:t>
            </w:r>
          </w:p>
        </w:tc>
      </w:tr>
      <w:tr w:rsidR="00785886" w14:paraId="61240877" w14:textId="77777777">
        <w:trPr>
          <w:cantSplit/>
          <w:jc w:val="center"/>
        </w:trPr>
        <w:tc>
          <w:tcPr>
            <w:tcW w:w="3493" w:type="dxa"/>
            <w:shd w:val="clear" w:color="auto" w:fill="FFFFFF"/>
            <w:tcMar>
              <w:top w:w="0" w:type="dxa"/>
              <w:left w:w="0" w:type="dxa"/>
              <w:bottom w:w="0" w:type="dxa"/>
              <w:right w:w="0" w:type="dxa"/>
            </w:tcMar>
            <w:vAlign w:val="center"/>
          </w:tcPr>
          <w:p w14:paraId="448C42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14:paraId="53F18A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46852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(0.88 - 0.97)</w:t>
            </w:r>
          </w:p>
        </w:tc>
      </w:tr>
      <w:tr w:rsidR="00785886" w14:paraId="64BD678A" w14:textId="77777777">
        <w:trPr>
          <w:cantSplit/>
          <w:jc w:val="center"/>
        </w:trPr>
        <w:tc>
          <w:tcPr>
            <w:tcW w:w="3493" w:type="dxa"/>
            <w:shd w:val="clear" w:color="auto" w:fill="FFFFFF"/>
            <w:tcMar>
              <w:top w:w="0" w:type="dxa"/>
              <w:left w:w="0" w:type="dxa"/>
              <w:bottom w:w="0" w:type="dxa"/>
              <w:right w:w="0" w:type="dxa"/>
            </w:tcMar>
            <w:vAlign w:val="center"/>
          </w:tcPr>
          <w:p w14:paraId="3E65B1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14:paraId="5E6670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1B0688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(0.021 - 0.43)</w:t>
            </w:r>
          </w:p>
        </w:tc>
      </w:tr>
      <w:tr w:rsidR="00785886" w14:paraId="34CFF25B" w14:textId="77777777">
        <w:trPr>
          <w:cantSplit/>
          <w:jc w:val="center"/>
        </w:trPr>
        <w:tc>
          <w:tcPr>
            <w:tcW w:w="3493" w:type="dxa"/>
            <w:shd w:val="clear" w:color="auto" w:fill="FFFFFF"/>
            <w:tcMar>
              <w:top w:w="0" w:type="dxa"/>
              <w:left w:w="0" w:type="dxa"/>
              <w:bottom w:w="0" w:type="dxa"/>
              <w:right w:w="0" w:type="dxa"/>
            </w:tcMar>
            <w:vAlign w:val="center"/>
          </w:tcPr>
          <w:p w14:paraId="513A10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14:paraId="3B9799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1DC20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0.82 (0.57 - 0.98)</w:t>
            </w:r>
          </w:p>
        </w:tc>
      </w:tr>
      <w:tr w:rsidR="00785886" w14:paraId="494C1689" w14:textId="77777777">
        <w:trPr>
          <w:cantSplit/>
          <w:jc w:val="center"/>
        </w:trPr>
        <w:tc>
          <w:tcPr>
            <w:tcW w:w="3493" w:type="dxa"/>
            <w:shd w:val="clear" w:color="auto" w:fill="FFFFFF"/>
            <w:tcMar>
              <w:top w:w="0" w:type="dxa"/>
              <w:left w:w="0" w:type="dxa"/>
              <w:bottom w:w="0" w:type="dxa"/>
              <w:right w:w="0" w:type="dxa"/>
            </w:tcMar>
            <w:vAlign w:val="center"/>
          </w:tcPr>
          <w:p w14:paraId="289152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14:paraId="6A11BA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4532CF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(0.17 - 0.67)</w:t>
            </w:r>
          </w:p>
        </w:tc>
      </w:tr>
      <w:tr w:rsidR="00785886" w14:paraId="7ED78357" w14:textId="77777777">
        <w:trPr>
          <w:cantSplit/>
          <w:jc w:val="center"/>
        </w:trPr>
        <w:tc>
          <w:tcPr>
            <w:tcW w:w="3493" w:type="dxa"/>
            <w:shd w:val="clear" w:color="auto" w:fill="FFFFFF"/>
            <w:tcMar>
              <w:top w:w="0" w:type="dxa"/>
              <w:left w:w="0" w:type="dxa"/>
              <w:bottom w:w="0" w:type="dxa"/>
              <w:right w:w="0" w:type="dxa"/>
            </w:tcMar>
            <w:vAlign w:val="center"/>
          </w:tcPr>
          <w:p w14:paraId="070957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14:paraId="0C6983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6E94A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0.59 (0.33 - 0.83)</w:t>
            </w:r>
          </w:p>
        </w:tc>
      </w:tr>
      <w:tr w:rsidR="00785886" w14:paraId="49C0458D" w14:textId="77777777">
        <w:trPr>
          <w:cantSplit/>
          <w:jc w:val="center"/>
        </w:trPr>
        <w:tc>
          <w:tcPr>
            <w:tcW w:w="3493" w:type="dxa"/>
            <w:shd w:val="clear" w:color="auto" w:fill="FFFFFF"/>
            <w:tcMar>
              <w:top w:w="0" w:type="dxa"/>
              <w:left w:w="0" w:type="dxa"/>
              <w:bottom w:w="0" w:type="dxa"/>
              <w:right w:w="0" w:type="dxa"/>
            </w:tcMar>
            <w:vAlign w:val="center"/>
          </w:tcPr>
          <w:p w14:paraId="2CD696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14:paraId="3F5748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12906D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(0.00000000000064 - 0.17)</w:t>
            </w:r>
          </w:p>
        </w:tc>
      </w:tr>
      <w:tr w:rsidR="00785886" w14:paraId="564FA806" w14:textId="77777777">
        <w:trPr>
          <w:cantSplit/>
          <w:jc w:val="center"/>
        </w:trPr>
        <w:tc>
          <w:tcPr>
            <w:tcW w:w="3493" w:type="dxa"/>
            <w:shd w:val="clear" w:color="auto" w:fill="FFFFFF"/>
            <w:tcMar>
              <w:top w:w="0" w:type="dxa"/>
              <w:left w:w="0" w:type="dxa"/>
              <w:bottom w:w="0" w:type="dxa"/>
              <w:right w:w="0" w:type="dxa"/>
            </w:tcMar>
            <w:vAlign w:val="center"/>
          </w:tcPr>
          <w:p w14:paraId="703917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14:paraId="59599E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5E329A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(0.83 -   1)</w:t>
            </w:r>
          </w:p>
        </w:tc>
      </w:tr>
      <w:tr w:rsidR="00785886" w14:paraId="2879C466" w14:textId="77777777">
        <w:trPr>
          <w:cantSplit/>
          <w:jc w:val="center"/>
        </w:trPr>
        <w:tc>
          <w:tcPr>
            <w:tcW w:w="3493" w:type="dxa"/>
            <w:shd w:val="clear" w:color="auto" w:fill="FFFFFF"/>
            <w:tcMar>
              <w:top w:w="0" w:type="dxa"/>
              <w:left w:w="0" w:type="dxa"/>
              <w:bottom w:w="0" w:type="dxa"/>
              <w:right w:w="0" w:type="dxa"/>
            </w:tcMar>
            <w:vAlign w:val="center"/>
          </w:tcPr>
          <w:p w14:paraId="48EDC5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14:paraId="64B7BE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780665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14:paraId="7776CF95" w14:textId="77777777">
        <w:trPr>
          <w:cantSplit/>
          <w:jc w:val="center"/>
        </w:trPr>
        <w:tc>
          <w:tcPr>
            <w:tcW w:w="3493" w:type="dxa"/>
            <w:shd w:val="clear" w:color="auto" w:fill="FFFFFF"/>
            <w:tcMar>
              <w:top w:w="0" w:type="dxa"/>
              <w:left w:w="0" w:type="dxa"/>
              <w:bottom w:w="0" w:type="dxa"/>
              <w:right w:w="0" w:type="dxa"/>
            </w:tcMar>
            <w:vAlign w:val="center"/>
          </w:tcPr>
          <w:p w14:paraId="627054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14:paraId="0A6665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53D9B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14:paraId="43C8C58B" w14:textId="77777777">
        <w:trPr>
          <w:cantSplit/>
          <w:jc w:val="center"/>
        </w:trPr>
        <w:tc>
          <w:tcPr>
            <w:tcW w:w="3493" w:type="dxa"/>
            <w:shd w:val="clear" w:color="auto" w:fill="FFFFFF"/>
            <w:tcMar>
              <w:top w:w="0" w:type="dxa"/>
              <w:left w:w="0" w:type="dxa"/>
              <w:bottom w:w="0" w:type="dxa"/>
              <w:right w:w="0" w:type="dxa"/>
            </w:tcMar>
            <w:vAlign w:val="center"/>
          </w:tcPr>
          <w:p w14:paraId="240676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14:paraId="270A36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4DC96F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14:paraId="1358A774" w14:textId="77777777">
        <w:trPr>
          <w:cantSplit/>
          <w:jc w:val="center"/>
        </w:trPr>
        <w:tc>
          <w:tcPr>
            <w:tcW w:w="3493" w:type="dxa"/>
            <w:shd w:val="clear" w:color="auto" w:fill="FFFFFF"/>
            <w:tcMar>
              <w:top w:w="0" w:type="dxa"/>
              <w:left w:w="0" w:type="dxa"/>
              <w:bottom w:w="0" w:type="dxa"/>
              <w:right w:w="0" w:type="dxa"/>
            </w:tcMar>
            <w:vAlign w:val="center"/>
          </w:tcPr>
          <w:p w14:paraId="084F39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14:paraId="624F02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C2570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14:paraId="17E6D8D9" w14:textId="77777777">
        <w:trPr>
          <w:cantSplit/>
          <w:jc w:val="center"/>
        </w:trPr>
        <w:tc>
          <w:tcPr>
            <w:tcW w:w="3493" w:type="dxa"/>
            <w:shd w:val="clear" w:color="auto" w:fill="FFFFFF"/>
            <w:tcMar>
              <w:top w:w="0" w:type="dxa"/>
              <w:left w:w="0" w:type="dxa"/>
              <w:bottom w:w="0" w:type="dxa"/>
              <w:right w:w="0" w:type="dxa"/>
            </w:tcMar>
            <w:vAlign w:val="center"/>
          </w:tcPr>
          <w:p w14:paraId="4B1CCA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14:paraId="2A890E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66F9CA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14:paraId="52A2DF72" w14:textId="77777777">
        <w:trPr>
          <w:cantSplit/>
          <w:jc w:val="center"/>
        </w:trPr>
        <w:tc>
          <w:tcPr>
            <w:tcW w:w="3493" w:type="dxa"/>
            <w:shd w:val="clear" w:color="auto" w:fill="FFFFFF"/>
            <w:tcMar>
              <w:top w:w="0" w:type="dxa"/>
              <w:left w:w="0" w:type="dxa"/>
              <w:bottom w:w="0" w:type="dxa"/>
              <w:right w:w="0" w:type="dxa"/>
            </w:tcMar>
            <w:vAlign w:val="center"/>
          </w:tcPr>
          <w:p w14:paraId="0E19A8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14:paraId="095A06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5DAD0B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14:paraId="5E66BE1D" w14:textId="77777777">
        <w:trPr>
          <w:cantSplit/>
          <w:jc w:val="center"/>
        </w:trPr>
        <w:tc>
          <w:tcPr>
            <w:tcW w:w="3493" w:type="dxa"/>
            <w:shd w:val="clear" w:color="auto" w:fill="FFFFFF"/>
            <w:tcMar>
              <w:top w:w="0" w:type="dxa"/>
              <w:left w:w="0" w:type="dxa"/>
              <w:bottom w:w="0" w:type="dxa"/>
              <w:right w:w="0" w:type="dxa"/>
            </w:tcMar>
            <w:vAlign w:val="center"/>
          </w:tcPr>
          <w:p w14:paraId="4D6303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14:paraId="6A923B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06F41F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14:paraId="16947ED3" w14:textId="77777777">
        <w:trPr>
          <w:cantSplit/>
          <w:jc w:val="center"/>
        </w:trPr>
        <w:tc>
          <w:tcPr>
            <w:tcW w:w="3493" w:type="dxa"/>
            <w:shd w:val="clear" w:color="auto" w:fill="FFFFFF"/>
            <w:tcMar>
              <w:top w:w="0" w:type="dxa"/>
              <w:left w:w="0" w:type="dxa"/>
              <w:bottom w:w="0" w:type="dxa"/>
              <w:right w:w="0" w:type="dxa"/>
            </w:tcMar>
            <w:vAlign w:val="center"/>
          </w:tcPr>
          <w:p w14:paraId="269841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14:paraId="3A1EDC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CF964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14:paraId="3479DCD2" w14:textId="77777777">
        <w:trPr>
          <w:cantSplit/>
          <w:jc w:val="center"/>
        </w:trPr>
        <w:tc>
          <w:tcPr>
            <w:tcW w:w="3493" w:type="dxa"/>
            <w:shd w:val="clear" w:color="auto" w:fill="FFFFFF"/>
            <w:tcMar>
              <w:top w:w="0" w:type="dxa"/>
              <w:left w:w="0" w:type="dxa"/>
              <w:bottom w:w="0" w:type="dxa"/>
              <w:right w:w="0" w:type="dxa"/>
            </w:tcMar>
            <w:vAlign w:val="center"/>
          </w:tcPr>
          <w:p w14:paraId="59D21E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14:paraId="6CDD51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01805C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14:paraId="538FAAC6" w14:textId="77777777">
        <w:trPr>
          <w:cantSplit/>
          <w:jc w:val="center"/>
        </w:trPr>
        <w:tc>
          <w:tcPr>
            <w:tcW w:w="3493" w:type="dxa"/>
            <w:shd w:val="clear" w:color="auto" w:fill="FFFFFF"/>
            <w:tcMar>
              <w:top w:w="0" w:type="dxa"/>
              <w:left w:w="0" w:type="dxa"/>
              <w:bottom w:w="0" w:type="dxa"/>
              <w:right w:w="0" w:type="dxa"/>
            </w:tcMar>
            <w:vAlign w:val="center"/>
          </w:tcPr>
          <w:p w14:paraId="42192D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14:paraId="5AEA92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3F9DC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14:paraId="655822C7" w14:textId="77777777">
        <w:trPr>
          <w:cantSplit/>
          <w:jc w:val="center"/>
        </w:trPr>
        <w:tc>
          <w:tcPr>
            <w:tcW w:w="3493" w:type="dxa"/>
            <w:shd w:val="clear" w:color="auto" w:fill="FFFFFF"/>
            <w:tcMar>
              <w:top w:w="0" w:type="dxa"/>
              <w:left w:w="0" w:type="dxa"/>
              <w:bottom w:w="0" w:type="dxa"/>
              <w:right w:w="0" w:type="dxa"/>
            </w:tcMar>
            <w:vAlign w:val="center"/>
          </w:tcPr>
          <w:p w14:paraId="499750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14:paraId="4D0212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6394FA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14:paraId="3157F5CE" w14:textId="77777777">
        <w:trPr>
          <w:cantSplit/>
          <w:jc w:val="center"/>
        </w:trPr>
        <w:tc>
          <w:tcPr>
            <w:tcW w:w="3493" w:type="dxa"/>
            <w:shd w:val="clear" w:color="auto" w:fill="FFFFFF"/>
            <w:tcMar>
              <w:top w:w="0" w:type="dxa"/>
              <w:left w:w="0" w:type="dxa"/>
              <w:bottom w:w="0" w:type="dxa"/>
              <w:right w:w="0" w:type="dxa"/>
            </w:tcMar>
            <w:vAlign w:val="center"/>
          </w:tcPr>
          <w:p w14:paraId="013B1D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14:paraId="53F36F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CFC2D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14:paraId="4B265780" w14:textId="77777777">
        <w:trPr>
          <w:cantSplit/>
          <w:jc w:val="center"/>
        </w:trPr>
        <w:tc>
          <w:tcPr>
            <w:tcW w:w="3493" w:type="dxa"/>
            <w:shd w:val="clear" w:color="auto" w:fill="FFFFFF"/>
            <w:tcMar>
              <w:top w:w="0" w:type="dxa"/>
              <w:left w:w="0" w:type="dxa"/>
              <w:bottom w:w="0" w:type="dxa"/>
              <w:right w:w="0" w:type="dxa"/>
            </w:tcMar>
            <w:vAlign w:val="center"/>
          </w:tcPr>
          <w:p w14:paraId="167DA3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14:paraId="6CED7A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6D7561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14:paraId="6F4BD29A" w14:textId="77777777">
        <w:trPr>
          <w:cantSplit/>
          <w:jc w:val="center"/>
        </w:trPr>
        <w:tc>
          <w:tcPr>
            <w:tcW w:w="3493" w:type="dxa"/>
            <w:shd w:val="clear" w:color="auto" w:fill="FFFFFF"/>
            <w:tcMar>
              <w:top w:w="0" w:type="dxa"/>
              <w:left w:w="0" w:type="dxa"/>
              <w:bottom w:w="0" w:type="dxa"/>
              <w:right w:w="0" w:type="dxa"/>
            </w:tcMar>
            <w:vAlign w:val="center"/>
          </w:tcPr>
          <w:p w14:paraId="18F7B4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14:paraId="71D174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B7A56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14:paraId="4CBF4661" w14:textId="77777777">
        <w:trPr>
          <w:cantSplit/>
          <w:jc w:val="center"/>
        </w:trPr>
        <w:tc>
          <w:tcPr>
            <w:tcW w:w="3493" w:type="dxa"/>
            <w:shd w:val="clear" w:color="auto" w:fill="FFFFFF"/>
            <w:tcMar>
              <w:top w:w="0" w:type="dxa"/>
              <w:left w:w="0" w:type="dxa"/>
              <w:bottom w:w="0" w:type="dxa"/>
              <w:right w:w="0" w:type="dxa"/>
            </w:tcMar>
            <w:vAlign w:val="center"/>
          </w:tcPr>
          <w:p w14:paraId="4ADB59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14:paraId="5C0E11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22B31F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14:paraId="0C5FC610" w14:textId="77777777">
        <w:trPr>
          <w:cantSplit/>
          <w:jc w:val="center"/>
        </w:trPr>
        <w:tc>
          <w:tcPr>
            <w:tcW w:w="3493" w:type="dxa"/>
            <w:shd w:val="clear" w:color="auto" w:fill="FFFFFF"/>
            <w:tcMar>
              <w:top w:w="0" w:type="dxa"/>
              <w:left w:w="0" w:type="dxa"/>
              <w:bottom w:w="0" w:type="dxa"/>
              <w:right w:w="0" w:type="dxa"/>
            </w:tcMar>
            <w:vAlign w:val="center"/>
          </w:tcPr>
          <w:p w14:paraId="60FBD2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14:paraId="37D89A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BB3D0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14:paraId="16A56320" w14:textId="77777777">
        <w:trPr>
          <w:cantSplit/>
          <w:jc w:val="center"/>
        </w:trPr>
        <w:tc>
          <w:tcPr>
            <w:tcW w:w="3493" w:type="dxa"/>
            <w:shd w:val="clear" w:color="auto" w:fill="FFFFFF"/>
            <w:tcMar>
              <w:top w:w="0" w:type="dxa"/>
              <w:left w:w="0" w:type="dxa"/>
              <w:bottom w:w="0" w:type="dxa"/>
              <w:right w:w="0" w:type="dxa"/>
            </w:tcMar>
            <w:vAlign w:val="center"/>
          </w:tcPr>
          <w:p w14:paraId="513E14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14:paraId="559BBD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52B577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14:paraId="60DE782C" w14:textId="77777777">
        <w:trPr>
          <w:cantSplit/>
          <w:jc w:val="center"/>
        </w:trPr>
        <w:tc>
          <w:tcPr>
            <w:tcW w:w="3493" w:type="dxa"/>
            <w:shd w:val="clear" w:color="auto" w:fill="FFFFFF"/>
            <w:tcMar>
              <w:top w:w="0" w:type="dxa"/>
              <w:left w:w="0" w:type="dxa"/>
              <w:bottom w:w="0" w:type="dxa"/>
              <w:right w:w="0" w:type="dxa"/>
            </w:tcMar>
            <w:vAlign w:val="center"/>
          </w:tcPr>
          <w:p w14:paraId="61D892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14:paraId="4C8A43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F45B9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14:paraId="4A034323" w14:textId="77777777">
        <w:trPr>
          <w:cantSplit/>
          <w:jc w:val="center"/>
        </w:trPr>
        <w:tc>
          <w:tcPr>
            <w:tcW w:w="3493" w:type="dxa"/>
            <w:shd w:val="clear" w:color="auto" w:fill="FFFFFF"/>
            <w:tcMar>
              <w:top w:w="0" w:type="dxa"/>
              <w:left w:w="0" w:type="dxa"/>
              <w:bottom w:w="0" w:type="dxa"/>
              <w:right w:w="0" w:type="dxa"/>
            </w:tcMar>
            <w:vAlign w:val="center"/>
          </w:tcPr>
          <w:p w14:paraId="51B515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14:paraId="2AF5E1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35E916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14:paraId="1B816B2F" w14:textId="77777777">
        <w:trPr>
          <w:cantSplit/>
          <w:jc w:val="center"/>
        </w:trPr>
        <w:tc>
          <w:tcPr>
            <w:tcW w:w="3493" w:type="dxa"/>
            <w:shd w:val="clear" w:color="auto" w:fill="FFFFFF"/>
            <w:tcMar>
              <w:top w:w="0" w:type="dxa"/>
              <w:left w:w="0" w:type="dxa"/>
              <w:bottom w:w="0" w:type="dxa"/>
              <w:right w:w="0" w:type="dxa"/>
            </w:tcMar>
            <w:vAlign w:val="center"/>
          </w:tcPr>
          <w:p w14:paraId="7A336A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14:paraId="218235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B4405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3E4BDD70" w14:textId="77777777">
        <w:trPr>
          <w:cantSplit/>
          <w:jc w:val="center"/>
        </w:trPr>
        <w:tc>
          <w:tcPr>
            <w:tcW w:w="3493" w:type="dxa"/>
            <w:shd w:val="clear" w:color="auto" w:fill="FFFFFF"/>
            <w:tcMar>
              <w:top w:w="0" w:type="dxa"/>
              <w:left w:w="0" w:type="dxa"/>
              <w:bottom w:w="0" w:type="dxa"/>
              <w:right w:w="0" w:type="dxa"/>
            </w:tcMar>
            <w:vAlign w:val="center"/>
          </w:tcPr>
          <w:p w14:paraId="4EF99F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Imnaha River</w:t>
            </w:r>
          </w:p>
        </w:tc>
        <w:tc>
          <w:tcPr>
            <w:tcW w:w="3493" w:type="dxa"/>
            <w:shd w:val="clear" w:color="auto" w:fill="FFFFFF"/>
            <w:tcMar>
              <w:top w:w="0" w:type="dxa"/>
              <w:left w:w="0" w:type="dxa"/>
              <w:bottom w:w="0" w:type="dxa"/>
              <w:right w:w="0" w:type="dxa"/>
            </w:tcMar>
            <w:vAlign w:val="center"/>
          </w:tcPr>
          <w:p w14:paraId="597438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5A95C2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14:paraId="035EE0AB" w14:textId="77777777">
        <w:trPr>
          <w:cantSplit/>
          <w:jc w:val="center"/>
        </w:trPr>
        <w:tc>
          <w:tcPr>
            <w:tcW w:w="3493" w:type="dxa"/>
            <w:tcBorders>
              <w:bottom w:val="single" w:sz="16" w:space="0" w:color="666666"/>
            </w:tcBorders>
            <w:shd w:val="clear" w:color="auto" w:fill="FFFFFF"/>
            <w:tcMar>
              <w:top w:w="0" w:type="dxa"/>
              <w:left w:w="0" w:type="dxa"/>
              <w:bottom w:w="0" w:type="dxa"/>
              <w:right w:w="0" w:type="dxa"/>
            </w:tcMar>
            <w:vAlign w:val="center"/>
          </w:tcPr>
          <w:p w14:paraId="7F7AE6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tcBorders>
              <w:bottom w:val="single" w:sz="16" w:space="0" w:color="666666"/>
            </w:tcBorders>
            <w:shd w:val="clear" w:color="auto" w:fill="FFFFFF"/>
            <w:tcMar>
              <w:top w:w="0" w:type="dxa"/>
              <w:left w:w="0" w:type="dxa"/>
              <w:bottom w:w="0" w:type="dxa"/>
              <w:right w:w="0" w:type="dxa"/>
            </w:tcMar>
            <w:vAlign w:val="center"/>
          </w:tcPr>
          <w:p w14:paraId="28F833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tcBorders>
              <w:bottom w:val="single" w:sz="16" w:space="0" w:color="666666"/>
            </w:tcBorders>
            <w:shd w:val="clear" w:color="auto" w:fill="FFFFFF"/>
            <w:tcMar>
              <w:top w:w="0" w:type="dxa"/>
              <w:left w:w="0" w:type="dxa"/>
              <w:bottom w:w="0" w:type="dxa"/>
              <w:right w:w="0" w:type="dxa"/>
            </w:tcMar>
            <w:vAlign w:val="center"/>
          </w:tcPr>
          <w:p w14:paraId="54E57F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14:paraId="69DDC008"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11</w:t>
      </w:r>
      <w:r>
        <w:rPr>
          <w:b/>
        </w:rPr>
        <w:fldChar w:fldCharType="end"/>
      </w:r>
      <w:r>
        <w:t>: Movement probabilities for Umatilla River Steelhead.</w:t>
      </w:r>
    </w:p>
    <w:tbl>
      <w:tblPr>
        <w:tblW w:w="0" w:type="auto"/>
        <w:jc w:val="center"/>
        <w:tblLayout w:type="fixed"/>
        <w:tblLook w:val="0420" w:firstRow="1" w:lastRow="0" w:firstColumn="0" w:lastColumn="0" w:noHBand="0" w:noVBand="1"/>
      </w:tblPr>
      <w:tblGrid>
        <w:gridCol w:w="3493"/>
        <w:gridCol w:w="3493"/>
        <w:gridCol w:w="4535"/>
      </w:tblGrid>
      <w:tr w:rsidR="00785886" w14:paraId="258504BC" w14:textId="77777777">
        <w:trPr>
          <w:cantSplit/>
          <w:tblHeader/>
          <w:jc w:val="center"/>
        </w:trPr>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1CF0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4E2E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5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6847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24747524" w14:textId="77777777">
        <w:trPr>
          <w:cantSplit/>
          <w:jc w:val="center"/>
        </w:trPr>
        <w:tc>
          <w:tcPr>
            <w:tcW w:w="3493" w:type="dxa"/>
            <w:shd w:val="clear" w:color="auto" w:fill="FFFFFF"/>
            <w:tcMar>
              <w:top w:w="0" w:type="dxa"/>
              <w:left w:w="0" w:type="dxa"/>
              <w:bottom w:w="0" w:type="dxa"/>
              <w:right w:w="0" w:type="dxa"/>
            </w:tcMar>
            <w:vAlign w:val="center"/>
          </w:tcPr>
          <w:p w14:paraId="7B1362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14:paraId="31A98B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5063EC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(0.89 - 0.99)</w:t>
            </w:r>
          </w:p>
        </w:tc>
      </w:tr>
      <w:tr w:rsidR="00785886" w14:paraId="5EEE5DB2" w14:textId="77777777">
        <w:trPr>
          <w:cantSplit/>
          <w:jc w:val="center"/>
        </w:trPr>
        <w:tc>
          <w:tcPr>
            <w:tcW w:w="3493" w:type="dxa"/>
            <w:shd w:val="clear" w:color="auto" w:fill="FFFFFF"/>
            <w:tcMar>
              <w:top w:w="0" w:type="dxa"/>
              <w:left w:w="0" w:type="dxa"/>
              <w:bottom w:w="0" w:type="dxa"/>
              <w:right w:w="0" w:type="dxa"/>
            </w:tcMar>
            <w:vAlign w:val="center"/>
          </w:tcPr>
          <w:p w14:paraId="22BEB7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14:paraId="09A4B9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F76E2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(0.01 - 0.11)</w:t>
            </w:r>
          </w:p>
        </w:tc>
      </w:tr>
      <w:tr w:rsidR="00785886" w14:paraId="14D1D6D6" w14:textId="77777777">
        <w:trPr>
          <w:cantSplit/>
          <w:jc w:val="center"/>
        </w:trPr>
        <w:tc>
          <w:tcPr>
            <w:tcW w:w="3493" w:type="dxa"/>
            <w:shd w:val="clear" w:color="auto" w:fill="FFFFFF"/>
            <w:tcMar>
              <w:top w:w="0" w:type="dxa"/>
              <w:left w:w="0" w:type="dxa"/>
              <w:bottom w:w="0" w:type="dxa"/>
              <w:right w:w="0" w:type="dxa"/>
            </w:tcMar>
            <w:vAlign w:val="center"/>
          </w:tcPr>
          <w:p w14:paraId="798D5D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3F4681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535" w:type="dxa"/>
            <w:shd w:val="clear" w:color="auto" w:fill="FFFFFF"/>
            <w:tcMar>
              <w:top w:w="0" w:type="dxa"/>
              <w:left w:w="0" w:type="dxa"/>
              <w:bottom w:w="0" w:type="dxa"/>
              <w:right w:w="0" w:type="dxa"/>
            </w:tcMar>
            <w:vAlign w:val="center"/>
          </w:tcPr>
          <w:p w14:paraId="0EE225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0.0075 (0.0049 - 0.011)</w:t>
            </w:r>
          </w:p>
        </w:tc>
      </w:tr>
      <w:tr w:rsidR="00785886" w14:paraId="60F425AF" w14:textId="77777777">
        <w:trPr>
          <w:cantSplit/>
          <w:jc w:val="center"/>
        </w:trPr>
        <w:tc>
          <w:tcPr>
            <w:tcW w:w="3493" w:type="dxa"/>
            <w:shd w:val="clear" w:color="auto" w:fill="FFFFFF"/>
            <w:tcMar>
              <w:top w:w="0" w:type="dxa"/>
              <w:left w:w="0" w:type="dxa"/>
              <w:bottom w:w="0" w:type="dxa"/>
              <w:right w:w="0" w:type="dxa"/>
            </w:tcMar>
            <w:vAlign w:val="center"/>
          </w:tcPr>
          <w:p w14:paraId="512B98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108BE8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625138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(0.3 - 0.33)</w:t>
            </w:r>
          </w:p>
        </w:tc>
      </w:tr>
      <w:tr w:rsidR="00785886" w14:paraId="5F836901" w14:textId="77777777">
        <w:trPr>
          <w:cantSplit/>
          <w:jc w:val="center"/>
        </w:trPr>
        <w:tc>
          <w:tcPr>
            <w:tcW w:w="3493" w:type="dxa"/>
            <w:shd w:val="clear" w:color="auto" w:fill="FFFFFF"/>
            <w:tcMar>
              <w:top w:w="0" w:type="dxa"/>
              <w:left w:w="0" w:type="dxa"/>
              <w:bottom w:w="0" w:type="dxa"/>
              <w:right w:w="0" w:type="dxa"/>
            </w:tcMar>
            <w:vAlign w:val="center"/>
          </w:tcPr>
          <w:p w14:paraId="115692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41504F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535" w:type="dxa"/>
            <w:shd w:val="clear" w:color="auto" w:fill="FFFFFF"/>
            <w:tcMar>
              <w:top w:w="0" w:type="dxa"/>
              <w:left w:w="0" w:type="dxa"/>
              <w:bottom w:w="0" w:type="dxa"/>
              <w:right w:w="0" w:type="dxa"/>
            </w:tcMar>
            <w:vAlign w:val="center"/>
          </w:tcPr>
          <w:p w14:paraId="40F704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(0.17 - 0.22)</w:t>
            </w:r>
          </w:p>
        </w:tc>
      </w:tr>
      <w:tr w:rsidR="00785886" w14:paraId="09C6CB30" w14:textId="77777777">
        <w:trPr>
          <w:cantSplit/>
          <w:jc w:val="center"/>
        </w:trPr>
        <w:tc>
          <w:tcPr>
            <w:tcW w:w="3493" w:type="dxa"/>
            <w:shd w:val="clear" w:color="auto" w:fill="FFFFFF"/>
            <w:tcMar>
              <w:top w:w="0" w:type="dxa"/>
              <w:left w:w="0" w:type="dxa"/>
              <w:bottom w:w="0" w:type="dxa"/>
              <w:right w:w="0" w:type="dxa"/>
            </w:tcMar>
            <w:vAlign w:val="center"/>
          </w:tcPr>
          <w:p w14:paraId="4F6044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3B3D16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535" w:type="dxa"/>
            <w:shd w:val="clear" w:color="auto" w:fill="FFFFFF"/>
            <w:tcMar>
              <w:top w:w="0" w:type="dxa"/>
              <w:left w:w="0" w:type="dxa"/>
              <w:bottom w:w="0" w:type="dxa"/>
              <w:right w:w="0" w:type="dxa"/>
            </w:tcMar>
            <w:vAlign w:val="center"/>
          </w:tcPr>
          <w:p w14:paraId="31A7B4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0.000079 (0.0000000000022 - 0.00037)</w:t>
            </w:r>
          </w:p>
        </w:tc>
      </w:tr>
      <w:tr w:rsidR="00785886" w14:paraId="32255439" w14:textId="77777777">
        <w:trPr>
          <w:cantSplit/>
          <w:jc w:val="center"/>
        </w:trPr>
        <w:tc>
          <w:tcPr>
            <w:tcW w:w="3493" w:type="dxa"/>
            <w:shd w:val="clear" w:color="auto" w:fill="FFFFFF"/>
            <w:tcMar>
              <w:top w:w="0" w:type="dxa"/>
              <w:left w:w="0" w:type="dxa"/>
              <w:bottom w:w="0" w:type="dxa"/>
              <w:right w:w="0" w:type="dxa"/>
            </w:tcMar>
            <w:vAlign w:val="center"/>
          </w:tcPr>
          <w:p w14:paraId="2A6D9F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4A9AE0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535" w:type="dxa"/>
            <w:shd w:val="clear" w:color="auto" w:fill="FFFFFF"/>
            <w:tcMar>
              <w:top w:w="0" w:type="dxa"/>
              <w:left w:w="0" w:type="dxa"/>
              <w:bottom w:w="0" w:type="dxa"/>
              <w:right w:w="0" w:type="dxa"/>
            </w:tcMar>
            <w:vAlign w:val="center"/>
          </w:tcPr>
          <w:p w14:paraId="32A9AB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0.0071 (0.0029 - 0.013)</w:t>
            </w:r>
          </w:p>
        </w:tc>
      </w:tr>
      <w:tr w:rsidR="00785886" w14:paraId="44355BC1" w14:textId="77777777">
        <w:trPr>
          <w:cantSplit/>
          <w:jc w:val="center"/>
        </w:trPr>
        <w:tc>
          <w:tcPr>
            <w:tcW w:w="3493" w:type="dxa"/>
            <w:shd w:val="clear" w:color="auto" w:fill="FFFFFF"/>
            <w:tcMar>
              <w:top w:w="0" w:type="dxa"/>
              <w:left w:w="0" w:type="dxa"/>
              <w:bottom w:w="0" w:type="dxa"/>
              <w:right w:w="0" w:type="dxa"/>
            </w:tcMar>
            <w:vAlign w:val="center"/>
          </w:tcPr>
          <w:p w14:paraId="5D1CD8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36B66FB1"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535" w:type="dxa"/>
            <w:shd w:val="clear" w:color="auto" w:fill="FFFFFF"/>
            <w:tcMar>
              <w:top w:w="0" w:type="dxa"/>
              <w:left w:w="0" w:type="dxa"/>
              <w:bottom w:w="0" w:type="dxa"/>
              <w:right w:w="0" w:type="dxa"/>
            </w:tcMar>
            <w:vAlign w:val="center"/>
          </w:tcPr>
          <w:p w14:paraId="0FE7A1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0.000023 (0.000000000000016 - 0.00021)</w:t>
            </w:r>
          </w:p>
        </w:tc>
      </w:tr>
      <w:tr w:rsidR="00785886" w14:paraId="08369B0B" w14:textId="77777777">
        <w:trPr>
          <w:cantSplit/>
          <w:jc w:val="center"/>
        </w:trPr>
        <w:tc>
          <w:tcPr>
            <w:tcW w:w="3493" w:type="dxa"/>
            <w:shd w:val="clear" w:color="auto" w:fill="FFFFFF"/>
            <w:tcMar>
              <w:top w:w="0" w:type="dxa"/>
              <w:left w:w="0" w:type="dxa"/>
              <w:bottom w:w="0" w:type="dxa"/>
              <w:right w:w="0" w:type="dxa"/>
            </w:tcMar>
            <w:vAlign w:val="center"/>
          </w:tcPr>
          <w:p w14:paraId="4E0DD1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032B2C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535" w:type="dxa"/>
            <w:shd w:val="clear" w:color="auto" w:fill="FFFFFF"/>
            <w:tcMar>
              <w:top w:w="0" w:type="dxa"/>
              <w:left w:w="0" w:type="dxa"/>
              <w:bottom w:w="0" w:type="dxa"/>
              <w:right w:w="0" w:type="dxa"/>
            </w:tcMar>
            <w:vAlign w:val="center"/>
          </w:tcPr>
          <w:p w14:paraId="2A4DDD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(0.35 - 0.4)</w:t>
            </w:r>
          </w:p>
        </w:tc>
      </w:tr>
      <w:tr w:rsidR="00785886" w14:paraId="0B7D0D5D" w14:textId="77777777">
        <w:trPr>
          <w:cantSplit/>
          <w:jc w:val="center"/>
        </w:trPr>
        <w:tc>
          <w:tcPr>
            <w:tcW w:w="3493" w:type="dxa"/>
            <w:shd w:val="clear" w:color="auto" w:fill="FFFFFF"/>
            <w:tcMar>
              <w:top w:w="0" w:type="dxa"/>
              <w:left w:w="0" w:type="dxa"/>
              <w:bottom w:w="0" w:type="dxa"/>
              <w:right w:w="0" w:type="dxa"/>
            </w:tcMar>
            <w:vAlign w:val="center"/>
          </w:tcPr>
          <w:p w14:paraId="31E6B9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7B77BD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535" w:type="dxa"/>
            <w:shd w:val="clear" w:color="auto" w:fill="FFFFFF"/>
            <w:tcMar>
              <w:top w:w="0" w:type="dxa"/>
              <w:left w:w="0" w:type="dxa"/>
              <w:bottom w:w="0" w:type="dxa"/>
              <w:right w:w="0" w:type="dxa"/>
            </w:tcMar>
            <w:vAlign w:val="center"/>
          </w:tcPr>
          <w:p w14:paraId="3BAD89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0.0027 (0.0014 - 0.0045)</w:t>
            </w:r>
          </w:p>
        </w:tc>
      </w:tr>
      <w:tr w:rsidR="00785886" w14:paraId="1BDF6828" w14:textId="77777777">
        <w:trPr>
          <w:cantSplit/>
          <w:jc w:val="center"/>
        </w:trPr>
        <w:tc>
          <w:tcPr>
            <w:tcW w:w="3493" w:type="dxa"/>
            <w:shd w:val="clear" w:color="auto" w:fill="FFFFFF"/>
            <w:tcMar>
              <w:top w:w="0" w:type="dxa"/>
              <w:left w:w="0" w:type="dxa"/>
              <w:bottom w:w="0" w:type="dxa"/>
              <w:right w:w="0" w:type="dxa"/>
            </w:tcMar>
            <w:vAlign w:val="center"/>
          </w:tcPr>
          <w:p w14:paraId="57764D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707C82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39450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(0.071 - 0.13)</w:t>
            </w:r>
          </w:p>
        </w:tc>
      </w:tr>
      <w:tr w:rsidR="00785886" w14:paraId="7D9BF68F" w14:textId="77777777">
        <w:trPr>
          <w:cantSplit/>
          <w:jc w:val="center"/>
        </w:trPr>
        <w:tc>
          <w:tcPr>
            <w:tcW w:w="3493" w:type="dxa"/>
            <w:shd w:val="clear" w:color="auto" w:fill="FFFFFF"/>
            <w:tcMar>
              <w:top w:w="0" w:type="dxa"/>
              <w:left w:w="0" w:type="dxa"/>
              <w:bottom w:w="0" w:type="dxa"/>
              <w:right w:w="0" w:type="dxa"/>
            </w:tcMar>
            <w:vAlign w:val="center"/>
          </w:tcPr>
          <w:p w14:paraId="64AB7D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21F2EA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7F2305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(0.45 - 0.5)</w:t>
            </w:r>
          </w:p>
        </w:tc>
      </w:tr>
      <w:tr w:rsidR="00785886" w14:paraId="2E9FF014" w14:textId="77777777">
        <w:trPr>
          <w:cantSplit/>
          <w:jc w:val="center"/>
        </w:trPr>
        <w:tc>
          <w:tcPr>
            <w:tcW w:w="3493" w:type="dxa"/>
            <w:shd w:val="clear" w:color="auto" w:fill="FFFFFF"/>
            <w:tcMar>
              <w:top w:w="0" w:type="dxa"/>
              <w:left w:w="0" w:type="dxa"/>
              <w:bottom w:w="0" w:type="dxa"/>
              <w:right w:w="0" w:type="dxa"/>
            </w:tcMar>
            <w:vAlign w:val="center"/>
          </w:tcPr>
          <w:p w14:paraId="634EBC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5EA4E0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14:paraId="765179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(0.014 - 0.03)</w:t>
            </w:r>
          </w:p>
        </w:tc>
      </w:tr>
      <w:tr w:rsidR="00785886" w14:paraId="248B85F5" w14:textId="77777777">
        <w:trPr>
          <w:cantSplit/>
          <w:jc w:val="center"/>
        </w:trPr>
        <w:tc>
          <w:tcPr>
            <w:tcW w:w="3493" w:type="dxa"/>
            <w:shd w:val="clear" w:color="auto" w:fill="FFFFFF"/>
            <w:tcMar>
              <w:top w:w="0" w:type="dxa"/>
              <w:left w:w="0" w:type="dxa"/>
              <w:bottom w:w="0" w:type="dxa"/>
              <w:right w:w="0" w:type="dxa"/>
            </w:tcMar>
            <w:vAlign w:val="center"/>
          </w:tcPr>
          <w:p w14:paraId="48C9FF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084AF3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3E7834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(0.17 - 0.21)</w:t>
            </w:r>
          </w:p>
        </w:tc>
      </w:tr>
      <w:tr w:rsidR="00785886" w14:paraId="419DBDED" w14:textId="77777777">
        <w:trPr>
          <w:cantSplit/>
          <w:jc w:val="center"/>
        </w:trPr>
        <w:tc>
          <w:tcPr>
            <w:tcW w:w="3493" w:type="dxa"/>
            <w:shd w:val="clear" w:color="auto" w:fill="FFFFFF"/>
            <w:tcMar>
              <w:top w:w="0" w:type="dxa"/>
              <w:left w:w="0" w:type="dxa"/>
              <w:bottom w:w="0" w:type="dxa"/>
              <w:right w:w="0" w:type="dxa"/>
            </w:tcMar>
            <w:vAlign w:val="center"/>
          </w:tcPr>
          <w:p w14:paraId="179EDF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44E931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535" w:type="dxa"/>
            <w:shd w:val="clear" w:color="auto" w:fill="FFFFFF"/>
            <w:tcMar>
              <w:top w:w="0" w:type="dxa"/>
              <w:left w:w="0" w:type="dxa"/>
              <w:bottom w:w="0" w:type="dxa"/>
              <w:right w:w="0" w:type="dxa"/>
            </w:tcMar>
            <w:vAlign w:val="center"/>
          </w:tcPr>
          <w:p w14:paraId="411E47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(0.000074 - 0.0042)</w:t>
            </w:r>
          </w:p>
        </w:tc>
      </w:tr>
      <w:tr w:rsidR="00785886" w14:paraId="5D9564BD" w14:textId="77777777">
        <w:trPr>
          <w:cantSplit/>
          <w:jc w:val="center"/>
        </w:trPr>
        <w:tc>
          <w:tcPr>
            <w:tcW w:w="3493" w:type="dxa"/>
            <w:shd w:val="clear" w:color="auto" w:fill="FFFFFF"/>
            <w:tcMar>
              <w:top w:w="0" w:type="dxa"/>
              <w:left w:w="0" w:type="dxa"/>
              <w:bottom w:w="0" w:type="dxa"/>
              <w:right w:w="0" w:type="dxa"/>
            </w:tcMar>
            <w:vAlign w:val="center"/>
          </w:tcPr>
          <w:p w14:paraId="5B8BFD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2488C7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535" w:type="dxa"/>
            <w:shd w:val="clear" w:color="auto" w:fill="FFFFFF"/>
            <w:tcMar>
              <w:top w:w="0" w:type="dxa"/>
              <w:left w:w="0" w:type="dxa"/>
              <w:bottom w:w="0" w:type="dxa"/>
              <w:right w:w="0" w:type="dxa"/>
            </w:tcMar>
            <w:vAlign w:val="center"/>
          </w:tcPr>
          <w:p w14:paraId="2E4D11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(0.0057 - 0.02)</w:t>
            </w:r>
          </w:p>
        </w:tc>
      </w:tr>
      <w:tr w:rsidR="00785886" w14:paraId="08D9B2DC" w14:textId="77777777">
        <w:trPr>
          <w:cantSplit/>
          <w:jc w:val="center"/>
        </w:trPr>
        <w:tc>
          <w:tcPr>
            <w:tcW w:w="3493" w:type="dxa"/>
            <w:shd w:val="clear" w:color="auto" w:fill="FFFFFF"/>
            <w:tcMar>
              <w:top w:w="0" w:type="dxa"/>
              <w:left w:w="0" w:type="dxa"/>
              <w:bottom w:w="0" w:type="dxa"/>
              <w:right w:w="0" w:type="dxa"/>
            </w:tcMar>
            <w:vAlign w:val="center"/>
          </w:tcPr>
          <w:p w14:paraId="474688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77E1B2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289C22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(0.27 - 0.32)</w:t>
            </w:r>
          </w:p>
        </w:tc>
      </w:tr>
      <w:tr w:rsidR="00785886" w14:paraId="233FF56F" w14:textId="77777777">
        <w:trPr>
          <w:cantSplit/>
          <w:jc w:val="center"/>
        </w:trPr>
        <w:tc>
          <w:tcPr>
            <w:tcW w:w="3493" w:type="dxa"/>
            <w:shd w:val="clear" w:color="auto" w:fill="FFFFFF"/>
            <w:tcMar>
              <w:top w:w="0" w:type="dxa"/>
              <w:left w:w="0" w:type="dxa"/>
              <w:bottom w:w="0" w:type="dxa"/>
              <w:right w:w="0" w:type="dxa"/>
            </w:tcMar>
            <w:vAlign w:val="center"/>
          </w:tcPr>
          <w:p w14:paraId="22AF66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3E03FD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3A2E74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(0.38 - 0.73)</w:t>
            </w:r>
          </w:p>
        </w:tc>
      </w:tr>
      <w:tr w:rsidR="00785886" w14:paraId="11D1B204" w14:textId="77777777">
        <w:trPr>
          <w:cantSplit/>
          <w:jc w:val="center"/>
        </w:trPr>
        <w:tc>
          <w:tcPr>
            <w:tcW w:w="3493" w:type="dxa"/>
            <w:shd w:val="clear" w:color="auto" w:fill="FFFFFF"/>
            <w:tcMar>
              <w:top w:w="0" w:type="dxa"/>
              <w:left w:w="0" w:type="dxa"/>
              <w:bottom w:w="0" w:type="dxa"/>
              <w:right w:w="0" w:type="dxa"/>
            </w:tcMar>
            <w:vAlign w:val="center"/>
          </w:tcPr>
          <w:p w14:paraId="67B7673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01FF4B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3A0CA2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(0.21 - 0.52)</w:t>
            </w:r>
          </w:p>
        </w:tc>
      </w:tr>
      <w:tr w:rsidR="00785886" w14:paraId="5630ABA1" w14:textId="77777777">
        <w:trPr>
          <w:cantSplit/>
          <w:jc w:val="center"/>
        </w:trPr>
        <w:tc>
          <w:tcPr>
            <w:tcW w:w="3493" w:type="dxa"/>
            <w:shd w:val="clear" w:color="auto" w:fill="FFFFFF"/>
            <w:tcMar>
              <w:top w:w="0" w:type="dxa"/>
              <w:left w:w="0" w:type="dxa"/>
              <w:bottom w:w="0" w:type="dxa"/>
              <w:right w:w="0" w:type="dxa"/>
            </w:tcMar>
            <w:vAlign w:val="center"/>
          </w:tcPr>
          <w:p w14:paraId="34A6FB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051991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0F370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0.093 (0.054 - 0.14)</w:t>
            </w:r>
          </w:p>
        </w:tc>
      </w:tr>
      <w:tr w:rsidR="00785886" w14:paraId="20E075DB" w14:textId="77777777">
        <w:trPr>
          <w:cantSplit/>
          <w:jc w:val="center"/>
        </w:trPr>
        <w:tc>
          <w:tcPr>
            <w:tcW w:w="3493" w:type="dxa"/>
            <w:shd w:val="clear" w:color="auto" w:fill="FFFFFF"/>
            <w:tcMar>
              <w:top w:w="0" w:type="dxa"/>
              <w:left w:w="0" w:type="dxa"/>
              <w:bottom w:w="0" w:type="dxa"/>
              <w:right w:w="0" w:type="dxa"/>
            </w:tcMar>
            <w:vAlign w:val="center"/>
          </w:tcPr>
          <w:p w14:paraId="24352F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276697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14:paraId="25C20F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14:paraId="071CC4B1" w14:textId="77777777">
        <w:trPr>
          <w:cantSplit/>
          <w:jc w:val="center"/>
        </w:trPr>
        <w:tc>
          <w:tcPr>
            <w:tcW w:w="3493" w:type="dxa"/>
            <w:shd w:val="clear" w:color="auto" w:fill="FFFFFF"/>
            <w:tcMar>
              <w:top w:w="0" w:type="dxa"/>
              <w:left w:w="0" w:type="dxa"/>
              <w:bottom w:w="0" w:type="dxa"/>
              <w:right w:w="0" w:type="dxa"/>
            </w:tcMar>
            <w:vAlign w:val="center"/>
          </w:tcPr>
          <w:p w14:paraId="5E161E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11A6EE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4C0F6E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14:paraId="15505BC5" w14:textId="77777777">
        <w:trPr>
          <w:cantSplit/>
          <w:jc w:val="center"/>
        </w:trPr>
        <w:tc>
          <w:tcPr>
            <w:tcW w:w="3493" w:type="dxa"/>
            <w:shd w:val="clear" w:color="auto" w:fill="FFFFFF"/>
            <w:tcMar>
              <w:top w:w="0" w:type="dxa"/>
              <w:left w:w="0" w:type="dxa"/>
              <w:bottom w:w="0" w:type="dxa"/>
              <w:right w:w="0" w:type="dxa"/>
            </w:tcMar>
            <w:vAlign w:val="center"/>
          </w:tcPr>
          <w:p w14:paraId="75B27A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5B1E66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535" w:type="dxa"/>
            <w:shd w:val="clear" w:color="auto" w:fill="FFFFFF"/>
            <w:tcMar>
              <w:top w:w="0" w:type="dxa"/>
              <w:left w:w="0" w:type="dxa"/>
              <w:bottom w:w="0" w:type="dxa"/>
              <w:right w:w="0" w:type="dxa"/>
            </w:tcMar>
            <w:vAlign w:val="center"/>
          </w:tcPr>
          <w:p w14:paraId="384DA2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14:paraId="589B2059" w14:textId="77777777">
        <w:trPr>
          <w:cantSplit/>
          <w:jc w:val="center"/>
        </w:trPr>
        <w:tc>
          <w:tcPr>
            <w:tcW w:w="3493" w:type="dxa"/>
            <w:shd w:val="clear" w:color="auto" w:fill="FFFFFF"/>
            <w:tcMar>
              <w:top w:w="0" w:type="dxa"/>
              <w:left w:w="0" w:type="dxa"/>
              <w:bottom w:w="0" w:type="dxa"/>
              <w:right w:w="0" w:type="dxa"/>
            </w:tcMar>
            <w:vAlign w:val="center"/>
          </w:tcPr>
          <w:p w14:paraId="46DD61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35ED33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7EF0B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14:paraId="5684CB51" w14:textId="77777777">
        <w:trPr>
          <w:cantSplit/>
          <w:jc w:val="center"/>
        </w:trPr>
        <w:tc>
          <w:tcPr>
            <w:tcW w:w="3493" w:type="dxa"/>
            <w:shd w:val="clear" w:color="auto" w:fill="FFFFFF"/>
            <w:tcMar>
              <w:top w:w="0" w:type="dxa"/>
              <w:left w:w="0" w:type="dxa"/>
              <w:bottom w:w="0" w:type="dxa"/>
              <w:right w:w="0" w:type="dxa"/>
            </w:tcMar>
            <w:vAlign w:val="center"/>
          </w:tcPr>
          <w:p w14:paraId="5234E7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529E11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1514B5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14:paraId="6B7E3B2D" w14:textId="77777777">
        <w:trPr>
          <w:cantSplit/>
          <w:jc w:val="center"/>
        </w:trPr>
        <w:tc>
          <w:tcPr>
            <w:tcW w:w="3493" w:type="dxa"/>
            <w:shd w:val="clear" w:color="auto" w:fill="FFFFFF"/>
            <w:tcMar>
              <w:top w:w="0" w:type="dxa"/>
              <w:left w:w="0" w:type="dxa"/>
              <w:bottom w:w="0" w:type="dxa"/>
              <w:right w:w="0" w:type="dxa"/>
            </w:tcMar>
            <w:vAlign w:val="center"/>
          </w:tcPr>
          <w:p w14:paraId="3F78C3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16DE02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5E1BCC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14:paraId="28B9CFF5" w14:textId="77777777">
        <w:trPr>
          <w:cantSplit/>
          <w:jc w:val="center"/>
        </w:trPr>
        <w:tc>
          <w:tcPr>
            <w:tcW w:w="3493" w:type="dxa"/>
            <w:shd w:val="clear" w:color="auto" w:fill="FFFFFF"/>
            <w:tcMar>
              <w:top w:w="0" w:type="dxa"/>
              <w:left w:w="0" w:type="dxa"/>
              <w:bottom w:w="0" w:type="dxa"/>
              <w:right w:w="0" w:type="dxa"/>
            </w:tcMar>
            <w:vAlign w:val="center"/>
          </w:tcPr>
          <w:p w14:paraId="64B115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RRE to WEL</w:t>
            </w:r>
          </w:p>
        </w:tc>
        <w:tc>
          <w:tcPr>
            <w:tcW w:w="3493" w:type="dxa"/>
            <w:shd w:val="clear" w:color="auto" w:fill="FFFFFF"/>
            <w:tcMar>
              <w:top w:w="0" w:type="dxa"/>
              <w:left w:w="0" w:type="dxa"/>
              <w:bottom w:w="0" w:type="dxa"/>
              <w:right w:w="0" w:type="dxa"/>
            </w:tcMar>
            <w:vAlign w:val="center"/>
          </w:tcPr>
          <w:p w14:paraId="788FB5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535" w:type="dxa"/>
            <w:shd w:val="clear" w:color="auto" w:fill="FFFFFF"/>
            <w:tcMar>
              <w:top w:w="0" w:type="dxa"/>
              <w:left w:w="0" w:type="dxa"/>
              <w:bottom w:w="0" w:type="dxa"/>
              <w:right w:w="0" w:type="dxa"/>
            </w:tcMar>
            <w:vAlign w:val="center"/>
          </w:tcPr>
          <w:p w14:paraId="3C3718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14:paraId="36678BD5" w14:textId="77777777">
        <w:trPr>
          <w:cantSplit/>
          <w:jc w:val="center"/>
        </w:trPr>
        <w:tc>
          <w:tcPr>
            <w:tcW w:w="3493" w:type="dxa"/>
            <w:shd w:val="clear" w:color="auto" w:fill="FFFFFF"/>
            <w:tcMar>
              <w:top w:w="0" w:type="dxa"/>
              <w:left w:w="0" w:type="dxa"/>
              <w:bottom w:w="0" w:type="dxa"/>
              <w:right w:w="0" w:type="dxa"/>
            </w:tcMar>
            <w:vAlign w:val="center"/>
          </w:tcPr>
          <w:p w14:paraId="7B6BA5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6BAD5C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4B09C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14:paraId="257F0B21" w14:textId="77777777">
        <w:trPr>
          <w:cantSplit/>
          <w:jc w:val="center"/>
        </w:trPr>
        <w:tc>
          <w:tcPr>
            <w:tcW w:w="3493" w:type="dxa"/>
            <w:shd w:val="clear" w:color="auto" w:fill="FFFFFF"/>
            <w:tcMar>
              <w:top w:w="0" w:type="dxa"/>
              <w:left w:w="0" w:type="dxa"/>
              <w:bottom w:w="0" w:type="dxa"/>
              <w:right w:w="0" w:type="dxa"/>
            </w:tcMar>
            <w:vAlign w:val="center"/>
          </w:tcPr>
          <w:p w14:paraId="3D6C4D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7EF799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7BBD3A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14:paraId="08C20594" w14:textId="77777777">
        <w:trPr>
          <w:cantSplit/>
          <w:jc w:val="center"/>
        </w:trPr>
        <w:tc>
          <w:tcPr>
            <w:tcW w:w="3493" w:type="dxa"/>
            <w:shd w:val="clear" w:color="auto" w:fill="FFFFFF"/>
            <w:tcMar>
              <w:top w:w="0" w:type="dxa"/>
              <w:left w:w="0" w:type="dxa"/>
              <w:bottom w:w="0" w:type="dxa"/>
              <w:right w:w="0" w:type="dxa"/>
            </w:tcMar>
            <w:vAlign w:val="center"/>
          </w:tcPr>
          <w:p w14:paraId="15DAC6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04F780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535" w:type="dxa"/>
            <w:shd w:val="clear" w:color="auto" w:fill="FFFFFF"/>
            <w:tcMar>
              <w:top w:w="0" w:type="dxa"/>
              <w:left w:w="0" w:type="dxa"/>
              <w:bottom w:w="0" w:type="dxa"/>
              <w:right w:w="0" w:type="dxa"/>
            </w:tcMar>
            <w:vAlign w:val="center"/>
          </w:tcPr>
          <w:p w14:paraId="26077F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14:paraId="6FCDB57C" w14:textId="77777777">
        <w:trPr>
          <w:cantSplit/>
          <w:jc w:val="center"/>
        </w:trPr>
        <w:tc>
          <w:tcPr>
            <w:tcW w:w="3493" w:type="dxa"/>
            <w:shd w:val="clear" w:color="auto" w:fill="FFFFFF"/>
            <w:tcMar>
              <w:top w:w="0" w:type="dxa"/>
              <w:left w:w="0" w:type="dxa"/>
              <w:bottom w:w="0" w:type="dxa"/>
              <w:right w:w="0" w:type="dxa"/>
            </w:tcMar>
            <w:vAlign w:val="center"/>
          </w:tcPr>
          <w:p w14:paraId="165CB7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7DFDBC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535" w:type="dxa"/>
            <w:shd w:val="clear" w:color="auto" w:fill="FFFFFF"/>
            <w:tcMar>
              <w:top w:w="0" w:type="dxa"/>
              <w:left w:w="0" w:type="dxa"/>
              <w:bottom w:w="0" w:type="dxa"/>
              <w:right w:w="0" w:type="dxa"/>
            </w:tcMar>
            <w:vAlign w:val="center"/>
          </w:tcPr>
          <w:p w14:paraId="0A440D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14:paraId="7A956852" w14:textId="77777777">
        <w:trPr>
          <w:cantSplit/>
          <w:jc w:val="center"/>
        </w:trPr>
        <w:tc>
          <w:tcPr>
            <w:tcW w:w="3493" w:type="dxa"/>
            <w:shd w:val="clear" w:color="auto" w:fill="FFFFFF"/>
            <w:tcMar>
              <w:top w:w="0" w:type="dxa"/>
              <w:left w:w="0" w:type="dxa"/>
              <w:bottom w:w="0" w:type="dxa"/>
              <w:right w:w="0" w:type="dxa"/>
            </w:tcMar>
            <w:vAlign w:val="center"/>
          </w:tcPr>
          <w:p w14:paraId="41B837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533FBB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535" w:type="dxa"/>
            <w:shd w:val="clear" w:color="auto" w:fill="FFFFFF"/>
            <w:tcMar>
              <w:top w:w="0" w:type="dxa"/>
              <w:left w:w="0" w:type="dxa"/>
              <w:bottom w:w="0" w:type="dxa"/>
              <w:right w:w="0" w:type="dxa"/>
            </w:tcMar>
            <w:vAlign w:val="center"/>
          </w:tcPr>
          <w:p w14:paraId="4F0B2B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14:paraId="2AC114F4" w14:textId="77777777">
        <w:trPr>
          <w:cantSplit/>
          <w:jc w:val="center"/>
        </w:trPr>
        <w:tc>
          <w:tcPr>
            <w:tcW w:w="3493" w:type="dxa"/>
            <w:shd w:val="clear" w:color="auto" w:fill="FFFFFF"/>
            <w:tcMar>
              <w:top w:w="0" w:type="dxa"/>
              <w:left w:w="0" w:type="dxa"/>
              <w:bottom w:w="0" w:type="dxa"/>
              <w:right w:w="0" w:type="dxa"/>
            </w:tcMar>
            <w:vAlign w:val="center"/>
          </w:tcPr>
          <w:p w14:paraId="50D011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59466F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E29F5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14:paraId="7FAC52AC" w14:textId="77777777">
        <w:trPr>
          <w:cantSplit/>
          <w:jc w:val="center"/>
        </w:trPr>
        <w:tc>
          <w:tcPr>
            <w:tcW w:w="3493" w:type="dxa"/>
            <w:shd w:val="clear" w:color="auto" w:fill="FFFFFF"/>
            <w:tcMar>
              <w:top w:w="0" w:type="dxa"/>
              <w:left w:w="0" w:type="dxa"/>
              <w:bottom w:w="0" w:type="dxa"/>
              <w:right w:w="0" w:type="dxa"/>
            </w:tcMar>
            <w:vAlign w:val="center"/>
          </w:tcPr>
          <w:p w14:paraId="4C4DAB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5AA73C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5CC153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(0.27 - 0.38)</w:t>
            </w:r>
          </w:p>
        </w:tc>
      </w:tr>
      <w:tr w:rsidR="00785886" w14:paraId="771CC9EC" w14:textId="77777777">
        <w:trPr>
          <w:cantSplit/>
          <w:jc w:val="center"/>
        </w:trPr>
        <w:tc>
          <w:tcPr>
            <w:tcW w:w="3493" w:type="dxa"/>
            <w:shd w:val="clear" w:color="auto" w:fill="FFFFFF"/>
            <w:tcMar>
              <w:top w:w="0" w:type="dxa"/>
              <w:left w:w="0" w:type="dxa"/>
              <w:bottom w:w="0" w:type="dxa"/>
              <w:right w:w="0" w:type="dxa"/>
            </w:tcMar>
            <w:vAlign w:val="center"/>
          </w:tcPr>
          <w:p w14:paraId="10EC8B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5DA2CB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495C5B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(0.28 - 0.34)</w:t>
            </w:r>
          </w:p>
        </w:tc>
      </w:tr>
      <w:tr w:rsidR="00785886" w14:paraId="6B17F378" w14:textId="77777777">
        <w:trPr>
          <w:cantSplit/>
          <w:jc w:val="center"/>
        </w:trPr>
        <w:tc>
          <w:tcPr>
            <w:tcW w:w="3493" w:type="dxa"/>
            <w:shd w:val="clear" w:color="auto" w:fill="FFFFFF"/>
            <w:tcMar>
              <w:top w:w="0" w:type="dxa"/>
              <w:left w:w="0" w:type="dxa"/>
              <w:bottom w:w="0" w:type="dxa"/>
              <w:right w:w="0" w:type="dxa"/>
            </w:tcMar>
            <w:vAlign w:val="center"/>
          </w:tcPr>
          <w:p w14:paraId="267B4D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6350A8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535" w:type="dxa"/>
            <w:shd w:val="clear" w:color="auto" w:fill="FFFFFF"/>
            <w:tcMar>
              <w:top w:w="0" w:type="dxa"/>
              <w:left w:w="0" w:type="dxa"/>
              <w:bottom w:w="0" w:type="dxa"/>
              <w:right w:w="0" w:type="dxa"/>
            </w:tcMar>
            <w:vAlign w:val="center"/>
          </w:tcPr>
          <w:p w14:paraId="2858A0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(0.096 - 0.13)</w:t>
            </w:r>
          </w:p>
        </w:tc>
      </w:tr>
      <w:tr w:rsidR="00785886" w14:paraId="370EA4A0" w14:textId="77777777">
        <w:trPr>
          <w:cantSplit/>
          <w:jc w:val="center"/>
        </w:trPr>
        <w:tc>
          <w:tcPr>
            <w:tcW w:w="3493" w:type="dxa"/>
            <w:shd w:val="clear" w:color="auto" w:fill="FFFFFF"/>
            <w:tcMar>
              <w:top w:w="0" w:type="dxa"/>
              <w:left w:w="0" w:type="dxa"/>
              <w:bottom w:w="0" w:type="dxa"/>
              <w:right w:w="0" w:type="dxa"/>
            </w:tcMar>
            <w:vAlign w:val="center"/>
          </w:tcPr>
          <w:p w14:paraId="10E423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1B2EF3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3524A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(0.22 - 0.28)</w:t>
            </w:r>
          </w:p>
        </w:tc>
      </w:tr>
      <w:tr w:rsidR="00785886" w14:paraId="67EAE590" w14:textId="77777777">
        <w:trPr>
          <w:cantSplit/>
          <w:jc w:val="center"/>
        </w:trPr>
        <w:tc>
          <w:tcPr>
            <w:tcW w:w="3493" w:type="dxa"/>
            <w:shd w:val="clear" w:color="auto" w:fill="FFFFFF"/>
            <w:tcMar>
              <w:top w:w="0" w:type="dxa"/>
              <w:left w:w="0" w:type="dxa"/>
              <w:bottom w:w="0" w:type="dxa"/>
              <w:right w:w="0" w:type="dxa"/>
            </w:tcMar>
            <w:vAlign w:val="center"/>
          </w:tcPr>
          <w:p w14:paraId="47CE6B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5506F9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07AF37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14:paraId="2383B3E6" w14:textId="77777777">
        <w:trPr>
          <w:cantSplit/>
          <w:jc w:val="center"/>
        </w:trPr>
        <w:tc>
          <w:tcPr>
            <w:tcW w:w="3493" w:type="dxa"/>
            <w:shd w:val="clear" w:color="auto" w:fill="FFFFFF"/>
            <w:tcMar>
              <w:top w:w="0" w:type="dxa"/>
              <w:left w:w="0" w:type="dxa"/>
              <w:bottom w:w="0" w:type="dxa"/>
              <w:right w:w="0" w:type="dxa"/>
            </w:tcMar>
            <w:vAlign w:val="center"/>
          </w:tcPr>
          <w:p w14:paraId="3975A0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70A6A9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535" w:type="dxa"/>
            <w:shd w:val="clear" w:color="auto" w:fill="FFFFFF"/>
            <w:tcMar>
              <w:top w:w="0" w:type="dxa"/>
              <w:left w:w="0" w:type="dxa"/>
              <w:bottom w:w="0" w:type="dxa"/>
              <w:right w:w="0" w:type="dxa"/>
            </w:tcMar>
            <w:vAlign w:val="center"/>
          </w:tcPr>
          <w:p w14:paraId="44D467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14:paraId="292CF849" w14:textId="77777777">
        <w:trPr>
          <w:cantSplit/>
          <w:jc w:val="center"/>
        </w:trPr>
        <w:tc>
          <w:tcPr>
            <w:tcW w:w="3493" w:type="dxa"/>
            <w:shd w:val="clear" w:color="auto" w:fill="FFFFFF"/>
            <w:tcMar>
              <w:top w:w="0" w:type="dxa"/>
              <w:left w:w="0" w:type="dxa"/>
              <w:bottom w:w="0" w:type="dxa"/>
              <w:right w:w="0" w:type="dxa"/>
            </w:tcMar>
            <w:vAlign w:val="center"/>
          </w:tcPr>
          <w:p w14:paraId="0E9950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2AB319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535" w:type="dxa"/>
            <w:shd w:val="clear" w:color="auto" w:fill="FFFFFF"/>
            <w:tcMar>
              <w:top w:w="0" w:type="dxa"/>
              <w:left w:w="0" w:type="dxa"/>
              <w:bottom w:w="0" w:type="dxa"/>
              <w:right w:w="0" w:type="dxa"/>
            </w:tcMar>
            <w:vAlign w:val="center"/>
          </w:tcPr>
          <w:p w14:paraId="33F716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14:paraId="74DDABC3" w14:textId="77777777">
        <w:trPr>
          <w:cantSplit/>
          <w:jc w:val="center"/>
        </w:trPr>
        <w:tc>
          <w:tcPr>
            <w:tcW w:w="3493" w:type="dxa"/>
            <w:shd w:val="clear" w:color="auto" w:fill="FFFFFF"/>
            <w:tcMar>
              <w:top w:w="0" w:type="dxa"/>
              <w:left w:w="0" w:type="dxa"/>
              <w:bottom w:w="0" w:type="dxa"/>
              <w:right w:w="0" w:type="dxa"/>
            </w:tcMar>
            <w:vAlign w:val="center"/>
          </w:tcPr>
          <w:p w14:paraId="3D3DC6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05F185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535" w:type="dxa"/>
            <w:shd w:val="clear" w:color="auto" w:fill="FFFFFF"/>
            <w:tcMar>
              <w:top w:w="0" w:type="dxa"/>
              <w:left w:w="0" w:type="dxa"/>
              <w:bottom w:w="0" w:type="dxa"/>
              <w:right w:w="0" w:type="dxa"/>
            </w:tcMar>
            <w:vAlign w:val="center"/>
          </w:tcPr>
          <w:p w14:paraId="1D94E9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14:paraId="6196E249" w14:textId="77777777">
        <w:trPr>
          <w:cantSplit/>
          <w:jc w:val="center"/>
        </w:trPr>
        <w:tc>
          <w:tcPr>
            <w:tcW w:w="3493" w:type="dxa"/>
            <w:shd w:val="clear" w:color="auto" w:fill="FFFFFF"/>
            <w:tcMar>
              <w:top w:w="0" w:type="dxa"/>
              <w:left w:w="0" w:type="dxa"/>
              <w:bottom w:w="0" w:type="dxa"/>
              <w:right w:w="0" w:type="dxa"/>
            </w:tcMar>
            <w:vAlign w:val="center"/>
          </w:tcPr>
          <w:p w14:paraId="771353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3B6A98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535" w:type="dxa"/>
            <w:shd w:val="clear" w:color="auto" w:fill="FFFFFF"/>
            <w:tcMar>
              <w:top w:w="0" w:type="dxa"/>
              <w:left w:w="0" w:type="dxa"/>
              <w:bottom w:w="0" w:type="dxa"/>
              <w:right w:w="0" w:type="dxa"/>
            </w:tcMar>
            <w:vAlign w:val="center"/>
          </w:tcPr>
          <w:p w14:paraId="035EA9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14:paraId="0EC6A686" w14:textId="77777777">
        <w:trPr>
          <w:cantSplit/>
          <w:jc w:val="center"/>
        </w:trPr>
        <w:tc>
          <w:tcPr>
            <w:tcW w:w="3493" w:type="dxa"/>
            <w:shd w:val="clear" w:color="auto" w:fill="FFFFFF"/>
            <w:tcMar>
              <w:top w:w="0" w:type="dxa"/>
              <w:left w:w="0" w:type="dxa"/>
              <w:bottom w:w="0" w:type="dxa"/>
              <w:right w:w="0" w:type="dxa"/>
            </w:tcMar>
            <w:vAlign w:val="center"/>
          </w:tcPr>
          <w:p w14:paraId="7473F7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1FFD8D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535" w:type="dxa"/>
            <w:shd w:val="clear" w:color="auto" w:fill="FFFFFF"/>
            <w:tcMar>
              <w:top w:w="0" w:type="dxa"/>
              <w:left w:w="0" w:type="dxa"/>
              <w:bottom w:w="0" w:type="dxa"/>
              <w:right w:w="0" w:type="dxa"/>
            </w:tcMar>
            <w:vAlign w:val="center"/>
          </w:tcPr>
          <w:p w14:paraId="5D1F24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14:paraId="66F546E1" w14:textId="77777777">
        <w:trPr>
          <w:cantSplit/>
          <w:jc w:val="center"/>
        </w:trPr>
        <w:tc>
          <w:tcPr>
            <w:tcW w:w="3493" w:type="dxa"/>
            <w:shd w:val="clear" w:color="auto" w:fill="FFFFFF"/>
            <w:tcMar>
              <w:top w:w="0" w:type="dxa"/>
              <w:left w:w="0" w:type="dxa"/>
              <w:bottom w:w="0" w:type="dxa"/>
              <w:right w:w="0" w:type="dxa"/>
            </w:tcMar>
            <w:vAlign w:val="center"/>
          </w:tcPr>
          <w:p w14:paraId="75EF2C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738A67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FB7BD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14:paraId="31437924" w14:textId="77777777">
        <w:trPr>
          <w:cantSplit/>
          <w:jc w:val="center"/>
        </w:trPr>
        <w:tc>
          <w:tcPr>
            <w:tcW w:w="3493" w:type="dxa"/>
            <w:shd w:val="clear" w:color="auto" w:fill="FFFFFF"/>
            <w:tcMar>
              <w:top w:w="0" w:type="dxa"/>
              <w:left w:w="0" w:type="dxa"/>
              <w:bottom w:w="0" w:type="dxa"/>
              <w:right w:w="0" w:type="dxa"/>
            </w:tcMar>
            <w:vAlign w:val="center"/>
          </w:tcPr>
          <w:p w14:paraId="6AAD11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14:paraId="0C7924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1E68B0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14:paraId="62638D79" w14:textId="77777777">
        <w:trPr>
          <w:cantSplit/>
          <w:jc w:val="center"/>
        </w:trPr>
        <w:tc>
          <w:tcPr>
            <w:tcW w:w="3493" w:type="dxa"/>
            <w:shd w:val="clear" w:color="auto" w:fill="FFFFFF"/>
            <w:tcMar>
              <w:top w:w="0" w:type="dxa"/>
              <w:left w:w="0" w:type="dxa"/>
              <w:bottom w:w="0" w:type="dxa"/>
              <w:right w:w="0" w:type="dxa"/>
            </w:tcMar>
            <w:vAlign w:val="center"/>
          </w:tcPr>
          <w:p w14:paraId="048B36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14:paraId="6BACAC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5A50A1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0.0085 (0.000000000048 - 0.044)</w:t>
            </w:r>
          </w:p>
        </w:tc>
      </w:tr>
      <w:tr w:rsidR="00785886" w14:paraId="5DC6E54C" w14:textId="77777777">
        <w:trPr>
          <w:cantSplit/>
          <w:jc w:val="center"/>
        </w:trPr>
        <w:tc>
          <w:tcPr>
            <w:tcW w:w="3493" w:type="dxa"/>
            <w:shd w:val="clear" w:color="auto" w:fill="FFFFFF"/>
            <w:tcMar>
              <w:top w:w="0" w:type="dxa"/>
              <w:left w:w="0" w:type="dxa"/>
              <w:bottom w:w="0" w:type="dxa"/>
              <w:right w:w="0" w:type="dxa"/>
            </w:tcMar>
            <w:vAlign w:val="center"/>
          </w:tcPr>
          <w:p w14:paraId="203752FF"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93" w:type="dxa"/>
            <w:shd w:val="clear" w:color="auto" w:fill="FFFFFF"/>
            <w:tcMar>
              <w:top w:w="0" w:type="dxa"/>
              <w:left w:w="0" w:type="dxa"/>
              <w:bottom w:w="0" w:type="dxa"/>
              <w:right w:w="0" w:type="dxa"/>
            </w:tcMar>
            <w:vAlign w:val="center"/>
          </w:tcPr>
          <w:p w14:paraId="0577B3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5C344E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(0.00000000000064 -   1)</w:t>
            </w:r>
          </w:p>
        </w:tc>
      </w:tr>
      <w:tr w:rsidR="00785886" w14:paraId="436FAE27" w14:textId="77777777">
        <w:trPr>
          <w:cantSplit/>
          <w:jc w:val="center"/>
        </w:trPr>
        <w:tc>
          <w:tcPr>
            <w:tcW w:w="3493" w:type="dxa"/>
            <w:shd w:val="clear" w:color="auto" w:fill="FFFFFF"/>
            <w:tcMar>
              <w:top w:w="0" w:type="dxa"/>
              <w:left w:w="0" w:type="dxa"/>
              <w:bottom w:w="0" w:type="dxa"/>
              <w:right w:w="0" w:type="dxa"/>
            </w:tcMar>
            <w:vAlign w:val="center"/>
          </w:tcPr>
          <w:p w14:paraId="325786F3"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93" w:type="dxa"/>
            <w:shd w:val="clear" w:color="auto" w:fill="FFFFFF"/>
            <w:tcMar>
              <w:top w:w="0" w:type="dxa"/>
              <w:left w:w="0" w:type="dxa"/>
              <w:bottom w:w="0" w:type="dxa"/>
              <w:right w:w="0" w:type="dxa"/>
            </w:tcMar>
            <w:vAlign w:val="center"/>
          </w:tcPr>
          <w:p w14:paraId="62E0F9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BC36E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0.74 (0.0000065 -   1)</w:t>
            </w:r>
          </w:p>
        </w:tc>
      </w:tr>
      <w:tr w:rsidR="00785886" w14:paraId="7F03EBF8" w14:textId="77777777">
        <w:trPr>
          <w:cantSplit/>
          <w:jc w:val="center"/>
        </w:trPr>
        <w:tc>
          <w:tcPr>
            <w:tcW w:w="3493" w:type="dxa"/>
            <w:shd w:val="clear" w:color="auto" w:fill="FFFFFF"/>
            <w:tcMar>
              <w:top w:w="0" w:type="dxa"/>
              <w:left w:w="0" w:type="dxa"/>
              <w:bottom w:w="0" w:type="dxa"/>
              <w:right w:w="0" w:type="dxa"/>
            </w:tcMar>
            <w:vAlign w:val="center"/>
          </w:tcPr>
          <w:p w14:paraId="2E78D9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14:paraId="6D35FF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4BA11D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(0.43 - 0.57)</w:t>
            </w:r>
          </w:p>
        </w:tc>
      </w:tr>
      <w:tr w:rsidR="00785886" w14:paraId="5B144602" w14:textId="77777777">
        <w:trPr>
          <w:cantSplit/>
          <w:jc w:val="center"/>
        </w:trPr>
        <w:tc>
          <w:tcPr>
            <w:tcW w:w="3493" w:type="dxa"/>
            <w:shd w:val="clear" w:color="auto" w:fill="FFFFFF"/>
            <w:tcMar>
              <w:top w:w="0" w:type="dxa"/>
              <w:left w:w="0" w:type="dxa"/>
              <w:bottom w:w="0" w:type="dxa"/>
              <w:right w:w="0" w:type="dxa"/>
            </w:tcMar>
            <w:vAlign w:val="center"/>
          </w:tcPr>
          <w:p w14:paraId="548081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14:paraId="610367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5A9682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(0.43 - 0.57)</w:t>
            </w:r>
          </w:p>
        </w:tc>
      </w:tr>
      <w:tr w:rsidR="00785886" w14:paraId="3DCA0541" w14:textId="77777777">
        <w:trPr>
          <w:cantSplit/>
          <w:jc w:val="center"/>
        </w:trPr>
        <w:tc>
          <w:tcPr>
            <w:tcW w:w="3493" w:type="dxa"/>
            <w:shd w:val="clear" w:color="auto" w:fill="FFFFFF"/>
            <w:tcMar>
              <w:top w:w="0" w:type="dxa"/>
              <w:left w:w="0" w:type="dxa"/>
              <w:bottom w:w="0" w:type="dxa"/>
              <w:right w:w="0" w:type="dxa"/>
            </w:tcMar>
            <w:vAlign w:val="center"/>
          </w:tcPr>
          <w:p w14:paraId="33CEB0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14:paraId="1B4B00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2763E1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(0.0000000000000071 - 0.17)</w:t>
            </w:r>
          </w:p>
        </w:tc>
      </w:tr>
      <w:tr w:rsidR="00785886" w14:paraId="0CD35CEE" w14:textId="77777777">
        <w:trPr>
          <w:cantSplit/>
          <w:jc w:val="center"/>
        </w:trPr>
        <w:tc>
          <w:tcPr>
            <w:tcW w:w="3493" w:type="dxa"/>
            <w:shd w:val="clear" w:color="auto" w:fill="FFFFFF"/>
            <w:tcMar>
              <w:top w:w="0" w:type="dxa"/>
              <w:left w:w="0" w:type="dxa"/>
              <w:bottom w:w="0" w:type="dxa"/>
              <w:right w:w="0" w:type="dxa"/>
            </w:tcMar>
            <w:vAlign w:val="center"/>
          </w:tcPr>
          <w:p w14:paraId="0A385F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14:paraId="2FAA6B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7F353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(0.83 -   1)</w:t>
            </w:r>
          </w:p>
        </w:tc>
      </w:tr>
      <w:tr w:rsidR="00785886" w14:paraId="56447561" w14:textId="77777777">
        <w:trPr>
          <w:cantSplit/>
          <w:jc w:val="center"/>
        </w:trPr>
        <w:tc>
          <w:tcPr>
            <w:tcW w:w="3493" w:type="dxa"/>
            <w:shd w:val="clear" w:color="auto" w:fill="FFFFFF"/>
            <w:tcMar>
              <w:top w:w="0" w:type="dxa"/>
              <w:left w:w="0" w:type="dxa"/>
              <w:bottom w:w="0" w:type="dxa"/>
              <w:right w:w="0" w:type="dxa"/>
            </w:tcMar>
            <w:vAlign w:val="center"/>
          </w:tcPr>
          <w:p w14:paraId="23A0C7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14:paraId="69FFB2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117F28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0.0016 (0.000082 - 0.0044)</w:t>
            </w:r>
          </w:p>
        </w:tc>
      </w:tr>
      <w:tr w:rsidR="00785886" w14:paraId="5D0E7617" w14:textId="77777777">
        <w:trPr>
          <w:cantSplit/>
          <w:jc w:val="center"/>
        </w:trPr>
        <w:tc>
          <w:tcPr>
            <w:tcW w:w="3493" w:type="dxa"/>
            <w:shd w:val="clear" w:color="auto" w:fill="FFFFFF"/>
            <w:tcMar>
              <w:top w:w="0" w:type="dxa"/>
              <w:left w:w="0" w:type="dxa"/>
              <w:bottom w:w="0" w:type="dxa"/>
              <w:right w:w="0" w:type="dxa"/>
            </w:tcMar>
            <w:vAlign w:val="center"/>
          </w:tcPr>
          <w:p w14:paraId="1B57EC3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14:paraId="170EF6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4207A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w:t>
            </w:r>
            <w:proofErr w:type="gramStart"/>
            <w:r>
              <w:rPr>
                <w:rFonts w:ascii="Times New Roman (Body)" w:eastAsia="Times New Roman (Body)" w:hAnsi="Times New Roman (Body)" w:cs="Times New Roman (Body)"/>
                <w:color w:val="000000"/>
                <w:sz w:val="20"/>
                <w:szCs w:val="20"/>
              </w:rPr>
              <w:t>(  1</w:t>
            </w:r>
            <w:proofErr w:type="gramEnd"/>
            <w:r>
              <w:rPr>
                <w:rFonts w:ascii="Times New Roman (Body)" w:eastAsia="Times New Roman (Body)" w:hAnsi="Times New Roman (Body)" w:cs="Times New Roman (Body)"/>
                <w:color w:val="000000"/>
                <w:sz w:val="20"/>
                <w:szCs w:val="20"/>
              </w:rPr>
              <w:t xml:space="preserve"> -   1)</w:t>
            </w:r>
          </w:p>
        </w:tc>
      </w:tr>
      <w:tr w:rsidR="00785886" w14:paraId="6B34AFAA" w14:textId="77777777">
        <w:trPr>
          <w:cantSplit/>
          <w:jc w:val="center"/>
        </w:trPr>
        <w:tc>
          <w:tcPr>
            <w:tcW w:w="3493" w:type="dxa"/>
            <w:shd w:val="clear" w:color="auto" w:fill="FFFFFF"/>
            <w:tcMar>
              <w:top w:w="0" w:type="dxa"/>
              <w:left w:w="0" w:type="dxa"/>
              <w:bottom w:w="0" w:type="dxa"/>
              <w:right w:w="0" w:type="dxa"/>
            </w:tcMar>
            <w:vAlign w:val="center"/>
          </w:tcPr>
          <w:p w14:paraId="0ED542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14:paraId="265B48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16F25F0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(0.41 - 0.94)</w:t>
            </w:r>
          </w:p>
        </w:tc>
      </w:tr>
      <w:tr w:rsidR="00785886" w14:paraId="1319E5D4" w14:textId="77777777">
        <w:trPr>
          <w:cantSplit/>
          <w:jc w:val="center"/>
        </w:trPr>
        <w:tc>
          <w:tcPr>
            <w:tcW w:w="3493" w:type="dxa"/>
            <w:shd w:val="clear" w:color="auto" w:fill="FFFFFF"/>
            <w:tcMar>
              <w:top w:w="0" w:type="dxa"/>
              <w:left w:w="0" w:type="dxa"/>
              <w:bottom w:w="0" w:type="dxa"/>
              <w:right w:w="0" w:type="dxa"/>
            </w:tcMar>
            <w:vAlign w:val="center"/>
          </w:tcPr>
          <w:p w14:paraId="5F43EC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14:paraId="4BE6A2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9EBB8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(0.06 - 0.59)</w:t>
            </w:r>
          </w:p>
        </w:tc>
      </w:tr>
      <w:tr w:rsidR="00785886" w14:paraId="585FB96B" w14:textId="77777777">
        <w:trPr>
          <w:cantSplit/>
          <w:jc w:val="center"/>
        </w:trPr>
        <w:tc>
          <w:tcPr>
            <w:tcW w:w="3493" w:type="dxa"/>
            <w:shd w:val="clear" w:color="auto" w:fill="FFFFFF"/>
            <w:tcMar>
              <w:top w:w="0" w:type="dxa"/>
              <w:left w:w="0" w:type="dxa"/>
              <w:bottom w:w="0" w:type="dxa"/>
              <w:right w:w="0" w:type="dxa"/>
            </w:tcMar>
            <w:vAlign w:val="center"/>
          </w:tcPr>
          <w:p w14:paraId="6392A2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14:paraId="0B8303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3C31AA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(0.26 - 0.82)</w:t>
            </w:r>
          </w:p>
        </w:tc>
      </w:tr>
      <w:tr w:rsidR="00785886" w14:paraId="31F5124E" w14:textId="77777777">
        <w:trPr>
          <w:cantSplit/>
          <w:jc w:val="center"/>
        </w:trPr>
        <w:tc>
          <w:tcPr>
            <w:tcW w:w="3493" w:type="dxa"/>
            <w:shd w:val="clear" w:color="auto" w:fill="FFFFFF"/>
            <w:tcMar>
              <w:top w:w="0" w:type="dxa"/>
              <w:left w:w="0" w:type="dxa"/>
              <w:bottom w:w="0" w:type="dxa"/>
              <w:right w:w="0" w:type="dxa"/>
            </w:tcMar>
            <w:vAlign w:val="center"/>
          </w:tcPr>
          <w:p w14:paraId="6B592F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Walla Walla River</w:t>
            </w:r>
          </w:p>
        </w:tc>
        <w:tc>
          <w:tcPr>
            <w:tcW w:w="3493" w:type="dxa"/>
            <w:shd w:val="clear" w:color="auto" w:fill="FFFFFF"/>
            <w:tcMar>
              <w:top w:w="0" w:type="dxa"/>
              <w:left w:w="0" w:type="dxa"/>
              <w:bottom w:w="0" w:type="dxa"/>
              <w:right w:w="0" w:type="dxa"/>
            </w:tcMar>
            <w:vAlign w:val="center"/>
          </w:tcPr>
          <w:p w14:paraId="577EA9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144A8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(0.18 - 0.74)</w:t>
            </w:r>
          </w:p>
        </w:tc>
      </w:tr>
      <w:tr w:rsidR="00785886" w14:paraId="625FACDD" w14:textId="77777777">
        <w:trPr>
          <w:cantSplit/>
          <w:jc w:val="center"/>
        </w:trPr>
        <w:tc>
          <w:tcPr>
            <w:tcW w:w="3493" w:type="dxa"/>
            <w:shd w:val="clear" w:color="auto" w:fill="FFFFFF"/>
            <w:tcMar>
              <w:top w:w="0" w:type="dxa"/>
              <w:left w:w="0" w:type="dxa"/>
              <w:bottom w:w="0" w:type="dxa"/>
              <w:right w:w="0" w:type="dxa"/>
            </w:tcMar>
            <w:vAlign w:val="center"/>
          </w:tcPr>
          <w:p w14:paraId="21CBFE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14:paraId="29E1BA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53AB01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 (0.00000000000072 - 0.29)</w:t>
            </w:r>
          </w:p>
        </w:tc>
      </w:tr>
      <w:tr w:rsidR="00785886" w14:paraId="316720B5" w14:textId="77777777">
        <w:trPr>
          <w:cantSplit/>
          <w:jc w:val="center"/>
        </w:trPr>
        <w:tc>
          <w:tcPr>
            <w:tcW w:w="3493" w:type="dxa"/>
            <w:shd w:val="clear" w:color="auto" w:fill="FFFFFF"/>
            <w:tcMar>
              <w:top w:w="0" w:type="dxa"/>
              <w:left w:w="0" w:type="dxa"/>
              <w:bottom w:w="0" w:type="dxa"/>
              <w:right w:w="0" w:type="dxa"/>
            </w:tcMar>
            <w:vAlign w:val="center"/>
          </w:tcPr>
          <w:p w14:paraId="0B778B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14:paraId="0440D8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6B1E3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(0.71 -   1)</w:t>
            </w:r>
          </w:p>
        </w:tc>
      </w:tr>
      <w:tr w:rsidR="00785886" w14:paraId="150B6195" w14:textId="77777777">
        <w:trPr>
          <w:cantSplit/>
          <w:jc w:val="center"/>
        </w:trPr>
        <w:tc>
          <w:tcPr>
            <w:tcW w:w="3493" w:type="dxa"/>
            <w:shd w:val="clear" w:color="auto" w:fill="FFFFFF"/>
            <w:tcMar>
              <w:top w:w="0" w:type="dxa"/>
              <w:left w:w="0" w:type="dxa"/>
              <w:bottom w:w="0" w:type="dxa"/>
              <w:right w:w="0" w:type="dxa"/>
            </w:tcMar>
            <w:vAlign w:val="center"/>
          </w:tcPr>
          <w:p w14:paraId="5C5E84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14:paraId="310112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113E10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14:paraId="67957EF1" w14:textId="77777777">
        <w:trPr>
          <w:cantSplit/>
          <w:jc w:val="center"/>
        </w:trPr>
        <w:tc>
          <w:tcPr>
            <w:tcW w:w="3493" w:type="dxa"/>
            <w:shd w:val="clear" w:color="auto" w:fill="FFFFFF"/>
            <w:tcMar>
              <w:top w:w="0" w:type="dxa"/>
              <w:left w:w="0" w:type="dxa"/>
              <w:bottom w:w="0" w:type="dxa"/>
              <w:right w:w="0" w:type="dxa"/>
            </w:tcMar>
            <w:vAlign w:val="center"/>
          </w:tcPr>
          <w:p w14:paraId="70AB40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14:paraId="74CD07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8A4DB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14:paraId="1B0E5CF9" w14:textId="77777777">
        <w:trPr>
          <w:cantSplit/>
          <w:jc w:val="center"/>
        </w:trPr>
        <w:tc>
          <w:tcPr>
            <w:tcW w:w="3493" w:type="dxa"/>
            <w:shd w:val="clear" w:color="auto" w:fill="FFFFFF"/>
            <w:tcMar>
              <w:top w:w="0" w:type="dxa"/>
              <w:left w:w="0" w:type="dxa"/>
              <w:bottom w:w="0" w:type="dxa"/>
              <w:right w:w="0" w:type="dxa"/>
            </w:tcMar>
            <w:vAlign w:val="center"/>
          </w:tcPr>
          <w:p w14:paraId="6D33C2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14:paraId="75C46D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0BB0DC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14:paraId="30769241" w14:textId="77777777">
        <w:trPr>
          <w:cantSplit/>
          <w:jc w:val="center"/>
        </w:trPr>
        <w:tc>
          <w:tcPr>
            <w:tcW w:w="3493" w:type="dxa"/>
            <w:shd w:val="clear" w:color="auto" w:fill="FFFFFF"/>
            <w:tcMar>
              <w:top w:w="0" w:type="dxa"/>
              <w:left w:w="0" w:type="dxa"/>
              <w:bottom w:w="0" w:type="dxa"/>
              <w:right w:w="0" w:type="dxa"/>
            </w:tcMar>
            <w:vAlign w:val="center"/>
          </w:tcPr>
          <w:p w14:paraId="11116F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14:paraId="64F196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2319D1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14:paraId="691ABC65" w14:textId="77777777">
        <w:trPr>
          <w:cantSplit/>
          <w:jc w:val="center"/>
        </w:trPr>
        <w:tc>
          <w:tcPr>
            <w:tcW w:w="3493" w:type="dxa"/>
            <w:shd w:val="clear" w:color="auto" w:fill="FFFFFF"/>
            <w:tcMar>
              <w:top w:w="0" w:type="dxa"/>
              <w:left w:w="0" w:type="dxa"/>
              <w:bottom w:w="0" w:type="dxa"/>
              <w:right w:w="0" w:type="dxa"/>
            </w:tcMar>
            <w:vAlign w:val="center"/>
          </w:tcPr>
          <w:p w14:paraId="4FD5A4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14:paraId="5226CA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353C65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14:paraId="6929F74E" w14:textId="77777777">
        <w:trPr>
          <w:cantSplit/>
          <w:jc w:val="center"/>
        </w:trPr>
        <w:tc>
          <w:tcPr>
            <w:tcW w:w="3493" w:type="dxa"/>
            <w:shd w:val="clear" w:color="auto" w:fill="FFFFFF"/>
            <w:tcMar>
              <w:top w:w="0" w:type="dxa"/>
              <w:left w:w="0" w:type="dxa"/>
              <w:bottom w:w="0" w:type="dxa"/>
              <w:right w:w="0" w:type="dxa"/>
            </w:tcMar>
            <w:vAlign w:val="center"/>
          </w:tcPr>
          <w:p w14:paraId="41BA54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14:paraId="2451E6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4F153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14:paraId="14E1834F" w14:textId="77777777">
        <w:trPr>
          <w:cantSplit/>
          <w:jc w:val="center"/>
        </w:trPr>
        <w:tc>
          <w:tcPr>
            <w:tcW w:w="3493" w:type="dxa"/>
            <w:shd w:val="clear" w:color="auto" w:fill="FFFFFF"/>
            <w:tcMar>
              <w:top w:w="0" w:type="dxa"/>
              <w:left w:w="0" w:type="dxa"/>
              <w:bottom w:w="0" w:type="dxa"/>
              <w:right w:w="0" w:type="dxa"/>
            </w:tcMar>
            <w:vAlign w:val="center"/>
          </w:tcPr>
          <w:p w14:paraId="0A015E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14:paraId="71A474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4D1760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14:paraId="3F94F204" w14:textId="77777777">
        <w:trPr>
          <w:cantSplit/>
          <w:jc w:val="center"/>
        </w:trPr>
        <w:tc>
          <w:tcPr>
            <w:tcW w:w="3493" w:type="dxa"/>
            <w:shd w:val="clear" w:color="auto" w:fill="FFFFFF"/>
            <w:tcMar>
              <w:top w:w="0" w:type="dxa"/>
              <w:left w:w="0" w:type="dxa"/>
              <w:bottom w:w="0" w:type="dxa"/>
              <w:right w:w="0" w:type="dxa"/>
            </w:tcMar>
            <w:vAlign w:val="center"/>
          </w:tcPr>
          <w:p w14:paraId="2A772A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14:paraId="389C5D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1B6DE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14:paraId="5EDB84CB" w14:textId="77777777">
        <w:trPr>
          <w:cantSplit/>
          <w:jc w:val="center"/>
        </w:trPr>
        <w:tc>
          <w:tcPr>
            <w:tcW w:w="3493" w:type="dxa"/>
            <w:shd w:val="clear" w:color="auto" w:fill="FFFFFF"/>
            <w:tcMar>
              <w:top w:w="0" w:type="dxa"/>
              <w:left w:w="0" w:type="dxa"/>
              <w:bottom w:w="0" w:type="dxa"/>
              <w:right w:w="0" w:type="dxa"/>
            </w:tcMar>
            <w:vAlign w:val="center"/>
          </w:tcPr>
          <w:p w14:paraId="50154B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14:paraId="5BEE57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6199A8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14:paraId="6C19D564" w14:textId="77777777">
        <w:trPr>
          <w:cantSplit/>
          <w:jc w:val="center"/>
        </w:trPr>
        <w:tc>
          <w:tcPr>
            <w:tcW w:w="3493" w:type="dxa"/>
            <w:shd w:val="clear" w:color="auto" w:fill="FFFFFF"/>
            <w:tcMar>
              <w:top w:w="0" w:type="dxa"/>
              <w:left w:w="0" w:type="dxa"/>
              <w:bottom w:w="0" w:type="dxa"/>
              <w:right w:w="0" w:type="dxa"/>
            </w:tcMar>
            <w:vAlign w:val="center"/>
          </w:tcPr>
          <w:p w14:paraId="268237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14:paraId="6C8EE5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0FAAF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14:paraId="564CC2C3" w14:textId="77777777">
        <w:trPr>
          <w:cantSplit/>
          <w:jc w:val="center"/>
        </w:trPr>
        <w:tc>
          <w:tcPr>
            <w:tcW w:w="3493" w:type="dxa"/>
            <w:shd w:val="clear" w:color="auto" w:fill="FFFFFF"/>
            <w:tcMar>
              <w:top w:w="0" w:type="dxa"/>
              <w:left w:w="0" w:type="dxa"/>
              <w:bottom w:w="0" w:type="dxa"/>
              <w:right w:w="0" w:type="dxa"/>
            </w:tcMar>
            <w:vAlign w:val="center"/>
          </w:tcPr>
          <w:p w14:paraId="361C57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14:paraId="785426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4F5DA3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14:paraId="5A9649D6" w14:textId="77777777">
        <w:trPr>
          <w:cantSplit/>
          <w:jc w:val="center"/>
        </w:trPr>
        <w:tc>
          <w:tcPr>
            <w:tcW w:w="3493" w:type="dxa"/>
            <w:shd w:val="clear" w:color="auto" w:fill="FFFFFF"/>
            <w:tcMar>
              <w:top w:w="0" w:type="dxa"/>
              <w:left w:w="0" w:type="dxa"/>
              <w:bottom w:w="0" w:type="dxa"/>
              <w:right w:w="0" w:type="dxa"/>
            </w:tcMar>
            <w:vAlign w:val="center"/>
          </w:tcPr>
          <w:p w14:paraId="59D89D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14:paraId="6631C3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E1304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14:paraId="7C4272EA" w14:textId="77777777">
        <w:trPr>
          <w:cantSplit/>
          <w:jc w:val="center"/>
        </w:trPr>
        <w:tc>
          <w:tcPr>
            <w:tcW w:w="3493" w:type="dxa"/>
            <w:shd w:val="clear" w:color="auto" w:fill="FFFFFF"/>
            <w:tcMar>
              <w:top w:w="0" w:type="dxa"/>
              <w:left w:w="0" w:type="dxa"/>
              <w:bottom w:w="0" w:type="dxa"/>
              <w:right w:w="0" w:type="dxa"/>
            </w:tcMar>
            <w:vAlign w:val="center"/>
          </w:tcPr>
          <w:p w14:paraId="529B80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14:paraId="32B059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326588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14:paraId="52E42692" w14:textId="77777777">
        <w:trPr>
          <w:cantSplit/>
          <w:jc w:val="center"/>
        </w:trPr>
        <w:tc>
          <w:tcPr>
            <w:tcW w:w="3493" w:type="dxa"/>
            <w:shd w:val="clear" w:color="auto" w:fill="FFFFFF"/>
            <w:tcMar>
              <w:top w:w="0" w:type="dxa"/>
              <w:left w:w="0" w:type="dxa"/>
              <w:bottom w:w="0" w:type="dxa"/>
              <w:right w:w="0" w:type="dxa"/>
            </w:tcMar>
            <w:vAlign w:val="center"/>
          </w:tcPr>
          <w:p w14:paraId="1C3F69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14:paraId="47B1D7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CA938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14:paraId="4F92A8D3" w14:textId="77777777">
        <w:trPr>
          <w:cantSplit/>
          <w:jc w:val="center"/>
        </w:trPr>
        <w:tc>
          <w:tcPr>
            <w:tcW w:w="3493" w:type="dxa"/>
            <w:shd w:val="clear" w:color="auto" w:fill="FFFFFF"/>
            <w:tcMar>
              <w:top w:w="0" w:type="dxa"/>
              <w:left w:w="0" w:type="dxa"/>
              <w:bottom w:w="0" w:type="dxa"/>
              <w:right w:w="0" w:type="dxa"/>
            </w:tcMar>
            <w:vAlign w:val="center"/>
          </w:tcPr>
          <w:p w14:paraId="15A880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14:paraId="7C4D60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3F7391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14:paraId="71B7D771" w14:textId="77777777">
        <w:trPr>
          <w:cantSplit/>
          <w:jc w:val="center"/>
        </w:trPr>
        <w:tc>
          <w:tcPr>
            <w:tcW w:w="3493" w:type="dxa"/>
            <w:shd w:val="clear" w:color="auto" w:fill="FFFFFF"/>
            <w:tcMar>
              <w:top w:w="0" w:type="dxa"/>
              <w:left w:w="0" w:type="dxa"/>
              <w:bottom w:w="0" w:type="dxa"/>
              <w:right w:w="0" w:type="dxa"/>
            </w:tcMar>
            <w:vAlign w:val="center"/>
          </w:tcPr>
          <w:p w14:paraId="486395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14:paraId="2F72AE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5DAA84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14:paraId="42A196C3" w14:textId="77777777">
        <w:trPr>
          <w:cantSplit/>
          <w:jc w:val="center"/>
        </w:trPr>
        <w:tc>
          <w:tcPr>
            <w:tcW w:w="3493" w:type="dxa"/>
            <w:shd w:val="clear" w:color="auto" w:fill="FFFFFF"/>
            <w:tcMar>
              <w:top w:w="0" w:type="dxa"/>
              <w:left w:w="0" w:type="dxa"/>
              <w:bottom w:w="0" w:type="dxa"/>
              <w:right w:w="0" w:type="dxa"/>
            </w:tcMar>
            <w:vAlign w:val="center"/>
          </w:tcPr>
          <w:p w14:paraId="34D0FC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14:paraId="508668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4F5D20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14:paraId="4B1304A8" w14:textId="77777777">
        <w:trPr>
          <w:cantSplit/>
          <w:jc w:val="center"/>
        </w:trPr>
        <w:tc>
          <w:tcPr>
            <w:tcW w:w="3493" w:type="dxa"/>
            <w:shd w:val="clear" w:color="auto" w:fill="FFFFFF"/>
            <w:tcMar>
              <w:top w:w="0" w:type="dxa"/>
              <w:left w:w="0" w:type="dxa"/>
              <w:bottom w:w="0" w:type="dxa"/>
              <w:right w:w="0" w:type="dxa"/>
            </w:tcMar>
            <w:vAlign w:val="center"/>
          </w:tcPr>
          <w:p w14:paraId="4C218C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14:paraId="3E259B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3CA83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14:paraId="35374A9A" w14:textId="77777777">
        <w:trPr>
          <w:cantSplit/>
          <w:jc w:val="center"/>
        </w:trPr>
        <w:tc>
          <w:tcPr>
            <w:tcW w:w="3493" w:type="dxa"/>
            <w:shd w:val="clear" w:color="auto" w:fill="FFFFFF"/>
            <w:tcMar>
              <w:top w:w="0" w:type="dxa"/>
              <w:left w:w="0" w:type="dxa"/>
              <w:bottom w:w="0" w:type="dxa"/>
              <w:right w:w="0" w:type="dxa"/>
            </w:tcMar>
            <w:vAlign w:val="center"/>
          </w:tcPr>
          <w:p w14:paraId="33A686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14:paraId="169359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2DEB41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14:paraId="51DED351" w14:textId="77777777">
        <w:trPr>
          <w:cantSplit/>
          <w:jc w:val="center"/>
        </w:trPr>
        <w:tc>
          <w:tcPr>
            <w:tcW w:w="3493" w:type="dxa"/>
            <w:shd w:val="clear" w:color="auto" w:fill="FFFFFF"/>
            <w:tcMar>
              <w:top w:w="0" w:type="dxa"/>
              <w:left w:w="0" w:type="dxa"/>
              <w:bottom w:w="0" w:type="dxa"/>
              <w:right w:w="0" w:type="dxa"/>
            </w:tcMar>
            <w:vAlign w:val="center"/>
          </w:tcPr>
          <w:p w14:paraId="2535CA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14:paraId="1B998D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CD210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1DADE6DE" w14:textId="77777777">
        <w:trPr>
          <w:cantSplit/>
          <w:jc w:val="center"/>
        </w:trPr>
        <w:tc>
          <w:tcPr>
            <w:tcW w:w="3493" w:type="dxa"/>
            <w:shd w:val="clear" w:color="auto" w:fill="FFFFFF"/>
            <w:tcMar>
              <w:top w:w="0" w:type="dxa"/>
              <w:left w:w="0" w:type="dxa"/>
              <w:bottom w:w="0" w:type="dxa"/>
              <w:right w:w="0" w:type="dxa"/>
            </w:tcMar>
            <w:vAlign w:val="center"/>
          </w:tcPr>
          <w:p w14:paraId="6C5DB8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shd w:val="clear" w:color="auto" w:fill="FFFFFF"/>
            <w:tcMar>
              <w:top w:w="0" w:type="dxa"/>
              <w:left w:w="0" w:type="dxa"/>
              <w:bottom w:w="0" w:type="dxa"/>
              <w:right w:w="0" w:type="dxa"/>
            </w:tcMar>
            <w:vAlign w:val="center"/>
          </w:tcPr>
          <w:p w14:paraId="627033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0586C1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14:paraId="27995088" w14:textId="77777777">
        <w:trPr>
          <w:cantSplit/>
          <w:jc w:val="center"/>
        </w:trPr>
        <w:tc>
          <w:tcPr>
            <w:tcW w:w="3493" w:type="dxa"/>
            <w:tcBorders>
              <w:bottom w:val="single" w:sz="16" w:space="0" w:color="666666"/>
            </w:tcBorders>
            <w:shd w:val="clear" w:color="auto" w:fill="FFFFFF"/>
            <w:tcMar>
              <w:top w:w="0" w:type="dxa"/>
              <w:left w:w="0" w:type="dxa"/>
              <w:bottom w:w="0" w:type="dxa"/>
              <w:right w:w="0" w:type="dxa"/>
            </w:tcMar>
            <w:vAlign w:val="center"/>
          </w:tcPr>
          <w:p w14:paraId="337E8E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tcBorders>
              <w:bottom w:val="single" w:sz="16" w:space="0" w:color="666666"/>
            </w:tcBorders>
            <w:shd w:val="clear" w:color="auto" w:fill="FFFFFF"/>
            <w:tcMar>
              <w:top w:w="0" w:type="dxa"/>
              <w:left w:w="0" w:type="dxa"/>
              <w:bottom w:w="0" w:type="dxa"/>
              <w:right w:w="0" w:type="dxa"/>
            </w:tcMar>
            <w:vAlign w:val="center"/>
          </w:tcPr>
          <w:p w14:paraId="19287D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tcBorders>
              <w:bottom w:val="single" w:sz="16" w:space="0" w:color="666666"/>
            </w:tcBorders>
            <w:shd w:val="clear" w:color="auto" w:fill="FFFFFF"/>
            <w:tcMar>
              <w:top w:w="0" w:type="dxa"/>
              <w:left w:w="0" w:type="dxa"/>
              <w:bottom w:w="0" w:type="dxa"/>
              <w:right w:w="0" w:type="dxa"/>
            </w:tcMar>
            <w:vAlign w:val="center"/>
          </w:tcPr>
          <w:p w14:paraId="4152FB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14:paraId="3FB3396A"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12</w:t>
      </w:r>
      <w:r>
        <w:rPr>
          <w:b/>
        </w:rPr>
        <w:fldChar w:fldCharType="end"/>
      </w:r>
      <w:r>
        <w:t>: Movement probabilities for Walla Walla River Steelhead.</w:t>
      </w:r>
    </w:p>
    <w:tbl>
      <w:tblPr>
        <w:tblW w:w="0" w:type="auto"/>
        <w:jc w:val="center"/>
        <w:tblLayout w:type="fixed"/>
        <w:tblLook w:val="0420" w:firstRow="1" w:lastRow="0" w:firstColumn="0" w:lastColumn="0" w:noHBand="0" w:noVBand="1"/>
      </w:tblPr>
      <w:tblGrid>
        <w:gridCol w:w="3102"/>
        <w:gridCol w:w="3102"/>
        <w:gridCol w:w="5316"/>
      </w:tblGrid>
      <w:tr w:rsidR="00785886" w14:paraId="0AD2DC50" w14:textId="77777777">
        <w:trPr>
          <w:cantSplit/>
          <w:tblHeader/>
          <w:jc w:val="center"/>
        </w:trPr>
        <w:tc>
          <w:tcPr>
            <w:tcW w:w="310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AE60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10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B2B2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531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715B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68D39B4F" w14:textId="77777777">
        <w:trPr>
          <w:cantSplit/>
          <w:jc w:val="center"/>
        </w:trPr>
        <w:tc>
          <w:tcPr>
            <w:tcW w:w="3102" w:type="dxa"/>
            <w:shd w:val="clear" w:color="auto" w:fill="FFFFFF"/>
            <w:tcMar>
              <w:top w:w="0" w:type="dxa"/>
              <w:left w:w="0" w:type="dxa"/>
              <w:bottom w:w="0" w:type="dxa"/>
              <w:right w:w="0" w:type="dxa"/>
            </w:tcMar>
            <w:vAlign w:val="center"/>
          </w:tcPr>
          <w:p w14:paraId="565AAE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102" w:type="dxa"/>
            <w:shd w:val="clear" w:color="auto" w:fill="FFFFFF"/>
            <w:tcMar>
              <w:top w:w="0" w:type="dxa"/>
              <w:left w:w="0" w:type="dxa"/>
              <w:bottom w:w="0" w:type="dxa"/>
              <w:right w:w="0" w:type="dxa"/>
            </w:tcMar>
            <w:vAlign w:val="center"/>
          </w:tcPr>
          <w:p w14:paraId="6FE8EC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14:paraId="55CB06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(0.93 - 0.99)</w:t>
            </w:r>
          </w:p>
        </w:tc>
      </w:tr>
      <w:tr w:rsidR="00785886" w14:paraId="7BB113EE" w14:textId="77777777">
        <w:trPr>
          <w:cantSplit/>
          <w:jc w:val="center"/>
        </w:trPr>
        <w:tc>
          <w:tcPr>
            <w:tcW w:w="3102" w:type="dxa"/>
            <w:shd w:val="clear" w:color="auto" w:fill="FFFFFF"/>
            <w:tcMar>
              <w:top w:w="0" w:type="dxa"/>
              <w:left w:w="0" w:type="dxa"/>
              <w:bottom w:w="0" w:type="dxa"/>
              <w:right w:w="0" w:type="dxa"/>
            </w:tcMar>
            <w:vAlign w:val="center"/>
          </w:tcPr>
          <w:p w14:paraId="18FA21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102" w:type="dxa"/>
            <w:shd w:val="clear" w:color="auto" w:fill="FFFFFF"/>
            <w:tcMar>
              <w:top w:w="0" w:type="dxa"/>
              <w:left w:w="0" w:type="dxa"/>
              <w:bottom w:w="0" w:type="dxa"/>
              <w:right w:w="0" w:type="dxa"/>
            </w:tcMar>
            <w:vAlign w:val="center"/>
          </w:tcPr>
          <w:p w14:paraId="4ED208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6AAFF7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(0.0055 - 0.072)</w:t>
            </w:r>
          </w:p>
        </w:tc>
      </w:tr>
      <w:tr w:rsidR="00785886" w14:paraId="58397E22" w14:textId="77777777">
        <w:trPr>
          <w:cantSplit/>
          <w:jc w:val="center"/>
        </w:trPr>
        <w:tc>
          <w:tcPr>
            <w:tcW w:w="3102" w:type="dxa"/>
            <w:shd w:val="clear" w:color="auto" w:fill="FFFFFF"/>
            <w:tcMar>
              <w:top w:w="0" w:type="dxa"/>
              <w:left w:w="0" w:type="dxa"/>
              <w:bottom w:w="0" w:type="dxa"/>
              <w:right w:w="0" w:type="dxa"/>
            </w:tcMar>
            <w:vAlign w:val="center"/>
          </w:tcPr>
          <w:p w14:paraId="535682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14:paraId="38D1B3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5316" w:type="dxa"/>
            <w:shd w:val="clear" w:color="auto" w:fill="FFFFFF"/>
            <w:tcMar>
              <w:top w:w="0" w:type="dxa"/>
              <w:left w:w="0" w:type="dxa"/>
              <w:bottom w:w="0" w:type="dxa"/>
              <w:right w:w="0" w:type="dxa"/>
            </w:tcMar>
            <w:vAlign w:val="center"/>
          </w:tcPr>
          <w:p w14:paraId="5FD061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(0.011 - 0.018)</w:t>
            </w:r>
          </w:p>
        </w:tc>
      </w:tr>
      <w:tr w:rsidR="00785886" w14:paraId="50999D6C" w14:textId="77777777">
        <w:trPr>
          <w:cantSplit/>
          <w:jc w:val="center"/>
        </w:trPr>
        <w:tc>
          <w:tcPr>
            <w:tcW w:w="3102" w:type="dxa"/>
            <w:shd w:val="clear" w:color="auto" w:fill="FFFFFF"/>
            <w:tcMar>
              <w:top w:w="0" w:type="dxa"/>
              <w:left w:w="0" w:type="dxa"/>
              <w:bottom w:w="0" w:type="dxa"/>
              <w:right w:w="0" w:type="dxa"/>
            </w:tcMar>
            <w:vAlign w:val="center"/>
          </w:tcPr>
          <w:p w14:paraId="30A8CA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BON to MCN</w:t>
            </w:r>
          </w:p>
        </w:tc>
        <w:tc>
          <w:tcPr>
            <w:tcW w:w="3102" w:type="dxa"/>
            <w:shd w:val="clear" w:color="auto" w:fill="FFFFFF"/>
            <w:tcMar>
              <w:top w:w="0" w:type="dxa"/>
              <w:left w:w="0" w:type="dxa"/>
              <w:bottom w:w="0" w:type="dxa"/>
              <w:right w:w="0" w:type="dxa"/>
            </w:tcMar>
            <w:vAlign w:val="center"/>
          </w:tcPr>
          <w:p w14:paraId="5663C2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14:paraId="4C2207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(0.69 - 0.73)</w:t>
            </w:r>
          </w:p>
        </w:tc>
      </w:tr>
      <w:tr w:rsidR="00785886" w14:paraId="03E032E6" w14:textId="77777777">
        <w:trPr>
          <w:cantSplit/>
          <w:jc w:val="center"/>
        </w:trPr>
        <w:tc>
          <w:tcPr>
            <w:tcW w:w="3102" w:type="dxa"/>
            <w:shd w:val="clear" w:color="auto" w:fill="FFFFFF"/>
            <w:tcMar>
              <w:top w:w="0" w:type="dxa"/>
              <w:left w:w="0" w:type="dxa"/>
              <w:bottom w:w="0" w:type="dxa"/>
              <w:right w:w="0" w:type="dxa"/>
            </w:tcMar>
            <w:vAlign w:val="center"/>
          </w:tcPr>
          <w:p w14:paraId="303925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14:paraId="1B6572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5316" w:type="dxa"/>
            <w:shd w:val="clear" w:color="auto" w:fill="FFFFFF"/>
            <w:tcMar>
              <w:top w:w="0" w:type="dxa"/>
              <w:left w:w="0" w:type="dxa"/>
              <w:bottom w:w="0" w:type="dxa"/>
              <w:right w:w="0" w:type="dxa"/>
            </w:tcMar>
            <w:vAlign w:val="center"/>
          </w:tcPr>
          <w:p w14:paraId="1DF2BA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(0.11 - 0.16)</w:t>
            </w:r>
          </w:p>
        </w:tc>
      </w:tr>
      <w:tr w:rsidR="00785886" w14:paraId="06ADD2E6" w14:textId="77777777">
        <w:trPr>
          <w:cantSplit/>
          <w:jc w:val="center"/>
        </w:trPr>
        <w:tc>
          <w:tcPr>
            <w:tcW w:w="3102" w:type="dxa"/>
            <w:shd w:val="clear" w:color="auto" w:fill="FFFFFF"/>
            <w:tcMar>
              <w:top w:w="0" w:type="dxa"/>
              <w:left w:w="0" w:type="dxa"/>
              <w:bottom w:w="0" w:type="dxa"/>
              <w:right w:w="0" w:type="dxa"/>
            </w:tcMar>
            <w:vAlign w:val="center"/>
          </w:tcPr>
          <w:p w14:paraId="4B0D48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14:paraId="57A3DB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5316" w:type="dxa"/>
            <w:shd w:val="clear" w:color="auto" w:fill="FFFFFF"/>
            <w:tcMar>
              <w:top w:w="0" w:type="dxa"/>
              <w:left w:w="0" w:type="dxa"/>
              <w:bottom w:w="0" w:type="dxa"/>
              <w:right w:w="0" w:type="dxa"/>
            </w:tcMar>
            <w:vAlign w:val="center"/>
          </w:tcPr>
          <w:p w14:paraId="441C24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0.000026 (0.000000000000000000000016 - 0.00021)</w:t>
            </w:r>
          </w:p>
        </w:tc>
      </w:tr>
      <w:tr w:rsidR="00785886" w14:paraId="740BD0E7" w14:textId="77777777">
        <w:trPr>
          <w:cantSplit/>
          <w:jc w:val="center"/>
        </w:trPr>
        <w:tc>
          <w:tcPr>
            <w:tcW w:w="3102" w:type="dxa"/>
            <w:shd w:val="clear" w:color="auto" w:fill="FFFFFF"/>
            <w:tcMar>
              <w:top w:w="0" w:type="dxa"/>
              <w:left w:w="0" w:type="dxa"/>
              <w:bottom w:w="0" w:type="dxa"/>
              <w:right w:w="0" w:type="dxa"/>
            </w:tcMar>
            <w:vAlign w:val="center"/>
          </w:tcPr>
          <w:p w14:paraId="558073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14:paraId="3BDFE8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5316" w:type="dxa"/>
            <w:shd w:val="clear" w:color="auto" w:fill="FFFFFF"/>
            <w:tcMar>
              <w:top w:w="0" w:type="dxa"/>
              <w:left w:w="0" w:type="dxa"/>
              <w:bottom w:w="0" w:type="dxa"/>
              <w:right w:w="0" w:type="dxa"/>
            </w:tcMar>
            <w:vAlign w:val="center"/>
          </w:tcPr>
          <w:p w14:paraId="17D57C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0.000031 (0.000000000000000000000015 - 0.00014)</w:t>
            </w:r>
          </w:p>
        </w:tc>
      </w:tr>
      <w:tr w:rsidR="00785886" w14:paraId="3B6D6986" w14:textId="77777777">
        <w:trPr>
          <w:cantSplit/>
          <w:jc w:val="center"/>
        </w:trPr>
        <w:tc>
          <w:tcPr>
            <w:tcW w:w="3102" w:type="dxa"/>
            <w:shd w:val="clear" w:color="auto" w:fill="FFFFFF"/>
            <w:tcMar>
              <w:top w:w="0" w:type="dxa"/>
              <w:left w:w="0" w:type="dxa"/>
              <w:bottom w:w="0" w:type="dxa"/>
              <w:right w:w="0" w:type="dxa"/>
            </w:tcMar>
            <w:vAlign w:val="center"/>
          </w:tcPr>
          <w:p w14:paraId="045A16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14:paraId="0F133631"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5316" w:type="dxa"/>
            <w:shd w:val="clear" w:color="auto" w:fill="FFFFFF"/>
            <w:tcMar>
              <w:top w:w="0" w:type="dxa"/>
              <w:left w:w="0" w:type="dxa"/>
              <w:bottom w:w="0" w:type="dxa"/>
              <w:right w:w="0" w:type="dxa"/>
            </w:tcMar>
            <w:vAlign w:val="center"/>
          </w:tcPr>
          <w:p w14:paraId="6F12B3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0.000022 (0.00000000000000000000000041 - 0.000068)</w:t>
            </w:r>
          </w:p>
        </w:tc>
      </w:tr>
      <w:tr w:rsidR="00785886" w14:paraId="0AD55CAF" w14:textId="77777777">
        <w:trPr>
          <w:cantSplit/>
          <w:jc w:val="center"/>
        </w:trPr>
        <w:tc>
          <w:tcPr>
            <w:tcW w:w="3102" w:type="dxa"/>
            <w:shd w:val="clear" w:color="auto" w:fill="FFFFFF"/>
            <w:tcMar>
              <w:top w:w="0" w:type="dxa"/>
              <w:left w:w="0" w:type="dxa"/>
              <w:bottom w:w="0" w:type="dxa"/>
              <w:right w:w="0" w:type="dxa"/>
            </w:tcMar>
            <w:vAlign w:val="center"/>
          </w:tcPr>
          <w:p w14:paraId="6F7610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14:paraId="1F5EEC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5316" w:type="dxa"/>
            <w:shd w:val="clear" w:color="auto" w:fill="FFFFFF"/>
            <w:tcMar>
              <w:top w:w="0" w:type="dxa"/>
              <w:left w:w="0" w:type="dxa"/>
              <w:bottom w:w="0" w:type="dxa"/>
              <w:right w:w="0" w:type="dxa"/>
            </w:tcMar>
            <w:vAlign w:val="center"/>
          </w:tcPr>
          <w:p w14:paraId="17A0B1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0.000024 (0.000000000000000000002 - 0.00011)</w:t>
            </w:r>
          </w:p>
        </w:tc>
      </w:tr>
      <w:tr w:rsidR="00785886" w14:paraId="2D93739F" w14:textId="77777777">
        <w:trPr>
          <w:cantSplit/>
          <w:jc w:val="center"/>
        </w:trPr>
        <w:tc>
          <w:tcPr>
            <w:tcW w:w="3102" w:type="dxa"/>
            <w:shd w:val="clear" w:color="auto" w:fill="FFFFFF"/>
            <w:tcMar>
              <w:top w:w="0" w:type="dxa"/>
              <w:left w:w="0" w:type="dxa"/>
              <w:bottom w:w="0" w:type="dxa"/>
              <w:right w:w="0" w:type="dxa"/>
            </w:tcMar>
            <w:vAlign w:val="center"/>
          </w:tcPr>
          <w:p w14:paraId="36516B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14:paraId="6CA0B9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5316" w:type="dxa"/>
            <w:shd w:val="clear" w:color="auto" w:fill="FFFFFF"/>
            <w:tcMar>
              <w:top w:w="0" w:type="dxa"/>
              <w:left w:w="0" w:type="dxa"/>
              <w:bottom w:w="0" w:type="dxa"/>
              <w:right w:w="0" w:type="dxa"/>
            </w:tcMar>
            <w:vAlign w:val="center"/>
          </w:tcPr>
          <w:p w14:paraId="6CE879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0.00028 (0.000016 - 0.00087)</w:t>
            </w:r>
          </w:p>
        </w:tc>
      </w:tr>
      <w:tr w:rsidR="00785886" w14:paraId="5BD384D2" w14:textId="77777777">
        <w:trPr>
          <w:cantSplit/>
          <w:jc w:val="center"/>
        </w:trPr>
        <w:tc>
          <w:tcPr>
            <w:tcW w:w="3102" w:type="dxa"/>
            <w:shd w:val="clear" w:color="auto" w:fill="FFFFFF"/>
            <w:tcMar>
              <w:top w:w="0" w:type="dxa"/>
              <w:left w:w="0" w:type="dxa"/>
              <w:bottom w:w="0" w:type="dxa"/>
              <w:right w:w="0" w:type="dxa"/>
            </w:tcMar>
            <w:vAlign w:val="center"/>
          </w:tcPr>
          <w:p w14:paraId="0CC76F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02" w:type="dxa"/>
            <w:shd w:val="clear" w:color="auto" w:fill="FFFFFF"/>
            <w:tcMar>
              <w:top w:w="0" w:type="dxa"/>
              <w:left w:w="0" w:type="dxa"/>
              <w:bottom w:w="0" w:type="dxa"/>
              <w:right w:w="0" w:type="dxa"/>
            </w:tcMar>
            <w:vAlign w:val="center"/>
          </w:tcPr>
          <w:p w14:paraId="5A0D92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55B6AB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(0.13 - 0.15)</w:t>
            </w:r>
          </w:p>
        </w:tc>
      </w:tr>
      <w:tr w:rsidR="00785886" w14:paraId="7A1E5544" w14:textId="77777777">
        <w:trPr>
          <w:cantSplit/>
          <w:jc w:val="center"/>
        </w:trPr>
        <w:tc>
          <w:tcPr>
            <w:tcW w:w="3102" w:type="dxa"/>
            <w:shd w:val="clear" w:color="auto" w:fill="FFFFFF"/>
            <w:tcMar>
              <w:top w:w="0" w:type="dxa"/>
              <w:left w:w="0" w:type="dxa"/>
              <w:bottom w:w="0" w:type="dxa"/>
              <w:right w:w="0" w:type="dxa"/>
            </w:tcMar>
            <w:vAlign w:val="center"/>
          </w:tcPr>
          <w:p w14:paraId="5C9B41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14:paraId="4B2639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14:paraId="148980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0.045 (0.039 - 0.05)</w:t>
            </w:r>
          </w:p>
        </w:tc>
      </w:tr>
      <w:tr w:rsidR="00785886" w14:paraId="612F2BCB" w14:textId="77777777">
        <w:trPr>
          <w:cantSplit/>
          <w:jc w:val="center"/>
        </w:trPr>
        <w:tc>
          <w:tcPr>
            <w:tcW w:w="3102" w:type="dxa"/>
            <w:shd w:val="clear" w:color="auto" w:fill="FFFFFF"/>
            <w:tcMar>
              <w:top w:w="0" w:type="dxa"/>
              <w:left w:w="0" w:type="dxa"/>
              <w:bottom w:w="0" w:type="dxa"/>
              <w:right w:w="0" w:type="dxa"/>
            </w:tcMar>
            <w:vAlign w:val="center"/>
          </w:tcPr>
          <w:p w14:paraId="78B9FF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14:paraId="127963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5316" w:type="dxa"/>
            <w:shd w:val="clear" w:color="auto" w:fill="FFFFFF"/>
            <w:tcMar>
              <w:top w:w="0" w:type="dxa"/>
              <w:left w:w="0" w:type="dxa"/>
              <w:bottom w:w="0" w:type="dxa"/>
              <w:right w:w="0" w:type="dxa"/>
            </w:tcMar>
            <w:vAlign w:val="center"/>
          </w:tcPr>
          <w:p w14:paraId="55EF87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(0.017 - 0.024)</w:t>
            </w:r>
          </w:p>
        </w:tc>
      </w:tr>
      <w:tr w:rsidR="00785886" w14:paraId="28C707E1" w14:textId="77777777">
        <w:trPr>
          <w:cantSplit/>
          <w:jc w:val="center"/>
        </w:trPr>
        <w:tc>
          <w:tcPr>
            <w:tcW w:w="3102" w:type="dxa"/>
            <w:shd w:val="clear" w:color="auto" w:fill="FFFFFF"/>
            <w:tcMar>
              <w:top w:w="0" w:type="dxa"/>
              <w:left w:w="0" w:type="dxa"/>
              <w:bottom w:w="0" w:type="dxa"/>
              <w:right w:w="0" w:type="dxa"/>
            </w:tcMar>
            <w:vAlign w:val="center"/>
          </w:tcPr>
          <w:p w14:paraId="69AFFE3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14:paraId="1FB833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316" w:type="dxa"/>
            <w:shd w:val="clear" w:color="auto" w:fill="FFFFFF"/>
            <w:tcMar>
              <w:top w:w="0" w:type="dxa"/>
              <w:left w:w="0" w:type="dxa"/>
              <w:bottom w:w="0" w:type="dxa"/>
              <w:right w:w="0" w:type="dxa"/>
            </w:tcMar>
            <w:vAlign w:val="center"/>
          </w:tcPr>
          <w:p w14:paraId="78AD3B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0.58 (0.56 - 0.59)</w:t>
            </w:r>
          </w:p>
        </w:tc>
      </w:tr>
      <w:tr w:rsidR="00785886" w14:paraId="6B779B8E" w14:textId="77777777">
        <w:trPr>
          <w:cantSplit/>
          <w:jc w:val="center"/>
        </w:trPr>
        <w:tc>
          <w:tcPr>
            <w:tcW w:w="3102" w:type="dxa"/>
            <w:shd w:val="clear" w:color="auto" w:fill="FFFFFF"/>
            <w:tcMar>
              <w:top w:w="0" w:type="dxa"/>
              <w:left w:w="0" w:type="dxa"/>
              <w:bottom w:w="0" w:type="dxa"/>
              <w:right w:w="0" w:type="dxa"/>
            </w:tcMar>
            <w:vAlign w:val="center"/>
          </w:tcPr>
          <w:p w14:paraId="7685FF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14:paraId="0DA7DD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5316" w:type="dxa"/>
            <w:shd w:val="clear" w:color="auto" w:fill="FFFFFF"/>
            <w:tcMar>
              <w:top w:w="0" w:type="dxa"/>
              <w:left w:w="0" w:type="dxa"/>
              <w:bottom w:w="0" w:type="dxa"/>
              <w:right w:w="0" w:type="dxa"/>
            </w:tcMar>
            <w:vAlign w:val="center"/>
          </w:tcPr>
          <w:p w14:paraId="7BEDC3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0.00072 (0.00012 - 0.0019)</w:t>
            </w:r>
          </w:p>
        </w:tc>
      </w:tr>
      <w:tr w:rsidR="00785886" w14:paraId="35ABAB7E" w14:textId="77777777">
        <w:trPr>
          <w:cantSplit/>
          <w:jc w:val="center"/>
        </w:trPr>
        <w:tc>
          <w:tcPr>
            <w:tcW w:w="3102" w:type="dxa"/>
            <w:shd w:val="clear" w:color="auto" w:fill="FFFFFF"/>
            <w:tcMar>
              <w:top w:w="0" w:type="dxa"/>
              <w:left w:w="0" w:type="dxa"/>
              <w:bottom w:w="0" w:type="dxa"/>
              <w:right w:w="0" w:type="dxa"/>
            </w:tcMar>
            <w:vAlign w:val="center"/>
          </w:tcPr>
          <w:p w14:paraId="669798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14:paraId="60BA12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5316" w:type="dxa"/>
            <w:shd w:val="clear" w:color="auto" w:fill="FFFFFF"/>
            <w:tcMar>
              <w:top w:w="0" w:type="dxa"/>
              <w:left w:w="0" w:type="dxa"/>
              <w:bottom w:w="0" w:type="dxa"/>
              <w:right w:w="0" w:type="dxa"/>
            </w:tcMar>
            <w:vAlign w:val="center"/>
          </w:tcPr>
          <w:p w14:paraId="5D6639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(0.29 - 0.38)</w:t>
            </w:r>
          </w:p>
        </w:tc>
      </w:tr>
      <w:tr w:rsidR="00785886" w14:paraId="23362498" w14:textId="77777777">
        <w:trPr>
          <w:cantSplit/>
          <w:jc w:val="center"/>
        </w:trPr>
        <w:tc>
          <w:tcPr>
            <w:tcW w:w="3102" w:type="dxa"/>
            <w:shd w:val="clear" w:color="auto" w:fill="FFFFFF"/>
            <w:tcMar>
              <w:top w:w="0" w:type="dxa"/>
              <w:left w:w="0" w:type="dxa"/>
              <w:bottom w:w="0" w:type="dxa"/>
              <w:right w:w="0" w:type="dxa"/>
            </w:tcMar>
            <w:vAlign w:val="center"/>
          </w:tcPr>
          <w:p w14:paraId="15DED3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02" w:type="dxa"/>
            <w:shd w:val="clear" w:color="auto" w:fill="FFFFFF"/>
            <w:tcMar>
              <w:top w:w="0" w:type="dxa"/>
              <w:left w:w="0" w:type="dxa"/>
              <w:bottom w:w="0" w:type="dxa"/>
              <w:right w:w="0" w:type="dxa"/>
            </w:tcMar>
            <w:vAlign w:val="center"/>
          </w:tcPr>
          <w:p w14:paraId="2058F7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101C27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(0.000000023 - 0.067)</w:t>
            </w:r>
          </w:p>
        </w:tc>
      </w:tr>
      <w:tr w:rsidR="00785886" w14:paraId="57218FC4" w14:textId="77777777">
        <w:trPr>
          <w:cantSplit/>
          <w:jc w:val="center"/>
        </w:trPr>
        <w:tc>
          <w:tcPr>
            <w:tcW w:w="3102" w:type="dxa"/>
            <w:shd w:val="clear" w:color="auto" w:fill="FFFFFF"/>
            <w:tcMar>
              <w:top w:w="0" w:type="dxa"/>
              <w:left w:w="0" w:type="dxa"/>
              <w:bottom w:w="0" w:type="dxa"/>
              <w:right w:w="0" w:type="dxa"/>
            </w:tcMar>
            <w:vAlign w:val="center"/>
          </w:tcPr>
          <w:p w14:paraId="6F26AA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02" w:type="dxa"/>
            <w:shd w:val="clear" w:color="auto" w:fill="FFFFFF"/>
            <w:tcMar>
              <w:top w:w="0" w:type="dxa"/>
              <w:left w:w="0" w:type="dxa"/>
              <w:bottom w:w="0" w:type="dxa"/>
              <w:right w:w="0" w:type="dxa"/>
            </w:tcMar>
            <w:vAlign w:val="center"/>
          </w:tcPr>
          <w:p w14:paraId="3961C4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14:paraId="76C0A2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(0.43 - 0.61)</w:t>
            </w:r>
          </w:p>
        </w:tc>
      </w:tr>
      <w:tr w:rsidR="00785886" w14:paraId="39B9F3F2" w14:textId="77777777">
        <w:trPr>
          <w:cantSplit/>
          <w:jc w:val="center"/>
        </w:trPr>
        <w:tc>
          <w:tcPr>
            <w:tcW w:w="3102" w:type="dxa"/>
            <w:shd w:val="clear" w:color="auto" w:fill="FFFFFF"/>
            <w:tcMar>
              <w:top w:w="0" w:type="dxa"/>
              <w:left w:w="0" w:type="dxa"/>
              <w:bottom w:w="0" w:type="dxa"/>
              <w:right w:w="0" w:type="dxa"/>
            </w:tcMar>
            <w:vAlign w:val="center"/>
          </w:tcPr>
          <w:p w14:paraId="3D9545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02" w:type="dxa"/>
            <w:shd w:val="clear" w:color="auto" w:fill="FFFFFF"/>
            <w:tcMar>
              <w:top w:w="0" w:type="dxa"/>
              <w:left w:w="0" w:type="dxa"/>
              <w:bottom w:w="0" w:type="dxa"/>
              <w:right w:w="0" w:type="dxa"/>
            </w:tcMar>
            <w:vAlign w:val="center"/>
          </w:tcPr>
          <w:p w14:paraId="228D48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316" w:type="dxa"/>
            <w:shd w:val="clear" w:color="auto" w:fill="FFFFFF"/>
            <w:tcMar>
              <w:top w:w="0" w:type="dxa"/>
              <w:left w:w="0" w:type="dxa"/>
              <w:bottom w:w="0" w:type="dxa"/>
              <w:right w:w="0" w:type="dxa"/>
            </w:tcMar>
            <w:vAlign w:val="center"/>
          </w:tcPr>
          <w:p w14:paraId="21183B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14:paraId="3CD72579" w14:textId="77777777">
        <w:trPr>
          <w:cantSplit/>
          <w:jc w:val="center"/>
        </w:trPr>
        <w:tc>
          <w:tcPr>
            <w:tcW w:w="3102" w:type="dxa"/>
            <w:shd w:val="clear" w:color="auto" w:fill="FFFFFF"/>
            <w:tcMar>
              <w:top w:w="0" w:type="dxa"/>
              <w:left w:w="0" w:type="dxa"/>
              <w:bottom w:w="0" w:type="dxa"/>
              <w:right w:w="0" w:type="dxa"/>
            </w:tcMar>
            <w:vAlign w:val="center"/>
          </w:tcPr>
          <w:p w14:paraId="2DD05C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02" w:type="dxa"/>
            <w:shd w:val="clear" w:color="auto" w:fill="FFFFFF"/>
            <w:tcMar>
              <w:top w:w="0" w:type="dxa"/>
              <w:left w:w="0" w:type="dxa"/>
              <w:bottom w:w="0" w:type="dxa"/>
              <w:right w:w="0" w:type="dxa"/>
            </w:tcMar>
            <w:vAlign w:val="center"/>
          </w:tcPr>
          <w:p w14:paraId="2D7F9F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142079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0.099 (0.066 - 0.14)</w:t>
            </w:r>
          </w:p>
        </w:tc>
      </w:tr>
      <w:tr w:rsidR="00785886" w14:paraId="0A030C8C" w14:textId="77777777">
        <w:trPr>
          <w:cantSplit/>
          <w:jc w:val="center"/>
        </w:trPr>
        <w:tc>
          <w:tcPr>
            <w:tcW w:w="3102" w:type="dxa"/>
            <w:shd w:val="clear" w:color="auto" w:fill="FFFFFF"/>
            <w:tcMar>
              <w:top w:w="0" w:type="dxa"/>
              <w:left w:w="0" w:type="dxa"/>
              <w:bottom w:w="0" w:type="dxa"/>
              <w:right w:w="0" w:type="dxa"/>
            </w:tcMar>
            <w:vAlign w:val="center"/>
          </w:tcPr>
          <w:p w14:paraId="24C55B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02" w:type="dxa"/>
            <w:shd w:val="clear" w:color="auto" w:fill="FFFFFF"/>
            <w:tcMar>
              <w:top w:w="0" w:type="dxa"/>
              <w:left w:w="0" w:type="dxa"/>
              <w:bottom w:w="0" w:type="dxa"/>
              <w:right w:w="0" w:type="dxa"/>
            </w:tcMar>
            <w:vAlign w:val="center"/>
          </w:tcPr>
          <w:p w14:paraId="4250BD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5316" w:type="dxa"/>
            <w:shd w:val="clear" w:color="auto" w:fill="FFFFFF"/>
            <w:tcMar>
              <w:top w:w="0" w:type="dxa"/>
              <w:left w:w="0" w:type="dxa"/>
              <w:bottom w:w="0" w:type="dxa"/>
              <w:right w:w="0" w:type="dxa"/>
            </w:tcMar>
            <w:vAlign w:val="center"/>
          </w:tcPr>
          <w:p w14:paraId="2E8D9E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14:paraId="568057FB" w14:textId="77777777">
        <w:trPr>
          <w:cantSplit/>
          <w:jc w:val="center"/>
        </w:trPr>
        <w:tc>
          <w:tcPr>
            <w:tcW w:w="3102" w:type="dxa"/>
            <w:shd w:val="clear" w:color="auto" w:fill="FFFFFF"/>
            <w:tcMar>
              <w:top w:w="0" w:type="dxa"/>
              <w:left w:w="0" w:type="dxa"/>
              <w:bottom w:w="0" w:type="dxa"/>
              <w:right w:w="0" w:type="dxa"/>
            </w:tcMar>
            <w:vAlign w:val="center"/>
          </w:tcPr>
          <w:p w14:paraId="320507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02" w:type="dxa"/>
            <w:shd w:val="clear" w:color="auto" w:fill="FFFFFF"/>
            <w:tcMar>
              <w:top w:w="0" w:type="dxa"/>
              <w:left w:w="0" w:type="dxa"/>
              <w:bottom w:w="0" w:type="dxa"/>
              <w:right w:w="0" w:type="dxa"/>
            </w:tcMar>
            <w:vAlign w:val="center"/>
          </w:tcPr>
          <w:p w14:paraId="0602DB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316" w:type="dxa"/>
            <w:shd w:val="clear" w:color="auto" w:fill="FFFFFF"/>
            <w:tcMar>
              <w:top w:w="0" w:type="dxa"/>
              <w:left w:w="0" w:type="dxa"/>
              <w:bottom w:w="0" w:type="dxa"/>
              <w:right w:w="0" w:type="dxa"/>
            </w:tcMar>
            <w:vAlign w:val="center"/>
          </w:tcPr>
          <w:p w14:paraId="36AE44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14:paraId="65563F3A" w14:textId="77777777">
        <w:trPr>
          <w:cantSplit/>
          <w:jc w:val="center"/>
        </w:trPr>
        <w:tc>
          <w:tcPr>
            <w:tcW w:w="3102" w:type="dxa"/>
            <w:shd w:val="clear" w:color="auto" w:fill="FFFFFF"/>
            <w:tcMar>
              <w:top w:w="0" w:type="dxa"/>
              <w:left w:w="0" w:type="dxa"/>
              <w:bottom w:w="0" w:type="dxa"/>
              <w:right w:w="0" w:type="dxa"/>
            </w:tcMar>
            <w:vAlign w:val="center"/>
          </w:tcPr>
          <w:p w14:paraId="14BC0F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02" w:type="dxa"/>
            <w:shd w:val="clear" w:color="auto" w:fill="FFFFFF"/>
            <w:tcMar>
              <w:top w:w="0" w:type="dxa"/>
              <w:left w:w="0" w:type="dxa"/>
              <w:bottom w:w="0" w:type="dxa"/>
              <w:right w:w="0" w:type="dxa"/>
            </w:tcMar>
            <w:vAlign w:val="center"/>
          </w:tcPr>
          <w:p w14:paraId="0DB045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5316" w:type="dxa"/>
            <w:shd w:val="clear" w:color="auto" w:fill="FFFFFF"/>
            <w:tcMar>
              <w:top w:w="0" w:type="dxa"/>
              <w:left w:w="0" w:type="dxa"/>
              <w:bottom w:w="0" w:type="dxa"/>
              <w:right w:w="0" w:type="dxa"/>
            </w:tcMar>
            <w:vAlign w:val="center"/>
          </w:tcPr>
          <w:p w14:paraId="3E79E5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14:paraId="2DF7E45C" w14:textId="77777777">
        <w:trPr>
          <w:cantSplit/>
          <w:jc w:val="center"/>
        </w:trPr>
        <w:tc>
          <w:tcPr>
            <w:tcW w:w="3102" w:type="dxa"/>
            <w:shd w:val="clear" w:color="auto" w:fill="FFFFFF"/>
            <w:tcMar>
              <w:top w:w="0" w:type="dxa"/>
              <w:left w:w="0" w:type="dxa"/>
              <w:bottom w:w="0" w:type="dxa"/>
              <w:right w:w="0" w:type="dxa"/>
            </w:tcMar>
            <w:vAlign w:val="center"/>
          </w:tcPr>
          <w:p w14:paraId="38C483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02" w:type="dxa"/>
            <w:shd w:val="clear" w:color="auto" w:fill="FFFFFF"/>
            <w:tcMar>
              <w:top w:w="0" w:type="dxa"/>
              <w:left w:w="0" w:type="dxa"/>
              <w:bottom w:w="0" w:type="dxa"/>
              <w:right w:w="0" w:type="dxa"/>
            </w:tcMar>
            <w:vAlign w:val="center"/>
          </w:tcPr>
          <w:p w14:paraId="6600AF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435BA5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14:paraId="03595612" w14:textId="77777777">
        <w:trPr>
          <w:cantSplit/>
          <w:jc w:val="center"/>
        </w:trPr>
        <w:tc>
          <w:tcPr>
            <w:tcW w:w="3102" w:type="dxa"/>
            <w:shd w:val="clear" w:color="auto" w:fill="FFFFFF"/>
            <w:tcMar>
              <w:top w:w="0" w:type="dxa"/>
              <w:left w:w="0" w:type="dxa"/>
              <w:bottom w:w="0" w:type="dxa"/>
              <w:right w:w="0" w:type="dxa"/>
            </w:tcMar>
            <w:vAlign w:val="center"/>
          </w:tcPr>
          <w:p w14:paraId="1A0070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02" w:type="dxa"/>
            <w:shd w:val="clear" w:color="auto" w:fill="FFFFFF"/>
            <w:tcMar>
              <w:top w:w="0" w:type="dxa"/>
              <w:left w:w="0" w:type="dxa"/>
              <w:bottom w:w="0" w:type="dxa"/>
              <w:right w:w="0" w:type="dxa"/>
            </w:tcMar>
            <w:vAlign w:val="center"/>
          </w:tcPr>
          <w:p w14:paraId="1DEF22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316" w:type="dxa"/>
            <w:shd w:val="clear" w:color="auto" w:fill="FFFFFF"/>
            <w:tcMar>
              <w:top w:w="0" w:type="dxa"/>
              <w:left w:w="0" w:type="dxa"/>
              <w:bottom w:w="0" w:type="dxa"/>
              <w:right w:w="0" w:type="dxa"/>
            </w:tcMar>
            <w:vAlign w:val="center"/>
          </w:tcPr>
          <w:p w14:paraId="7A0741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14:paraId="2FE431BF" w14:textId="77777777">
        <w:trPr>
          <w:cantSplit/>
          <w:jc w:val="center"/>
        </w:trPr>
        <w:tc>
          <w:tcPr>
            <w:tcW w:w="3102" w:type="dxa"/>
            <w:shd w:val="clear" w:color="auto" w:fill="FFFFFF"/>
            <w:tcMar>
              <w:top w:w="0" w:type="dxa"/>
              <w:left w:w="0" w:type="dxa"/>
              <w:bottom w:w="0" w:type="dxa"/>
              <w:right w:w="0" w:type="dxa"/>
            </w:tcMar>
            <w:vAlign w:val="center"/>
          </w:tcPr>
          <w:p w14:paraId="154798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02" w:type="dxa"/>
            <w:shd w:val="clear" w:color="auto" w:fill="FFFFFF"/>
            <w:tcMar>
              <w:top w:w="0" w:type="dxa"/>
              <w:left w:w="0" w:type="dxa"/>
              <w:bottom w:w="0" w:type="dxa"/>
              <w:right w:w="0" w:type="dxa"/>
            </w:tcMar>
            <w:vAlign w:val="center"/>
          </w:tcPr>
          <w:p w14:paraId="76C292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316" w:type="dxa"/>
            <w:shd w:val="clear" w:color="auto" w:fill="FFFFFF"/>
            <w:tcMar>
              <w:top w:w="0" w:type="dxa"/>
              <w:left w:w="0" w:type="dxa"/>
              <w:bottom w:w="0" w:type="dxa"/>
              <w:right w:w="0" w:type="dxa"/>
            </w:tcMar>
            <w:vAlign w:val="center"/>
          </w:tcPr>
          <w:p w14:paraId="217210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14:paraId="7BFEBC7B" w14:textId="77777777">
        <w:trPr>
          <w:cantSplit/>
          <w:jc w:val="center"/>
        </w:trPr>
        <w:tc>
          <w:tcPr>
            <w:tcW w:w="3102" w:type="dxa"/>
            <w:shd w:val="clear" w:color="auto" w:fill="FFFFFF"/>
            <w:tcMar>
              <w:top w:w="0" w:type="dxa"/>
              <w:left w:w="0" w:type="dxa"/>
              <w:bottom w:w="0" w:type="dxa"/>
              <w:right w:w="0" w:type="dxa"/>
            </w:tcMar>
            <w:vAlign w:val="center"/>
          </w:tcPr>
          <w:p w14:paraId="60552F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02" w:type="dxa"/>
            <w:shd w:val="clear" w:color="auto" w:fill="FFFFFF"/>
            <w:tcMar>
              <w:top w:w="0" w:type="dxa"/>
              <w:left w:w="0" w:type="dxa"/>
              <w:bottom w:w="0" w:type="dxa"/>
              <w:right w:w="0" w:type="dxa"/>
            </w:tcMar>
            <w:vAlign w:val="center"/>
          </w:tcPr>
          <w:p w14:paraId="3F0178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5316" w:type="dxa"/>
            <w:shd w:val="clear" w:color="auto" w:fill="FFFFFF"/>
            <w:tcMar>
              <w:top w:w="0" w:type="dxa"/>
              <w:left w:w="0" w:type="dxa"/>
              <w:bottom w:w="0" w:type="dxa"/>
              <w:right w:w="0" w:type="dxa"/>
            </w:tcMar>
            <w:vAlign w:val="center"/>
          </w:tcPr>
          <w:p w14:paraId="367685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14:paraId="74D156A4" w14:textId="77777777">
        <w:trPr>
          <w:cantSplit/>
          <w:jc w:val="center"/>
        </w:trPr>
        <w:tc>
          <w:tcPr>
            <w:tcW w:w="3102" w:type="dxa"/>
            <w:shd w:val="clear" w:color="auto" w:fill="FFFFFF"/>
            <w:tcMar>
              <w:top w:w="0" w:type="dxa"/>
              <w:left w:w="0" w:type="dxa"/>
              <w:bottom w:w="0" w:type="dxa"/>
              <w:right w:w="0" w:type="dxa"/>
            </w:tcMar>
            <w:vAlign w:val="center"/>
          </w:tcPr>
          <w:p w14:paraId="7691B3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02" w:type="dxa"/>
            <w:shd w:val="clear" w:color="auto" w:fill="FFFFFF"/>
            <w:tcMar>
              <w:top w:w="0" w:type="dxa"/>
              <w:left w:w="0" w:type="dxa"/>
              <w:bottom w:w="0" w:type="dxa"/>
              <w:right w:w="0" w:type="dxa"/>
            </w:tcMar>
            <w:vAlign w:val="center"/>
          </w:tcPr>
          <w:p w14:paraId="4EAA54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777594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14:paraId="3B84B0AF" w14:textId="77777777">
        <w:trPr>
          <w:cantSplit/>
          <w:jc w:val="center"/>
        </w:trPr>
        <w:tc>
          <w:tcPr>
            <w:tcW w:w="3102" w:type="dxa"/>
            <w:shd w:val="clear" w:color="auto" w:fill="FFFFFF"/>
            <w:tcMar>
              <w:top w:w="0" w:type="dxa"/>
              <w:left w:w="0" w:type="dxa"/>
              <w:bottom w:w="0" w:type="dxa"/>
              <w:right w:w="0" w:type="dxa"/>
            </w:tcMar>
            <w:vAlign w:val="center"/>
          </w:tcPr>
          <w:p w14:paraId="1DF5B5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14:paraId="762DE9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316" w:type="dxa"/>
            <w:shd w:val="clear" w:color="auto" w:fill="FFFFFF"/>
            <w:tcMar>
              <w:top w:w="0" w:type="dxa"/>
              <w:left w:w="0" w:type="dxa"/>
              <w:bottom w:w="0" w:type="dxa"/>
              <w:right w:w="0" w:type="dxa"/>
            </w:tcMar>
            <w:vAlign w:val="center"/>
          </w:tcPr>
          <w:p w14:paraId="5A52F4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14:paraId="07AD071B" w14:textId="77777777">
        <w:trPr>
          <w:cantSplit/>
          <w:jc w:val="center"/>
        </w:trPr>
        <w:tc>
          <w:tcPr>
            <w:tcW w:w="3102" w:type="dxa"/>
            <w:shd w:val="clear" w:color="auto" w:fill="FFFFFF"/>
            <w:tcMar>
              <w:top w:w="0" w:type="dxa"/>
              <w:left w:w="0" w:type="dxa"/>
              <w:bottom w:w="0" w:type="dxa"/>
              <w:right w:w="0" w:type="dxa"/>
            </w:tcMar>
            <w:vAlign w:val="center"/>
          </w:tcPr>
          <w:p w14:paraId="6C7B0D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14:paraId="47B75A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5316" w:type="dxa"/>
            <w:shd w:val="clear" w:color="auto" w:fill="FFFFFF"/>
            <w:tcMar>
              <w:top w:w="0" w:type="dxa"/>
              <w:left w:w="0" w:type="dxa"/>
              <w:bottom w:w="0" w:type="dxa"/>
              <w:right w:w="0" w:type="dxa"/>
            </w:tcMar>
            <w:vAlign w:val="center"/>
          </w:tcPr>
          <w:p w14:paraId="600DAC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14:paraId="1680EB03" w14:textId="77777777">
        <w:trPr>
          <w:cantSplit/>
          <w:jc w:val="center"/>
        </w:trPr>
        <w:tc>
          <w:tcPr>
            <w:tcW w:w="3102" w:type="dxa"/>
            <w:shd w:val="clear" w:color="auto" w:fill="FFFFFF"/>
            <w:tcMar>
              <w:top w:w="0" w:type="dxa"/>
              <w:left w:w="0" w:type="dxa"/>
              <w:bottom w:w="0" w:type="dxa"/>
              <w:right w:w="0" w:type="dxa"/>
            </w:tcMar>
            <w:vAlign w:val="center"/>
          </w:tcPr>
          <w:p w14:paraId="13F65D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14:paraId="6D6C83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5316" w:type="dxa"/>
            <w:shd w:val="clear" w:color="auto" w:fill="FFFFFF"/>
            <w:tcMar>
              <w:top w:w="0" w:type="dxa"/>
              <w:left w:w="0" w:type="dxa"/>
              <w:bottom w:w="0" w:type="dxa"/>
              <w:right w:w="0" w:type="dxa"/>
            </w:tcMar>
            <w:vAlign w:val="center"/>
          </w:tcPr>
          <w:p w14:paraId="76EDA9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14:paraId="6D2AE047" w14:textId="77777777">
        <w:trPr>
          <w:cantSplit/>
          <w:jc w:val="center"/>
        </w:trPr>
        <w:tc>
          <w:tcPr>
            <w:tcW w:w="3102" w:type="dxa"/>
            <w:shd w:val="clear" w:color="auto" w:fill="FFFFFF"/>
            <w:tcMar>
              <w:top w:w="0" w:type="dxa"/>
              <w:left w:w="0" w:type="dxa"/>
              <w:bottom w:w="0" w:type="dxa"/>
              <w:right w:w="0" w:type="dxa"/>
            </w:tcMar>
            <w:vAlign w:val="center"/>
          </w:tcPr>
          <w:p w14:paraId="6AC491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14:paraId="121688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5316" w:type="dxa"/>
            <w:shd w:val="clear" w:color="auto" w:fill="FFFFFF"/>
            <w:tcMar>
              <w:top w:w="0" w:type="dxa"/>
              <w:left w:w="0" w:type="dxa"/>
              <w:bottom w:w="0" w:type="dxa"/>
              <w:right w:w="0" w:type="dxa"/>
            </w:tcMar>
            <w:vAlign w:val="center"/>
          </w:tcPr>
          <w:p w14:paraId="057B7B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14:paraId="30F8B8BC" w14:textId="77777777">
        <w:trPr>
          <w:cantSplit/>
          <w:jc w:val="center"/>
        </w:trPr>
        <w:tc>
          <w:tcPr>
            <w:tcW w:w="3102" w:type="dxa"/>
            <w:shd w:val="clear" w:color="auto" w:fill="FFFFFF"/>
            <w:tcMar>
              <w:top w:w="0" w:type="dxa"/>
              <w:left w:w="0" w:type="dxa"/>
              <w:bottom w:w="0" w:type="dxa"/>
              <w:right w:w="0" w:type="dxa"/>
            </w:tcMar>
            <w:vAlign w:val="center"/>
          </w:tcPr>
          <w:p w14:paraId="20EAFA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02" w:type="dxa"/>
            <w:shd w:val="clear" w:color="auto" w:fill="FFFFFF"/>
            <w:tcMar>
              <w:top w:w="0" w:type="dxa"/>
              <w:left w:w="0" w:type="dxa"/>
              <w:bottom w:w="0" w:type="dxa"/>
              <w:right w:w="0" w:type="dxa"/>
            </w:tcMar>
            <w:vAlign w:val="center"/>
          </w:tcPr>
          <w:p w14:paraId="71A66F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19035C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14:paraId="1F8F89DD" w14:textId="77777777">
        <w:trPr>
          <w:cantSplit/>
          <w:jc w:val="center"/>
        </w:trPr>
        <w:tc>
          <w:tcPr>
            <w:tcW w:w="3102" w:type="dxa"/>
            <w:shd w:val="clear" w:color="auto" w:fill="FFFFFF"/>
            <w:tcMar>
              <w:top w:w="0" w:type="dxa"/>
              <w:left w:w="0" w:type="dxa"/>
              <w:bottom w:w="0" w:type="dxa"/>
              <w:right w:w="0" w:type="dxa"/>
            </w:tcMar>
            <w:vAlign w:val="center"/>
          </w:tcPr>
          <w:p w14:paraId="50D3D8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02" w:type="dxa"/>
            <w:shd w:val="clear" w:color="auto" w:fill="FFFFFF"/>
            <w:tcMar>
              <w:top w:w="0" w:type="dxa"/>
              <w:left w:w="0" w:type="dxa"/>
              <w:bottom w:w="0" w:type="dxa"/>
              <w:right w:w="0" w:type="dxa"/>
            </w:tcMar>
            <w:vAlign w:val="center"/>
          </w:tcPr>
          <w:p w14:paraId="6A14E0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14:paraId="3E034C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(0.24 - 0.27)</w:t>
            </w:r>
          </w:p>
        </w:tc>
      </w:tr>
      <w:tr w:rsidR="00785886" w14:paraId="49687C81" w14:textId="77777777">
        <w:trPr>
          <w:cantSplit/>
          <w:jc w:val="center"/>
        </w:trPr>
        <w:tc>
          <w:tcPr>
            <w:tcW w:w="3102" w:type="dxa"/>
            <w:shd w:val="clear" w:color="auto" w:fill="FFFFFF"/>
            <w:tcMar>
              <w:top w:w="0" w:type="dxa"/>
              <w:left w:w="0" w:type="dxa"/>
              <w:bottom w:w="0" w:type="dxa"/>
              <w:right w:w="0" w:type="dxa"/>
            </w:tcMar>
            <w:vAlign w:val="center"/>
          </w:tcPr>
          <w:p w14:paraId="60A899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ICH to LGR</w:t>
            </w:r>
          </w:p>
        </w:tc>
        <w:tc>
          <w:tcPr>
            <w:tcW w:w="3102" w:type="dxa"/>
            <w:shd w:val="clear" w:color="auto" w:fill="FFFFFF"/>
            <w:tcMar>
              <w:top w:w="0" w:type="dxa"/>
              <w:left w:w="0" w:type="dxa"/>
              <w:bottom w:w="0" w:type="dxa"/>
              <w:right w:w="0" w:type="dxa"/>
            </w:tcMar>
            <w:vAlign w:val="center"/>
          </w:tcPr>
          <w:p w14:paraId="3F1123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14:paraId="0F9E5D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(0.33 - 0.36)</w:t>
            </w:r>
          </w:p>
        </w:tc>
      </w:tr>
      <w:tr w:rsidR="00785886" w14:paraId="2DEF5CB6" w14:textId="77777777">
        <w:trPr>
          <w:cantSplit/>
          <w:jc w:val="center"/>
        </w:trPr>
        <w:tc>
          <w:tcPr>
            <w:tcW w:w="3102" w:type="dxa"/>
            <w:shd w:val="clear" w:color="auto" w:fill="FFFFFF"/>
            <w:tcMar>
              <w:top w:w="0" w:type="dxa"/>
              <w:left w:w="0" w:type="dxa"/>
              <w:bottom w:w="0" w:type="dxa"/>
              <w:right w:w="0" w:type="dxa"/>
            </w:tcMar>
            <w:vAlign w:val="center"/>
          </w:tcPr>
          <w:p w14:paraId="487D4A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02" w:type="dxa"/>
            <w:shd w:val="clear" w:color="auto" w:fill="FFFFFF"/>
            <w:tcMar>
              <w:top w:w="0" w:type="dxa"/>
              <w:left w:w="0" w:type="dxa"/>
              <w:bottom w:w="0" w:type="dxa"/>
              <w:right w:w="0" w:type="dxa"/>
            </w:tcMar>
            <w:vAlign w:val="center"/>
          </w:tcPr>
          <w:p w14:paraId="09ABE1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5316" w:type="dxa"/>
            <w:shd w:val="clear" w:color="auto" w:fill="FFFFFF"/>
            <w:tcMar>
              <w:top w:w="0" w:type="dxa"/>
              <w:left w:w="0" w:type="dxa"/>
              <w:bottom w:w="0" w:type="dxa"/>
              <w:right w:w="0" w:type="dxa"/>
            </w:tcMar>
            <w:vAlign w:val="center"/>
          </w:tcPr>
          <w:p w14:paraId="21ED76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(0.11 - 0.14)</w:t>
            </w:r>
          </w:p>
        </w:tc>
      </w:tr>
      <w:tr w:rsidR="00785886" w14:paraId="297DC4A4" w14:textId="77777777">
        <w:trPr>
          <w:cantSplit/>
          <w:jc w:val="center"/>
        </w:trPr>
        <w:tc>
          <w:tcPr>
            <w:tcW w:w="3102" w:type="dxa"/>
            <w:shd w:val="clear" w:color="auto" w:fill="FFFFFF"/>
            <w:tcMar>
              <w:top w:w="0" w:type="dxa"/>
              <w:left w:w="0" w:type="dxa"/>
              <w:bottom w:w="0" w:type="dxa"/>
              <w:right w:w="0" w:type="dxa"/>
            </w:tcMar>
            <w:vAlign w:val="center"/>
          </w:tcPr>
          <w:p w14:paraId="52C487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02" w:type="dxa"/>
            <w:shd w:val="clear" w:color="auto" w:fill="FFFFFF"/>
            <w:tcMar>
              <w:top w:w="0" w:type="dxa"/>
              <w:left w:w="0" w:type="dxa"/>
              <w:bottom w:w="0" w:type="dxa"/>
              <w:right w:w="0" w:type="dxa"/>
            </w:tcMar>
            <w:vAlign w:val="center"/>
          </w:tcPr>
          <w:p w14:paraId="58A1AE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4DB165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(0.25 - 0.29)</w:t>
            </w:r>
          </w:p>
        </w:tc>
      </w:tr>
      <w:tr w:rsidR="00785886" w14:paraId="78817693" w14:textId="77777777">
        <w:trPr>
          <w:cantSplit/>
          <w:jc w:val="center"/>
        </w:trPr>
        <w:tc>
          <w:tcPr>
            <w:tcW w:w="3102" w:type="dxa"/>
            <w:shd w:val="clear" w:color="auto" w:fill="FFFFFF"/>
            <w:tcMar>
              <w:top w:w="0" w:type="dxa"/>
              <w:left w:w="0" w:type="dxa"/>
              <w:bottom w:w="0" w:type="dxa"/>
              <w:right w:w="0" w:type="dxa"/>
            </w:tcMar>
            <w:vAlign w:val="center"/>
          </w:tcPr>
          <w:p w14:paraId="58ED8E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14:paraId="2C7398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316" w:type="dxa"/>
            <w:shd w:val="clear" w:color="auto" w:fill="FFFFFF"/>
            <w:tcMar>
              <w:top w:w="0" w:type="dxa"/>
              <w:left w:w="0" w:type="dxa"/>
              <w:bottom w:w="0" w:type="dxa"/>
              <w:right w:w="0" w:type="dxa"/>
            </w:tcMar>
            <w:vAlign w:val="center"/>
          </w:tcPr>
          <w:p w14:paraId="69B8FA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14:paraId="548EAABA" w14:textId="77777777">
        <w:trPr>
          <w:cantSplit/>
          <w:jc w:val="center"/>
        </w:trPr>
        <w:tc>
          <w:tcPr>
            <w:tcW w:w="3102" w:type="dxa"/>
            <w:shd w:val="clear" w:color="auto" w:fill="FFFFFF"/>
            <w:tcMar>
              <w:top w:w="0" w:type="dxa"/>
              <w:left w:w="0" w:type="dxa"/>
              <w:bottom w:w="0" w:type="dxa"/>
              <w:right w:w="0" w:type="dxa"/>
            </w:tcMar>
            <w:vAlign w:val="center"/>
          </w:tcPr>
          <w:p w14:paraId="19AEEE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14:paraId="66F5CE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5316" w:type="dxa"/>
            <w:shd w:val="clear" w:color="auto" w:fill="FFFFFF"/>
            <w:tcMar>
              <w:top w:w="0" w:type="dxa"/>
              <w:left w:w="0" w:type="dxa"/>
              <w:bottom w:w="0" w:type="dxa"/>
              <w:right w:w="0" w:type="dxa"/>
            </w:tcMar>
            <w:vAlign w:val="center"/>
          </w:tcPr>
          <w:p w14:paraId="7EF693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14:paraId="40246528" w14:textId="77777777">
        <w:trPr>
          <w:cantSplit/>
          <w:jc w:val="center"/>
        </w:trPr>
        <w:tc>
          <w:tcPr>
            <w:tcW w:w="3102" w:type="dxa"/>
            <w:shd w:val="clear" w:color="auto" w:fill="FFFFFF"/>
            <w:tcMar>
              <w:top w:w="0" w:type="dxa"/>
              <w:left w:w="0" w:type="dxa"/>
              <w:bottom w:w="0" w:type="dxa"/>
              <w:right w:w="0" w:type="dxa"/>
            </w:tcMar>
            <w:vAlign w:val="center"/>
          </w:tcPr>
          <w:p w14:paraId="00387F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14:paraId="1272F6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5316" w:type="dxa"/>
            <w:shd w:val="clear" w:color="auto" w:fill="FFFFFF"/>
            <w:tcMar>
              <w:top w:w="0" w:type="dxa"/>
              <w:left w:w="0" w:type="dxa"/>
              <w:bottom w:w="0" w:type="dxa"/>
              <w:right w:w="0" w:type="dxa"/>
            </w:tcMar>
            <w:vAlign w:val="center"/>
          </w:tcPr>
          <w:p w14:paraId="5F61A5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14:paraId="5303DF3B" w14:textId="77777777">
        <w:trPr>
          <w:cantSplit/>
          <w:jc w:val="center"/>
        </w:trPr>
        <w:tc>
          <w:tcPr>
            <w:tcW w:w="3102" w:type="dxa"/>
            <w:shd w:val="clear" w:color="auto" w:fill="FFFFFF"/>
            <w:tcMar>
              <w:top w:w="0" w:type="dxa"/>
              <w:left w:w="0" w:type="dxa"/>
              <w:bottom w:w="0" w:type="dxa"/>
              <w:right w:w="0" w:type="dxa"/>
            </w:tcMar>
            <w:vAlign w:val="center"/>
          </w:tcPr>
          <w:p w14:paraId="4F498E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14:paraId="53DCEB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5316" w:type="dxa"/>
            <w:shd w:val="clear" w:color="auto" w:fill="FFFFFF"/>
            <w:tcMar>
              <w:top w:w="0" w:type="dxa"/>
              <w:left w:w="0" w:type="dxa"/>
              <w:bottom w:w="0" w:type="dxa"/>
              <w:right w:w="0" w:type="dxa"/>
            </w:tcMar>
            <w:vAlign w:val="center"/>
          </w:tcPr>
          <w:p w14:paraId="5D319A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14:paraId="6BB8515A" w14:textId="77777777">
        <w:trPr>
          <w:cantSplit/>
          <w:jc w:val="center"/>
        </w:trPr>
        <w:tc>
          <w:tcPr>
            <w:tcW w:w="3102" w:type="dxa"/>
            <w:shd w:val="clear" w:color="auto" w:fill="FFFFFF"/>
            <w:tcMar>
              <w:top w:w="0" w:type="dxa"/>
              <w:left w:w="0" w:type="dxa"/>
              <w:bottom w:w="0" w:type="dxa"/>
              <w:right w:w="0" w:type="dxa"/>
            </w:tcMar>
            <w:vAlign w:val="center"/>
          </w:tcPr>
          <w:p w14:paraId="5697AE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14:paraId="140E5D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5316" w:type="dxa"/>
            <w:shd w:val="clear" w:color="auto" w:fill="FFFFFF"/>
            <w:tcMar>
              <w:top w:w="0" w:type="dxa"/>
              <w:left w:w="0" w:type="dxa"/>
              <w:bottom w:w="0" w:type="dxa"/>
              <w:right w:w="0" w:type="dxa"/>
            </w:tcMar>
            <w:vAlign w:val="center"/>
          </w:tcPr>
          <w:p w14:paraId="0614EC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14:paraId="66D96200" w14:textId="77777777">
        <w:trPr>
          <w:cantSplit/>
          <w:jc w:val="center"/>
        </w:trPr>
        <w:tc>
          <w:tcPr>
            <w:tcW w:w="3102" w:type="dxa"/>
            <w:shd w:val="clear" w:color="auto" w:fill="FFFFFF"/>
            <w:tcMar>
              <w:top w:w="0" w:type="dxa"/>
              <w:left w:w="0" w:type="dxa"/>
              <w:bottom w:w="0" w:type="dxa"/>
              <w:right w:w="0" w:type="dxa"/>
            </w:tcMar>
            <w:vAlign w:val="center"/>
          </w:tcPr>
          <w:p w14:paraId="1915DE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14:paraId="770322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5316" w:type="dxa"/>
            <w:shd w:val="clear" w:color="auto" w:fill="FFFFFF"/>
            <w:tcMar>
              <w:top w:w="0" w:type="dxa"/>
              <w:left w:w="0" w:type="dxa"/>
              <w:bottom w:w="0" w:type="dxa"/>
              <w:right w:w="0" w:type="dxa"/>
            </w:tcMar>
            <w:vAlign w:val="center"/>
          </w:tcPr>
          <w:p w14:paraId="4E4276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14:paraId="1BF72D16" w14:textId="77777777">
        <w:trPr>
          <w:cantSplit/>
          <w:jc w:val="center"/>
        </w:trPr>
        <w:tc>
          <w:tcPr>
            <w:tcW w:w="3102" w:type="dxa"/>
            <w:shd w:val="clear" w:color="auto" w:fill="FFFFFF"/>
            <w:tcMar>
              <w:top w:w="0" w:type="dxa"/>
              <w:left w:w="0" w:type="dxa"/>
              <w:bottom w:w="0" w:type="dxa"/>
              <w:right w:w="0" w:type="dxa"/>
            </w:tcMar>
            <w:vAlign w:val="center"/>
          </w:tcPr>
          <w:p w14:paraId="3C9176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02" w:type="dxa"/>
            <w:shd w:val="clear" w:color="auto" w:fill="FFFFFF"/>
            <w:tcMar>
              <w:top w:w="0" w:type="dxa"/>
              <w:left w:w="0" w:type="dxa"/>
              <w:bottom w:w="0" w:type="dxa"/>
              <w:right w:w="0" w:type="dxa"/>
            </w:tcMar>
            <w:vAlign w:val="center"/>
          </w:tcPr>
          <w:p w14:paraId="336EEC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417E0E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14:paraId="2606D788" w14:textId="77777777">
        <w:trPr>
          <w:cantSplit/>
          <w:jc w:val="center"/>
        </w:trPr>
        <w:tc>
          <w:tcPr>
            <w:tcW w:w="3102" w:type="dxa"/>
            <w:shd w:val="clear" w:color="auto" w:fill="FFFFFF"/>
            <w:tcMar>
              <w:top w:w="0" w:type="dxa"/>
              <w:left w:w="0" w:type="dxa"/>
              <w:bottom w:w="0" w:type="dxa"/>
              <w:right w:w="0" w:type="dxa"/>
            </w:tcMar>
            <w:vAlign w:val="center"/>
          </w:tcPr>
          <w:p w14:paraId="748976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102" w:type="dxa"/>
            <w:shd w:val="clear" w:color="auto" w:fill="FFFFFF"/>
            <w:tcMar>
              <w:top w:w="0" w:type="dxa"/>
              <w:left w:w="0" w:type="dxa"/>
              <w:bottom w:w="0" w:type="dxa"/>
              <w:right w:w="0" w:type="dxa"/>
            </w:tcMar>
            <w:vAlign w:val="center"/>
          </w:tcPr>
          <w:p w14:paraId="589A31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14:paraId="2E5C4D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(0.00000000000000014 -   1)</w:t>
            </w:r>
          </w:p>
        </w:tc>
      </w:tr>
      <w:tr w:rsidR="00785886" w14:paraId="319AB1E9" w14:textId="77777777">
        <w:trPr>
          <w:cantSplit/>
          <w:jc w:val="center"/>
        </w:trPr>
        <w:tc>
          <w:tcPr>
            <w:tcW w:w="3102" w:type="dxa"/>
            <w:shd w:val="clear" w:color="auto" w:fill="FFFFFF"/>
            <w:tcMar>
              <w:top w:w="0" w:type="dxa"/>
              <w:left w:w="0" w:type="dxa"/>
              <w:bottom w:w="0" w:type="dxa"/>
              <w:right w:w="0" w:type="dxa"/>
            </w:tcMar>
            <w:vAlign w:val="center"/>
          </w:tcPr>
          <w:p w14:paraId="6F8744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102" w:type="dxa"/>
            <w:shd w:val="clear" w:color="auto" w:fill="FFFFFF"/>
            <w:tcMar>
              <w:top w:w="0" w:type="dxa"/>
              <w:left w:w="0" w:type="dxa"/>
              <w:bottom w:w="0" w:type="dxa"/>
              <w:right w:w="0" w:type="dxa"/>
            </w:tcMar>
            <w:vAlign w:val="center"/>
          </w:tcPr>
          <w:p w14:paraId="33529F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03C181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(0 -   1)</w:t>
            </w:r>
          </w:p>
        </w:tc>
      </w:tr>
      <w:tr w:rsidR="00785886" w14:paraId="2C4219D8" w14:textId="77777777">
        <w:trPr>
          <w:cantSplit/>
          <w:jc w:val="center"/>
        </w:trPr>
        <w:tc>
          <w:tcPr>
            <w:tcW w:w="3102" w:type="dxa"/>
            <w:shd w:val="clear" w:color="auto" w:fill="FFFFFF"/>
            <w:tcMar>
              <w:top w:w="0" w:type="dxa"/>
              <w:left w:w="0" w:type="dxa"/>
              <w:bottom w:w="0" w:type="dxa"/>
              <w:right w:w="0" w:type="dxa"/>
            </w:tcMar>
            <w:vAlign w:val="center"/>
          </w:tcPr>
          <w:p w14:paraId="16A7FC5B"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102" w:type="dxa"/>
            <w:shd w:val="clear" w:color="auto" w:fill="FFFFFF"/>
            <w:tcMar>
              <w:top w:w="0" w:type="dxa"/>
              <w:left w:w="0" w:type="dxa"/>
              <w:bottom w:w="0" w:type="dxa"/>
              <w:right w:w="0" w:type="dxa"/>
            </w:tcMar>
            <w:vAlign w:val="center"/>
          </w:tcPr>
          <w:p w14:paraId="4588F8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14:paraId="32A62E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(0.00000000000000042 -   1)</w:t>
            </w:r>
          </w:p>
        </w:tc>
      </w:tr>
      <w:tr w:rsidR="00785886" w14:paraId="7DDA6442" w14:textId="77777777">
        <w:trPr>
          <w:cantSplit/>
          <w:jc w:val="center"/>
        </w:trPr>
        <w:tc>
          <w:tcPr>
            <w:tcW w:w="3102" w:type="dxa"/>
            <w:shd w:val="clear" w:color="auto" w:fill="FFFFFF"/>
            <w:tcMar>
              <w:top w:w="0" w:type="dxa"/>
              <w:left w:w="0" w:type="dxa"/>
              <w:bottom w:w="0" w:type="dxa"/>
              <w:right w:w="0" w:type="dxa"/>
            </w:tcMar>
            <w:vAlign w:val="center"/>
          </w:tcPr>
          <w:p w14:paraId="7EE63ADF"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102" w:type="dxa"/>
            <w:shd w:val="clear" w:color="auto" w:fill="FFFFFF"/>
            <w:tcMar>
              <w:top w:w="0" w:type="dxa"/>
              <w:left w:w="0" w:type="dxa"/>
              <w:bottom w:w="0" w:type="dxa"/>
              <w:right w:w="0" w:type="dxa"/>
            </w:tcMar>
            <w:vAlign w:val="center"/>
          </w:tcPr>
          <w:p w14:paraId="616D81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4101D1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(0.0000000000000012 -   1)</w:t>
            </w:r>
          </w:p>
        </w:tc>
      </w:tr>
      <w:tr w:rsidR="00785886" w14:paraId="706624B1" w14:textId="77777777">
        <w:trPr>
          <w:cantSplit/>
          <w:jc w:val="center"/>
        </w:trPr>
        <w:tc>
          <w:tcPr>
            <w:tcW w:w="3102" w:type="dxa"/>
            <w:shd w:val="clear" w:color="auto" w:fill="FFFFFF"/>
            <w:tcMar>
              <w:top w:w="0" w:type="dxa"/>
              <w:left w:w="0" w:type="dxa"/>
              <w:bottom w:w="0" w:type="dxa"/>
              <w:right w:w="0" w:type="dxa"/>
            </w:tcMar>
            <w:vAlign w:val="center"/>
          </w:tcPr>
          <w:p w14:paraId="3E4540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102" w:type="dxa"/>
            <w:shd w:val="clear" w:color="auto" w:fill="FFFFFF"/>
            <w:tcMar>
              <w:top w:w="0" w:type="dxa"/>
              <w:left w:w="0" w:type="dxa"/>
              <w:bottom w:w="0" w:type="dxa"/>
              <w:right w:w="0" w:type="dxa"/>
            </w:tcMar>
            <w:vAlign w:val="center"/>
          </w:tcPr>
          <w:p w14:paraId="01C540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14:paraId="073DFE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0.81 (0.73 - 0.87)</w:t>
            </w:r>
          </w:p>
        </w:tc>
      </w:tr>
      <w:tr w:rsidR="00785886" w14:paraId="6BCBAF47" w14:textId="77777777">
        <w:trPr>
          <w:cantSplit/>
          <w:jc w:val="center"/>
        </w:trPr>
        <w:tc>
          <w:tcPr>
            <w:tcW w:w="3102" w:type="dxa"/>
            <w:shd w:val="clear" w:color="auto" w:fill="FFFFFF"/>
            <w:tcMar>
              <w:top w:w="0" w:type="dxa"/>
              <w:left w:w="0" w:type="dxa"/>
              <w:bottom w:w="0" w:type="dxa"/>
              <w:right w:w="0" w:type="dxa"/>
            </w:tcMar>
            <w:vAlign w:val="center"/>
          </w:tcPr>
          <w:p w14:paraId="199AA0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102" w:type="dxa"/>
            <w:shd w:val="clear" w:color="auto" w:fill="FFFFFF"/>
            <w:tcMar>
              <w:top w:w="0" w:type="dxa"/>
              <w:left w:w="0" w:type="dxa"/>
              <w:bottom w:w="0" w:type="dxa"/>
              <w:right w:w="0" w:type="dxa"/>
            </w:tcMar>
            <w:vAlign w:val="center"/>
          </w:tcPr>
          <w:p w14:paraId="5BFA73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321BB3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(0.13 - 0.27)</w:t>
            </w:r>
          </w:p>
        </w:tc>
      </w:tr>
      <w:tr w:rsidR="00785886" w14:paraId="356C8937" w14:textId="77777777">
        <w:trPr>
          <w:cantSplit/>
          <w:jc w:val="center"/>
        </w:trPr>
        <w:tc>
          <w:tcPr>
            <w:tcW w:w="3102" w:type="dxa"/>
            <w:shd w:val="clear" w:color="auto" w:fill="FFFFFF"/>
            <w:tcMar>
              <w:top w:w="0" w:type="dxa"/>
              <w:left w:w="0" w:type="dxa"/>
              <w:bottom w:w="0" w:type="dxa"/>
              <w:right w:w="0" w:type="dxa"/>
            </w:tcMar>
            <w:vAlign w:val="center"/>
          </w:tcPr>
          <w:p w14:paraId="001031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102" w:type="dxa"/>
            <w:shd w:val="clear" w:color="auto" w:fill="FFFFFF"/>
            <w:tcMar>
              <w:top w:w="0" w:type="dxa"/>
              <w:left w:w="0" w:type="dxa"/>
              <w:bottom w:w="0" w:type="dxa"/>
              <w:right w:w="0" w:type="dxa"/>
            </w:tcMar>
            <w:vAlign w:val="center"/>
          </w:tcPr>
          <w:p w14:paraId="0848CF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14:paraId="6C5C8B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(0.0000000000000000036 -   1)</w:t>
            </w:r>
          </w:p>
        </w:tc>
      </w:tr>
      <w:tr w:rsidR="00785886" w14:paraId="1F35719A" w14:textId="77777777">
        <w:trPr>
          <w:cantSplit/>
          <w:jc w:val="center"/>
        </w:trPr>
        <w:tc>
          <w:tcPr>
            <w:tcW w:w="3102" w:type="dxa"/>
            <w:shd w:val="clear" w:color="auto" w:fill="FFFFFF"/>
            <w:tcMar>
              <w:top w:w="0" w:type="dxa"/>
              <w:left w:w="0" w:type="dxa"/>
              <w:bottom w:w="0" w:type="dxa"/>
              <w:right w:w="0" w:type="dxa"/>
            </w:tcMar>
            <w:vAlign w:val="center"/>
          </w:tcPr>
          <w:p w14:paraId="1FD8E4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102" w:type="dxa"/>
            <w:shd w:val="clear" w:color="auto" w:fill="FFFFFF"/>
            <w:tcMar>
              <w:top w:w="0" w:type="dxa"/>
              <w:left w:w="0" w:type="dxa"/>
              <w:bottom w:w="0" w:type="dxa"/>
              <w:right w:w="0" w:type="dxa"/>
            </w:tcMar>
            <w:vAlign w:val="center"/>
          </w:tcPr>
          <w:p w14:paraId="5ED2A7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5283A3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(0 -   1)</w:t>
            </w:r>
          </w:p>
        </w:tc>
      </w:tr>
      <w:tr w:rsidR="00785886" w14:paraId="187C0C55" w14:textId="77777777">
        <w:trPr>
          <w:cantSplit/>
          <w:jc w:val="center"/>
        </w:trPr>
        <w:tc>
          <w:tcPr>
            <w:tcW w:w="3102" w:type="dxa"/>
            <w:shd w:val="clear" w:color="auto" w:fill="FFFFFF"/>
            <w:tcMar>
              <w:top w:w="0" w:type="dxa"/>
              <w:left w:w="0" w:type="dxa"/>
              <w:bottom w:w="0" w:type="dxa"/>
              <w:right w:w="0" w:type="dxa"/>
            </w:tcMar>
            <w:vAlign w:val="center"/>
          </w:tcPr>
          <w:p w14:paraId="6053EF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102" w:type="dxa"/>
            <w:shd w:val="clear" w:color="auto" w:fill="FFFFFF"/>
            <w:tcMar>
              <w:top w:w="0" w:type="dxa"/>
              <w:left w:w="0" w:type="dxa"/>
              <w:bottom w:w="0" w:type="dxa"/>
              <w:right w:w="0" w:type="dxa"/>
            </w:tcMar>
            <w:vAlign w:val="center"/>
          </w:tcPr>
          <w:p w14:paraId="0F2AD5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14:paraId="794649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0.58 (0.000000000000011 -   1)</w:t>
            </w:r>
          </w:p>
        </w:tc>
      </w:tr>
      <w:tr w:rsidR="00785886" w14:paraId="07E6820C" w14:textId="77777777">
        <w:trPr>
          <w:cantSplit/>
          <w:jc w:val="center"/>
        </w:trPr>
        <w:tc>
          <w:tcPr>
            <w:tcW w:w="3102" w:type="dxa"/>
            <w:shd w:val="clear" w:color="auto" w:fill="FFFFFF"/>
            <w:tcMar>
              <w:top w:w="0" w:type="dxa"/>
              <w:left w:w="0" w:type="dxa"/>
              <w:bottom w:w="0" w:type="dxa"/>
              <w:right w:w="0" w:type="dxa"/>
            </w:tcMar>
            <w:vAlign w:val="center"/>
          </w:tcPr>
          <w:p w14:paraId="69F1C6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102" w:type="dxa"/>
            <w:shd w:val="clear" w:color="auto" w:fill="FFFFFF"/>
            <w:tcMar>
              <w:top w:w="0" w:type="dxa"/>
              <w:left w:w="0" w:type="dxa"/>
              <w:bottom w:w="0" w:type="dxa"/>
              <w:right w:w="0" w:type="dxa"/>
            </w:tcMar>
            <w:vAlign w:val="center"/>
          </w:tcPr>
          <w:p w14:paraId="7B5F1A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0A8ABF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0.42 (0.00000000000000021 -   1)</w:t>
            </w:r>
          </w:p>
        </w:tc>
      </w:tr>
      <w:tr w:rsidR="00785886" w14:paraId="274F873C" w14:textId="77777777">
        <w:trPr>
          <w:cantSplit/>
          <w:jc w:val="center"/>
        </w:trPr>
        <w:tc>
          <w:tcPr>
            <w:tcW w:w="3102" w:type="dxa"/>
            <w:shd w:val="clear" w:color="auto" w:fill="FFFFFF"/>
            <w:tcMar>
              <w:top w:w="0" w:type="dxa"/>
              <w:left w:w="0" w:type="dxa"/>
              <w:bottom w:w="0" w:type="dxa"/>
              <w:right w:w="0" w:type="dxa"/>
            </w:tcMar>
            <w:vAlign w:val="center"/>
          </w:tcPr>
          <w:p w14:paraId="3117B1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102" w:type="dxa"/>
            <w:shd w:val="clear" w:color="auto" w:fill="FFFFFF"/>
            <w:tcMar>
              <w:top w:w="0" w:type="dxa"/>
              <w:left w:w="0" w:type="dxa"/>
              <w:bottom w:w="0" w:type="dxa"/>
              <w:right w:w="0" w:type="dxa"/>
            </w:tcMar>
            <w:vAlign w:val="center"/>
          </w:tcPr>
          <w:p w14:paraId="750D86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316" w:type="dxa"/>
            <w:shd w:val="clear" w:color="auto" w:fill="FFFFFF"/>
            <w:tcMar>
              <w:top w:w="0" w:type="dxa"/>
              <w:left w:w="0" w:type="dxa"/>
              <w:bottom w:w="0" w:type="dxa"/>
              <w:right w:w="0" w:type="dxa"/>
            </w:tcMar>
            <w:vAlign w:val="center"/>
          </w:tcPr>
          <w:p w14:paraId="22E431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(0.67 -   1)</w:t>
            </w:r>
          </w:p>
        </w:tc>
      </w:tr>
      <w:tr w:rsidR="00785886" w14:paraId="11EFDDEE" w14:textId="77777777">
        <w:trPr>
          <w:cantSplit/>
          <w:jc w:val="center"/>
        </w:trPr>
        <w:tc>
          <w:tcPr>
            <w:tcW w:w="3102" w:type="dxa"/>
            <w:shd w:val="clear" w:color="auto" w:fill="FFFFFF"/>
            <w:tcMar>
              <w:top w:w="0" w:type="dxa"/>
              <w:left w:w="0" w:type="dxa"/>
              <w:bottom w:w="0" w:type="dxa"/>
              <w:right w:w="0" w:type="dxa"/>
            </w:tcMar>
            <w:vAlign w:val="center"/>
          </w:tcPr>
          <w:p w14:paraId="3103DB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102" w:type="dxa"/>
            <w:shd w:val="clear" w:color="auto" w:fill="FFFFFF"/>
            <w:tcMar>
              <w:top w:w="0" w:type="dxa"/>
              <w:left w:w="0" w:type="dxa"/>
              <w:bottom w:w="0" w:type="dxa"/>
              <w:right w:w="0" w:type="dxa"/>
            </w:tcMar>
            <w:vAlign w:val="center"/>
          </w:tcPr>
          <w:p w14:paraId="7C0F04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673C5E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0.039 (0 - 0.33)</w:t>
            </w:r>
          </w:p>
        </w:tc>
      </w:tr>
      <w:tr w:rsidR="00785886" w14:paraId="3A003FEE" w14:textId="77777777">
        <w:trPr>
          <w:cantSplit/>
          <w:jc w:val="center"/>
        </w:trPr>
        <w:tc>
          <w:tcPr>
            <w:tcW w:w="3102" w:type="dxa"/>
            <w:shd w:val="clear" w:color="auto" w:fill="FFFFFF"/>
            <w:tcMar>
              <w:top w:w="0" w:type="dxa"/>
              <w:left w:w="0" w:type="dxa"/>
              <w:bottom w:w="0" w:type="dxa"/>
              <w:right w:w="0" w:type="dxa"/>
            </w:tcMar>
            <w:vAlign w:val="center"/>
          </w:tcPr>
          <w:p w14:paraId="3A21AD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102" w:type="dxa"/>
            <w:shd w:val="clear" w:color="auto" w:fill="FFFFFF"/>
            <w:tcMar>
              <w:top w:w="0" w:type="dxa"/>
              <w:left w:w="0" w:type="dxa"/>
              <w:bottom w:w="0" w:type="dxa"/>
              <w:right w:w="0" w:type="dxa"/>
            </w:tcMar>
            <w:vAlign w:val="center"/>
          </w:tcPr>
          <w:p w14:paraId="39082B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14:paraId="097DCB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(0.0061 - 0.019)</w:t>
            </w:r>
          </w:p>
        </w:tc>
      </w:tr>
      <w:tr w:rsidR="00785886" w14:paraId="6B8AB367" w14:textId="77777777">
        <w:trPr>
          <w:cantSplit/>
          <w:jc w:val="center"/>
        </w:trPr>
        <w:tc>
          <w:tcPr>
            <w:tcW w:w="3102" w:type="dxa"/>
            <w:shd w:val="clear" w:color="auto" w:fill="FFFFFF"/>
            <w:tcMar>
              <w:top w:w="0" w:type="dxa"/>
              <w:left w:w="0" w:type="dxa"/>
              <w:bottom w:w="0" w:type="dxa"/>
              <w:right w:w="0" w:type="dxa"/>
            </w:tcMar>
            <w:vAlign w:val="center"/>
          </w:tcPr>
          <w:p w14:paraId="36A159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102" w:type="dxa"/>
            <w:shd w:val="clear" w:color="auto" w:fill="FFFFFF"/>
            <w:tcMar>
              <w:top w:w="0" w:type="dxa"/>
              <w:left w:w="0" w:type="dxa"/>
              <w:bottom w:w="0" w:type="dxa"/>
              <w:right w:w="0" w:type="dxa"/>
            </w:tcMar>
            <w:vAlign w:val="center"/>
          </w:tcPr>
          <w:p w14:paraId="66FC7E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7F7CA3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(0.98 - 0.99)</w:t>
            </w:r>
          </w:p>
        </w:tc>
      </w:tr>
      <w:tr w:rsidR="00785886" w14:paraId="7F0BE0BB" w14:textId="77777777">
        <w:trPr>
          <w:cantSplit/>
          <w:jc w:val="center"/>
        </w:trPr>
        <w:tc>
          <w:tcPr>
            <w:tcW w:w="3102" w:type="dxa"/>
            <w:shd w:val="clear" w:color="auto" w:fill="FFFFFF"/>
            <w:tcMar>
              <w:top w:w="0" w:type="dxa"/>
              <w:left w:w="0" w:type="dxa"/>
              <w:bottom w:w="0" w:type="dxa"/>
              <w:right w:w="0" w:type="dxa"/>
            </w:tcMar>
            <w:vAlign w:val="center"/>
          </w:tcPr>
          <w:p w14:paraId="431159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102" w:type="dxa"/>
            <w:shd w:val="clear" w:color="auto" w:fill="FFFFFF"/>
            <w:tcMar>
              <w:top w:w="0" w:type="dxa"/>
              <w:left w:w="0" w:type="dxa"/>
              <w:bottom w:w="0" w:type="dxa"/>
              <w:right w:w="0" w:type="dxa"/>
            </w:tcMar>
            <w:vAlign w:val="center"/>
          </w:tcPr>
          <w:p w14:paraId="0BB0B5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316" w:type="dxa"/>
            <w:shd w:val="clear" w:color="auto" w:fill="FFFFFF"/>
            <w:tcMar>
              <w:top w:w="0" w:type="dxa"/>
              <w:left w:w="0" w:type="dxa"/>
              <w:bottom w:w="0" w:type="dxa"/>
              <w:right w:w="0" w:type="dxa"/>
            </w:tcMar>
            <w:vAlign w:val="center"/>
          </w:tcPr>
          <w:p w14:paraId="15231C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(0.046 - 0.94)</w:t>
            </w:r>
          </w:p>
        </w:tc>
      </w:tr>
      <w:tr w:rsidR="00785886" w14:paraId="680B5721" w14:textId="77777777">
        <w:trPr>
          <w:cantSplit/>
          <w:jc w:val="center"/>
        </w:trPr>
        <w:tc>
          <w:tcPr>
            <w:tcW w:w="3102" w:type="dxa"/>
            <w:shd w:val="clear" w:color="auto" w:fill="FFFFFF"/>
            <w:tcMar>
              <w:top w:w="0" w:type="dxa"/>
              <w:left w:w="0" w:type="dxa"/>
              <w:bottom w:w="0" w:type="dxa"/>
              <w:right w:w="0" w:type="dxa"/>
            </w:tcMar>
            <w:vAlign w:val="center"/>
          </w:tcPr>
          <w:p w14:paraId="05B962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102" w:type="dxa"/>
            <w:shd w:val="clear" w:color="auto" w:fill="FFFFFF"/>
            <w:tcMar>
              <w:top w:w="0" w:type="dxa"/>
              <w:left w:w="0" w:type="dxa"/>
              <w:bottom w:w="0" w:type="dxa"/>
              <w:right w:w="0" w:type="dxa"/>
            </w:tcMar>
            <w:vAlign w:val="center"/>
          </w:tcPr>
          <w:p w14:paraId="33F205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66C9D5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(0.061 - 0.95)</w:t>
            </w:r>
          </w:p>
        </w:tc>
      </w:tr>
      <w:tr w:rsidR="00785886" w14:paraId="14CC3482" w14:textId="77777777">
        <w:trPr>
          <w:cantSplit/>
          <w:jc w:val="center"/>
        </w:trPr>
        <w:tc>
          <w:tcPr>
            <w:tcW w:w="3102" w:type="dxa"/>
            <w:shd w:val="clear" w:color="auto" w:fill="FFFFFF"/>
            <w:tcMar>
              <w:top w:w="0" w:type="dxa"/>
              <w:left w:w="0" w:type="dxa"/>
              <w:bottom w:w="0" w:type="dxa"/>
              <w:right w:w="0" w:type="dxa"/>
            </w:tcMar>
            <w:vAlign w:val="center"/>
          </w:tcPr>
          <w:p w14:paraId="161A80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102" w:type="dxa"/>
            <w:shd w:val="clear" w:color="auto" w:fill="FFFFFF"/>
            <w:tcMar>
              <w:top w:w="0" w:type="dxa"/>
              <w:left w:w="0" w:type="dxa"/>
              <w:bottom w:w="0" w:type="dxa"/>
              <w:right w:w="0" w:type="dxa"/>
            </w:tcMar>
            <w:vAlign w:val="center"/>
          </w:tcPr>
          <w:p w14:paraId="11D2D7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316" w:type="dxa"/>
            <w:shd w:val="clear" w:color="auto" w:fill="FFFFFF"/>
            <w:tcMar>
              <w:top w:w="0" w:type="dxa"/>
              <w:left w:w="0" w:type="dxa"/>
              <w:bottom w:w="0" w:type="dxa"/>
              <w:right w:w="0" w:type="dxa"/>
            </w:tcMar>
            <w:vAlign w:val="center"/>
          </w:tcPr>
          <w:p w14:paraId="60A429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14:paraId="0237A6D6" w14:textId="77777777">
        <w:trPr>
          <w:cantSplit/>
          <w:jc w:val="center"/>
        </w:trPr>
        <w:tc>
          <w:tcPr>
            <w:tcW w:w="3102" w:type="dxa"/>
            <w:shd w:val="clear" w:color="auto" w:fill="FFFFFF"/>
            <w:tcMar>
              <w:top w:w="0" w:type="dxa"/>
              <w:left w:w="0" w:type="dxa"/>
              <w:bottom w:w="0" w:type="dxa"/>
              <w:right w:w="0" w:type="dxa"/>
            </w:tcMar>
            <w:vAlign w:val="center"/>
          </w:tcPr>
          <w:p w14:paraId="790729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102" w:type="dxa"/>
            <w:shd w:val="clear" w:color="auto" w:fill="FFFFFF"/>
            <w:tcMar>
              <w:top w:w="0" w:type="dxa"/>
              <w:left w:w="0" w:type="dxa"/>
              <w:bottom w:w="0" w:type="dxa"/>
              <w:right w:w="0" w:type="dxa"/>
            </w:tcMar>
            <w:vAlign w:val="center"/>
          </w:tcPr>
          <w:p w14:paraId="22D20D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6F6148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14:paraId="6468A353" w14:textId="77777777">
        <w:trPr>
          <w:cantSplit/>
          <w:jc w:val="center"/>
        </w:trPr>
        <w:tc>
          <w:tcPr>
            <w:tcW w:w="3102" w:type="dxa"/>
            <w:shd w:val="clear" w:color="auto" w:fill="FFFFFF"/>
            <w:tcMar>
              <w:top w:w="0" w:type="dxa"/>
              <w:left w:w="0" w:type="dxa"/>
              <w:bottom w:w="0" w:type="dxa"/>
              <w:right w:w="0" w:type="dxa"/>
            </w:tcMar>
            <w:vAlign w:val="center"/>
          </w:tcPr>
          <w:p w14:paraId="2C0801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102" w:type="dxa"/>
            <w:shd w:val="clear" w:color="auto" w:fill="FFFFFF"/>
            <w:tcMar>
              <w:top w:w="0" w:type="dxa"/>
              <w:left w:w="0" w:type="dxa"/>
              <w:bottom w:w="0" w:type="dxa"/>
              <w:right w:w="0" w:type="dxa"/>
            </w:tcMar>
            <w:vAlign w:val="center"/>
          </w:tcPr>
          <w:p w14:paraId="4A243C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316" w:type="dxa"/>
            <w:shd w:val="clear" w:color="auto" w:fill="FFFFFF"/>
            <w:tcMar>
              <w:top w:w="0" w:type="dxa"/>
              <w:left w:w="0" w:type="dxa"/>
              <w:bottom w:w="0" w:type="dxa"/>
              <w:right w:w="0" w:type="dxa"/>
            </w:tcMar>
            <w:vAlign w:val="center"/>
          </w:tcPr>
          <w:p w14:paraId="6B20CD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14:paraId="7FC47802" w14:textId="77777777">
        <w:trPr>
          <w:cantSplit/>
          <w:jc w:val="center"/>
        </w:trPr>
        <w:tc>
          <w:tcPr>
            <w:tcW w:w="3102" w:type="dxa"/>
            <w:shd w:val="clear" w:color="auto" w:fill="FFFFFF"/>
            <w:tcMar>
              <w:top w:w="0" w:type="dxa"/>
              <w:left w:w="0" w:type="dxa"/>
              <w:bottom w:w="0" w:type="dxa"/>
              <w:right w:w="0" w:type="dxa"/>
            </w:tcMar>
            <w:vAlign w:val="center"/>
          </w:tcPr>
          <w:p w14:paraId="1D4E9B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102" w:type="dxa"/>
            <w:shd w:val="clear" w:color="auto" w:fill="FFFFFF"/>
            <w:tcMar>
              <w:top w:w="0" w:type="dxa"/>
              <w:left w:w="0" w:type="dxa"/>
              <w:bottom w:w="0" w:type="dxa"/>
              <w:right w:w="0" w:type="dxa"/>
            </w:tcMar>
            <w:vAlign w:val="center"/>
          </w:tcPr>
          <w:p w14:paraId="6BAB34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2206F3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14:paraId="645DC08B" w14:textId="77777777">
        <w:trPr>
          <w:cantSplit/>
          <w:jc w:val="center"/>
        </w:trPr>
        <w:tc>
          <w:tcPr>
            <w:tcW w:w="3102" w:type="dxa"/>
            <w:shd w:val="clear" w:color="auto" w:fill="FFFFFF"/>
            <w:tcMar>
              <w:top w:w="0" w:type="dxa"/>
              <w:left w:w="0" w:type="dxa"/>
              <w:bottom w:w="0" w:type="dxa"/>
              <w:right w:w="0" w:type="dxa"/>
            </w:tcMar>
            <w:vAlign w:val="center"/>
          </w:tcPr>
          <w:p w14:paraId="2F3CD1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Methow River</w:t>
            </w:r>
          </w:p>
        </w:tc>
        <w:tc>
          <w:tcPr>
            <w:tcW w:w="3102" w:type="dxa"/>
            <w:shd w:val="clear" w:color="auto" w:fill="FFFFFF"/>
            <w:tcMar>
              <w:top w:w="0" w:type="dxa"/>
              <w:left w:w="0" w:type="dxa"/>
              <w:bottom w:w="0" w:type="dxa"/>
              <w:right w:w="0" w:type="dxa"/>
            </w:tcMar>
            <w:vAlign w:val="center"/>
          </w:tcPr>
          <w:p w14:paraId="4B4A51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316" w:type="dxa"/>
            <w:shd w:val="clear" w:color="auto" w:fill="FFFFFF"/>
            <w:tcMar>
              <w:top w:w="0" w:type="dxa"/>
              <w:left w:w="0" w:type="dxa"/>
              <w:bottom w:w="0" w:type="dxa"/>
              <w:right w:w="0" w:type="dxa"/>
            </w:tcMar>
            <w:vAlign w:val="center"/>
          </w:tcPr>
          <w:p w14:paraId="7D1687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14:paraId="584377BD" w14:textId="77777777">
        <w:trPr>
          <w:cantSplit/>
          <w:jc w:val="center"/>
        </w:trPr>
        <w:tc>
          <w:tcPr>
            <w:tcW w:w="3102" w:type="dxa"/>
            <w:shd w:val="clear" w:color="auto" w:fill="FFFFFF"/>
            <w:tcMar>
              <w:top w:w="0" w:type="dxa"/>
              <w:left w:w="0" w:type="dxa"/>
              <w:bottom w:w="0" w:type="dxa"/>
              <w:right w:w="0" w:type="dxa"/>
            </w:tcMar>
            <w:vAlign w:val="center"/>
          </w:tcPr>
          <w:p w14:paraId="7BB06F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102" w:type="dxa"/>
            <w:shd w:val="clear" w:color="auto" w:fill="FFFFFF"/>
            <w:tcMar>
              <w:top w:w="0" w:type="dxa"/>
              <w:left w:w="0" w:type="dxa"/>
              <w:bottom w:w="0" w:type="dxa"/>
              <w:right w:w="0" w:type="dxa"/>
            </w:tcMar>
            <w:vAlign w:val="center"/>
          </w:tcPr>
          <w:p w14:paraId="3AC4E8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2F07C5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14:paraId="55CEA0D8" w14:textId="77777777">
        <w:trPr>
          <w:cantSplit/>
          <w:jc w:val="center"/>
        </w:trPr>
        <w:tc>
          <w:tcPr>
            <w:tcW w:w="3102" w:type="dxa"/>
            <w:shd w:val="clear" w:color="auto" w:fill="FFFFFF"/>
            <w:tcMar>
              <w:top w:w="0" w:type="dxa"/>
              <w:left w:w="0" w:type="dxa"/>
              <w:bottom w:w="0" w:type="dxa"/>
              <w:right w:w="0" w:type="dxa"/>
            </w:tcMar>
            <w:vAlign w:val="center"/>
          </w:tcPr>
          <w:p w14:paraId="2F557F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102" w:type="dxa"/>
            <w:shd w:val="clear" w:color="auto" w:fill="FFFFFF"/>
            <w:tcMar>
              <w:top w:w="0" w:type="dxa"/>
              <w:left w:w="0" w:type="dxa"/>
              <w:bottom w:w="0" w:type="dxa"/>
              <w:right w:w="0" w:type="dxa"/>
            </w:tcMar>
            <w:vAlign w:val="center"/>
          </w:tcPr>
          <w:p w14:paraId="7DF702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316" w:type="dxa"/>
            <w:shd w:val="clear" w:color="auto" w:fill="FFFFFF"/>
            <w:tcMar>
              <w:top w:w="0" w:type="dxa"/>
              <w:left w:w="0" w:type="dxa"/>
              <w:bottom w:w="0" w:type="dxa"/>
              <w:right w:w="0" w:type="dxa"/>
            </w:tcMar>
            <w:vAlign w:val="center"/>
          </w:tcPr>
          <w:p w14:paraId="082A32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14:paraId="6EBFFC13" w14:textId="77777777">
        <w:trPr>
          <w:cantSplit/>
          <w:jc w:val="center"/>
        </w:trPr>
        <w:tc>
          <w:tcPr>
            <w:tcW w:w="3102" w:type="dxa"/>
            <w:shd w:val="clear" w:color="auto" w:fill="FFFFFF"/>
            <w:tcMar>
              <w:top w:w="0" w:type="dxa"/>
              <w:left w:w="0" w:type="dxa"/>
              <w:bottom w:w="0" w:type="dxa"/>
              <w:right w:w="0" w:type="dxa"/>
            </w:tcMar>
            <w:vAlign w:val="center"/>
          </w:tcPr>
          <w:p w14:paraId="72FD57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102" w:type="dxa"/>
            <w:shd w:val="clear" w:color="auto" w:fill="FFFFFF"/>
            <w:tcMar>
              <w:top w:w="0" w:type="dxa"/>
              <w:left w:w="0" w:type="dxa"/>
              <w:bottom w:w="0" w:type="dxa"/>
              <w:right w:w="0" w:type="dxa"/>
            </w:tcMar>
            <w:vAlign w:val="center"/>
          </w:tcPr>
          <w:p w14:paraId="7C2341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6F8224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14:paraId="0EC440A5" w14:textId="77777777">
        <w:trPr>
          <w:cantSplit/>
          <w:jc w:val="center"/>
        </w:trPr>
        <w:tc>
          <w:tcPr>
            <w:tcW w:w="3102" w:type="dxa"/>
            <w:shd w:val="clear" w:color="auto" w:fill="FFFFFF"/>
            <w:tcMar>
              <w:top w:w="0" w:type="dxa"/>
              <w:left w:w="0" w:type="dxa"/>
              <w:bottom w:w="0" w:type="dxa"/>
              <w:right w:w="0" w:type="dxa"/>
            </w:tcMar>
            <w:vAlign w:val="center"/>
          </w:tcPr>
          <w:p w14:paraId="563645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102" w:type="dxa"/>
            <w:shd w:val="clear" w:color="auto" w:fill="FFFFFF"/>
            <w:tcMar>
              <w:top w:w="0" w:type="dxa"/>
              <w:left w:w="0" w:type="dxa"/>
              <w:bottom w:w="0" w:type="dxa"/>
              <w:right w:w="0" w:type="dxa"/>
            </w:tcMar>
            <w:vAlign w:val="center"/>
          </w:tcPr>
          <w:p w14:paraId="7B0905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316" w:type="dxa"/>
            <w:shd w:val="clear" w:color="auto" w:fill="FFFFFF"/>
            <w:tcMar>
              <w:top w:w="0" w:type="dxa"/>
              <w:left w:w="0" w:type="dxa"/>
              <w:bottom w:w="0" w:type="dxa"/>
              <w:right w:w="0" w:type="dxa"/>
            </w:tcMar>
            <w:vAlign w:val="center"/>
          </w:tcPr>
          <w:p w14:paraId="242A88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14:paraId="2918CC89" w14:textId="77777777">
        <w:trPr>
          <w:cantSplit/>
          <w:jc w:val="center"/>
        </w:trPr>
        <w:tc>
          <w:tcPr>
            <w:tcW w:w="3102" w:type="dxa"/>
            <w:shd w:val="clear" w:color="auto" w:fill="FFFFFF"/>
            <w:tcMar>
              <w:top w:w="0" w:type="dxa"/>
              <w:left w:w="0" w:type="dxa"/>
              <w:bottom w:w="0" w:type="dxa"/>
              <w:right w:w="0" w:type="dxa"/>
            </w:tcMar>
            <w:vAlign w:val="center"/>
          </w:tcPr>
          <w:p w14:paraId="19F0A3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102" w:type="dxa"/>
            <w:shd w:val="clear" w:color="auto" w:fill="FFFFFF"/>
            <w:tcMar>
              <w:top w:w="0" w:type="dxa"/>
              <w:left w:w="0" w:type="dxa"/>
              <w:bottom w:w="0" w:type="dxa"/>
              <w:right w:w="0" w:type="dxa"/>
            </w:tcMar>
            <w:vAlign w:val="center"/>
          </w:tcPr>
          <w:p w14:paraId="3FC6E4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4C2E58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14:paraId="45CC491A" w14:textId="77777777">
        <w:trPr>
          <w:cantSplit/>
          <w:jc w:val="center"/>
        </w:trPr>
        <w:tc>
          <w:tcPr>
            <w:tcW w:w="3102" w:type="dxa"/>
            <w:shd w:val="clear" w:color="auto" w:fill="FFFFFF"/>
            <w:tcMar>
              <w:top w:w="0" w:type="dxa"/>
              <w:left w:w="0" w:type="dxa"/>
              <w:bottom w:w="0" w:type="dxa"/>
              <w:right w:w="0" w:type="dxa"/>
            </w:tcMar>
            <w:vAlign w:val="center"/>
          </w:tcPr>
          <w:p w14:paraId="376B69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102" w:type="dxa"/>
            <w:shd w:val="clear" w:color="auto" w:fill="FFFFFF"/>
            <w:tcMar>
              <w:top w:w="0" w:type="dxa"/>
              <w:left w:w="0" w:type="dxa"/>
              <w:bottom w:w="0" w:type="dxa"/>
              <w:right w:w="0" w:type="dxa"/>
            </w:tcMar>
            <w:vAlign w:val="center"/>
          </w:tcPr>
          <w:p w14:paraId="2EB95E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316" w:type="dxa"/>
            <w:shd w:val="clear" w:color="auto" w:fill="FFFFFF"/>
            <w:tcMar>
              <w:top w:w="0" w:type="dxa"/>
              <w:left w:w="0" w:type="dxa"/>
              <w:bottom w:w="0" w:type="dxa"/>
              <w:right w:w="0" w:type="dxa"/>
            </w:tcMar>
            <w:vAlign w:val="center"/>
          </w:tcPr>
          <w:p w14:paraId="185D13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14:paraId="7C0BEAE2" w14:textId="77777777">
        <w:trPr>
          <w:cantSplit/>
          <w:jc w:val="center"/>
        </w:trPr>
        <w:tc>
          <w:tcPr>
            <w:tcW w:w="3102" w:type="dxa"/>
            <w:shd w:val="clear" w:color="auto" w:fill="FFFFFF"/>
            <w:tcMar>
              <w:top w:w="0" w:type="dxa"/>
              <w:left w:w="0" w:type="dxa"/>
              <w:bottom w:w="0" w:type="dxa"/>
              <w:right w:w="0" w:type="dxa"/>
            </w:tcMar>
            <w:vAlign w:val="center"/>
          </w:tcPr>
          <w:p w14:paraId="491D50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102" w:type="dxa"/>
            <w:shd w:val="clear" w:color="auto" w:fill="FFFFFF"/>
            <w:tcMar>
              <w:top w:w="0" w:type="dxa"/>
              <w:left w:w="0" w:type="dxa"/>
              <w:bottom w:w="0" w:type="dxa"/>
              <w:right w:w="0" w:type="dxa"/>
            </w:tcMar>
            <w:vAlign w:val="center"/>
          </w:tcPr>
          <w:p w14:paraId="04B180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289F22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14:paraId="0AB2D035" w14:textId="77777777">
        <w:trPr>
          <w:cantSplit/>
          <w:jc w:val="center"/>
        </w:trPr>
        <w:tc>
          <w:tcPr>
            <w:tcW w:w="3102" w:type="dxa"/>
            <w:shd w:val="clear" w:color="auto" w:fill="FFFFFF"/>
            <w:tcMar>
              <w:top w:w="0" w:type="dxa"/>
              <w:left w:w="0" w:type="dxa"/>
              <w:bottom w:w="0" w:type="dxa"/>
              <w:right w:w="0" w:type="dxa"/>
            </w:tcMar>
            <w:vAlign w:val="center"/>
          </w:tcPr>
          <w:p w14:paraId="703EEB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102" w:type="dxa"/>
            <w:shd w:val="clear" w:color="auto" w:fill="FFFFFF"/>
            <w:tcMar>
              <w:top w:w="0" w:type="dxa"/>
              <w:left w:w="0" w:type="dxa"/>
              <w:bottom w:w="0" w:type="dxa"/>
              <w:right w:w="0" w:type="dxa"/>
            </w:tcMar>
            <w:vAlign w:val="center"/>
          </w:tcPr>
          <w:p w14:paraId="38ED6E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14:paraId="07A61C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14:paraId="4C5E1C1A" w14:textId="77777777">
        <w:trPr>
          <w:cantSplit/>
          <w:jc w:val="center"/>
        </w:trPr>
        <w:tc>
          <w:tcPr>
            <w:tcW w:w="3102" w:type="dxa"/>
            <w:shd w:val="clear" w:color="auto" w:fill="FFFFFF"/>
            <w:tcMar>
              <w:top w:w="0" w:type="dxa"/>
              <w:left w:w="0" w:type="dxa"/>
              <w:bottom w:w="0" w:type="dxa"/>
              <w:right w:w="0" w:type="dxa"/>
            </w:tcMar>
            <w:vAlign w:val="center"/>
          </w:tcPr>
          <w:p w14:paraId="08EA40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102" w:type="dxa"/>
            <w:shd w:val="clear" w:color="auto" w:fill="FFFFFF"/>
            <w:tcMar>
              <w:top w:w="0" w:type="dxa"/>
              <w:left w:w="0" w:type="dxa"/>
              <w:bottom w:w="0" w:type="dxa"/>
              <w:right w:w="0" w:type="dxa"/>
            </w:tcMar>
            <w:vAlign w:val="center"/>
          </w:tcPr>
          <w:p w14:paraId="1DC766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05BA04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14:paraId="2BD7A34A" w14:textId="77777777">
        <w:trPr>
          <w:cantSplit/>
          <w:jc w:val="center"/>
        </w:trPr>
        <w:tc>
          <w:tcPr>
            <w:tcW w:w="3102" w:type="dxa"/>
            <w:shd w:val="clear" w:color="auto" w:fill="FFFFFF"/>
            <w:tcMar>
              <w:top w:w="0" w:type="dxa"/>
              <w:left w:w="0" w:type="dxa"/>
              <w:bottom w:w="0" w:type="dxa"/>
              <w:right w:w="0" w:type="dxa"/>
            </w:tcMar>
            <w:vAlign w:val="center"/>
          </w:tcPr>
          <w:p w14:paraId="5168E2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102" w:type="dxa"/>
            <w:shd w:val="clear" w:color="auto" w:fill="FFFFFF"/>
            <w:tcMar>
              <w:top w:w="0" w:type="dxa"/>
              <w:left w:w="0" w:type="dxa"/>
              <w:bottom w:w="0" w:type="dxa"/>
              <w:right w:w="0" w:type="dxa"/>
            </w:tcMar>
            <w:vAlign w:val="center"/>
          </w:tcPr>
          <w:p w14:paraId="3FB870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14:paraId="21D2B7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14:paraId="782E98C6" w14:textId="77777777">
        <w:trPr>
          <w:cantSplit/>
          <w:jc w:val="center"/>
        </w:trPr>
        <w:tc>
          <w:tcPr>
            <w:tcW w:w="3102" w:type="dxa"/>
            <w:shd w:val="clear" w:color="auto" w:fill="FFFFFF"/>
            <w:tcMar>
              <w:top w:w="0" w:type="dxa"/>
              <w:left w:w="0" w:type="dxa"/>
              <w:bottom w:w="0" w:type="dxa"/>
              <w:right w:w="0" w:type="dxa"/>
            </w:tcMar>
            <w:vAlign w:val="center"/>
          </w:tcPr>
          <w:p w14:paraId="0AA021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102" w:type="dxa"/>
            <w:shd w:val="clear" w:color="auto" w:fill="FFFFFF"/>
            <w:tcMar>
              <w:top w:w="0" w:type="dxa"/>
              <w:left w:w="0" w:type="dxa"/>
              <w:bottom w:w="0" w:type="dxa"/>
              <w:right w:w="0" w:type="dxa"/>
            </w:tcMar>
            <w:vAlign w:val="center"/>
          </w:tcPr>
          <w:p w14:paraId="3C2981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1F46BF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14:paraId="59D7D916" w14:textId="77777777">
        <w:trPr>
          <w:cantSplit/>
          <w:jc w:val="center"/>
        </w:trPr>
        <w:tc>
          <w:tcPr>
            <w:tcW w:w="3102" w:type="dxa"/>
            <w:shd w:val="clear" w:color="auto" w:fill="FFFFFF"/>
            <w:tcMar>
              <w:top w:w="0" w:type="dxa"/>
              <w:left w:w="0" w:type="dxa"/>
              <w:bottom w:w="0" w:type="dxa"/>
              <w:right w:w="0" w:type="dxa"/>
            </w:tcMar>
            <w:vAlign w:val="center"/>
          </w:tcPr>
          <w:p w14:paraId="2EA7D2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102" w:type="dxa"/>
            <w:shd w:val="clear" w:color="auto" w:fill="FFFFFF"/>
            <w:tcMar>
              <w:top w:w="0" w:type="dxa"/>
              <w:left w:w="0" w:type="dxa"/>
              <w:bottom w:w="0" w:type="dxa"/>
              <w:right w:w="0" w:type="dxa"/>
            </w:tcMar>
            <w:vAlign w:val="center"/>
          </w:tcPr>
          <w:p w14:paraId="77301D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14:paraId="0BE48B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14:paraId="065FAAF6" w14:textId="77777777">
        <w:trPr>
          <w:cantSplit/>
          <w:jc w:val="center"/>
        </w:trPr>
        <w:tc>
          <w:tcPr>
            <w:tcW w:w="3102" w:type="dxa"/>
            <w:shd w:val="clear" w:color="auto" w:fill="FFFFFF"/>
            <w:tcMar>
              <w:top w:w="0" w:type="dxa"/>
              <w:left w:w="0" w:type="dxa"/>
              <w:bottom w:w="0" w:type="dxa"/>
              <w:right w:w="0" w:type="dxa"/>
            </w:tcMar>
            <w:vAlign w:val="center"/>
          </w:tcPr>
          <w:p w14:paraId="48AFF5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102" w:type="dxa"/>
            <w:shd w:val="clear" w:color="auto" w:fill="FFFFFF"/>
            <w:tcMar>
              <w:top w:w="0" w:type="dxa"/>
              <w:left w:w="0" w:type="dxa"/>
              <w:bottom w:w="0" w:type="dxa"/>
              <w:right w:w="0" w:type="dxa"/>
            </w:tcMar>
            <w:vAlign w:val="center"/>
          </w:tcPr>
          <w:p w14:paraId="2164B8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30068D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14:paraId="3ECF2C7E" w14:textId="77777777">
        <w:trPr>
          <w:cantSplit/>
          <w:jc w:val="center"/>
        </w:trPr>
        <w:tc>
          <w:tcPr>
            <w:tcW w:w="3102" w:type="dxa"/>
            <w:shd w:val="clear" w:color="auto" w:fill="FFFFFF"/>
            <w:tcMar>
              <w:top w:w="0" w:type="dxa"/>
              <w:left w:w="0" w:type="dxa"/>
              <w:bottom w:w="0" w:type="dxa"/>
              <w:right w:w="0" w:type="dxa"/>
            </w:tcMar>
            <w:vAlign w:val="center"/>
          </w:tcPr>
          <w:p w14:paraId="1F2E5F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102" w:type="dxa"/>
            <w:shd w:val="clear" w:color="auto" w:fill="FFFFFF"/>
            <w:tcMar>
              <w:top w:w="0" w:type="dxa"/>
              <w:left w:w="0" w:type="dxa"/>
              <w:bottom w:w="0" w:type="dxa"/>
              <w:right w:w="0" w:type="dxa"/>
            </w:tcMar>
            <w:vAlign w:val="center"/>
          </w:tcPr>
          <w:p w14:paraId="511884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14:paraId="348DCB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14:paraId="5BC622F9" w14:textId="77777777">
        <w:trPr>
          <w:cantSplit/>
          <w:jc w:val="center"/>
        </w:trPr>
        <w:tc>
          <w:tcPr>
            <w:tcW w:w="3102" w:type="dxa"/>
            <w:shd w:val="clear" w:color="auto" w:fill="FFFFFF"/>
            <w:tcMar>
              <w:top w:w="0" w:type="dxa"/>
              <w:left w:w="0" w:type="dxa"/>
              <w:bottom w:w="0" w:type="dxa"/>
              <w:right w:w="0" w:type="dxa"/>
            </w:tcMar>
            <w:vAlign w:val="center"/>
          </w:tcPr>
          <w:p w14:paraId="2CEAB5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102" w:type="dxa"/>
            <w:shd w:val="clear" w:color="auto" w:fill="FFFFFF"/>
            <w:tcMar>
              <w:top w:w="0" w:type="dxa"/>
              <w:left w:w="0" w:type="dxa"/>
              <w:bottom w:w="0" w:type="dxa"/>
              <w:right w:w="0" w:type="dxa"/>
            </w:tcMar>
            <w:vAlign w:val="center"/>
          </w:tcPr>
          <w:p w14:paraId="4333F7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shd w:val="clear" w:color="auto" w:fill="FFFFFF"/>
            <w:tcMar>
              <w:top w:w="0" w:type="dxa"/>
              <w:left w:w="0" w:type="dxa"/>
              <w:bottom w:w="0" w:type="dxa"/>
              <w:right w:w="0" w:type="dxa"/>
            </w:tcMar>
            <w:vAlign w:val="center"/>
          </w:tcPr>
          <w:p w14:paraId="3BBCF9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3E5565D3" w14:textId="77777777">
        <w:trPr>
          <w:cantSplit/>
          <w:jc w:val="center"/>
        </w:trPr>
        <w:tc>
          <w:tcPr>
            <w:tcW w:w="3102" w:type="dxa"/>
            <w:shd w:val="clear" w:color="auto" w:fill="FFFFFF"/>
            <w:tcMar>
              <w:top w:w="0" w:type="dxa"/>
              <w:left w:w="0" w:type="dxa"/>
              <w:bottom w:w="0" w:type="dxa"/>
              <w:right w:w="0" w:type="dxa"/>
            </w:tcMar>
            <w:vAlign w:val="center"/>
          </w:tcPr>
          <w:p w14:paraId="5B389D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102" w:type="dxa"/>
            <w:shd w:val="clear" w:color="auto" w:fill="FFFFFF"/>
            <w:tcMar>
              <w:top w:w="0" w:type="dxa"/>
              <w:left w:w="0" w:type="dxa"/>
              <w:bottom w:w="0" w:type="dxa"/>
              <w:right w:w="0" w:type="dxa"/>
            </w:tcMar>
            <w:vAlign w:val="center"/>
          </w:tcPr>
          <w:p w14:paraId="26069D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316" w:type="dxa"/>
            <w:shd w:val="clear" w:color="auto" w:fill="FFFFFF"/>
            <w:tcMar>
              <w:top w:w="0" w:type="dxa"/>
              <w:left w:w="0" w:type="dxa"/>
              <w:bottom w:w="0" w:type="dxa"/>
              <w:right w:w="0" w:type="dxa"/>
            </w:tcMar>
            <w:vAlign w:val="center"/>
          </w:tcPr>
          <w:p w14:paraId="66D2C1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14:paraId="7E2B5870" w14:textId="77777777">
        <w:trPr>
          <w:cantSplit/>
          <w:jc w:val="center"/>
        </w:trPr>
        <w:tc>
          <w:tcPr>
            <w:tcW w:w="3102" w:type="dxa"/>
            <w:tcBorders>
              <w:bottom w:val="single" w:sz="16" w:space="0" w:color="666666"/>
            </w:tcBorders>
            <w:shd w:val="clear" w:color="auto" w:fill="FFFFFF"/>
            <w:tcMar>
              <w:top w:w="0" w:type="dxa"/>
              <w:left w:w="0" w:type="dxa"/>
              <w:bottom w:w="0" w:type="dxa"/>
              <w:right w:w="0" w:type="dxa"/>
            </w:tcMar>
            <w:vAlign w:val="center"/>
          </w:tcPr>
          <w:p w14:paraId="6D3016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102" w:type="dxa"/>
            <w:tcBorders>
              <w:bottom w:val="single" w:sz="16" w:space="0" w:color="666666"/>
            </w:tcBorders>
            <w:shd w:val="clear" w:color="auto" w:fill="FFFFFF"/>
            <w:tcMar>
              <w:top w:w="0" w:type="dxa"/>
              <w:left w:w="0" w:type="dxa"/>
              <w:bottom w:w="0" w:type="dxa"/>
              <w:right w:w="0" w:type="dxa"/>
            </w:tcMar>
            <w:vAlign w:val="center"/>
          </w:tcPr>
          <w:p w14:paraId="68E8D8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316" w:type="dxa"/>
            <w:tcBorders>
              <w:bottom w:val="single" w:sz="16" w:space="0" w:color="666666"/>
            </w:tcBorders>
            <w:shd w:val="clear" w:color="auto" w:fill="FFFFFF"/>
            <w:tcMar>
              <w:top w:w="0" w:type="dxa"/>
              <w:left w:w="0" w:type="dxa"/>
              <w:bottom w:w="0" w:type="dxa"/>
              <w:right w:w="0" w:type="dxa"/>
            </w:tcMar>
            <w:vAlign w:val="center"/>
          </w:tcPr>
          <w:p w14:paraId="47CC28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14:paraId="5FECCF93"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13</w:t>
      </w:r>
      <w:r>
        <w:rPr>
          <w:b/>
        </w:rPr>
        <w:fldChar w:fldCharType="end"/>
      </w:r>
      <w:r>
        <w:t>: Movement probabilities for Yakima River Steelhead.</w:t>
      </w:r>
    </w:p>
    <w:tbl>
      <w:tblPr>
        <w:tblW w:w="0" w:type="auto"/>
        <w:jc w:val="center"/>
        <w:tblLayout w:type="fixed"/>
        <w:tblLook w:val="0420" w:firstRow="1" w:lastRow="0" w:firstColumn="0" w:lastColumn="0" w:noHBand="0" w:noVBand="1"/>
      </w:tblPr>
      <w:tblGrid>
        <w:gridCol w:w="3493"/>
        <w:gridCol w:w="3493"/>
        <w:gridCol w:w="4535"/>
      </w:tblGrid>
      <w:tr w:rsidR="00785886" w14:paraId="372AB95D" w14:textId="77777777">
        <w:trPr>
          <w:cantSplit/>
          <w:tblHeader/>
          <w:jc w:val="center"/>
        </w:trPr>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AE423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2846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5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1EF1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2229D0DB" w14:textId="77777777">
        <w:trPr>
          <w:cantSplit/>
          <w:jc w:val="center"/>
        </w:trPr>
        <w:tc>
          <w:tcPr>
            <w:tcW w:w="3493" w:type="dxa"/>
            <w:shd w:val="clear" w:color="auto" w:fill="FFFFFF"/>
            <w:tcMar>
              <w:top w:w="0" w:type="dxa"/>
              <w:left w:w="0" w:type="dxa"/>
              <w:bottom w:w="0" w:type="dxa"/>
              <w:right w:w="0" w:type="dxa"/>
            </w:tcMar>
            <w:vAlign w:val="center"/>
          </w:tcPr>
          <w:p w14:paraId="7D1609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14:paraId="51687F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30F781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(0.98 -   1)</w:t>
            </w:r>
          </w:p>
        </w:tc>
      </w:tr>
      <w:tr w:rsidR="00785886" w14:paraId="73B08793" w14:textId="77777777">
        <w:trPr>
          <w:cantSplit/>
          <w:jc w:val="center"/>
        </w:trPr>
        <w:tc>
          <w:tcPr>
            <w:tcW w:w="3493" w:type="dxa"/>
            <w:shd w:val="clear" w:color="auto" w:fill="FFFFFF"/>
            <w:tcMar>
              <w:top w:w="0" w:type="dxa"/>
              <w:left w:w="0" w:type="dxa"/>
              <w:bottom w:w="0" w:type="dxa"/>
              <w:right w:w="0" w:type="dxa"/>
            </w:tcMar>
            <w:vAlign w:val="center"/>
          </w:tcPr>
          <w:p w14:paraId="393E2A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93" w:type="dxa"/>
            <w:shd w:val="clear" w:color="auto" w:fill="FFFFFF"/>
            <w:tcMar>
              <w:top w:w="0" w:type="dxa"/>
              <w:left w:w="0" w:type="dxa"/>
              <w:bottom w:w="0" w:type="dxa"/>
              <w:right w:w="0" w:type="dxa"/>
            </w:tcMar>
            <w:vAlign w:val="center"/>
          </w:tcPr>
          <w:p w14:paraId="20FB66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795AA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0.0047 (0.000000000037 - 0.022)</w:t>
            </w:r>
          </w:p>
        </w:tc>
      </w:tr>
      <w:tr w:rsidR="00785886" w14:paraId="200DFBBD" w14:textId="77777777">
        <w:trPr>
          <w:cantSplit/>
          <w:jc w:val="center"/>
        </w:trPr>
        <w:tc>
          <w:tcPr>
            <w:tcW w:w="3493" w:type="dxa"/>
            <w:shd w:val="clear" w:color="auto" w:fill="FFFFFF"/>
            <w:tcMar>
              <w:top w:w="0" w:type="dxa"/>
              <w:left w:w="0" w:type="dxa"/>
              <w:bottom w:w="0" w:type="dxa"/>
              <w:right w:w="0" w:type="dxa"/>
            </w:tcMar>
            <w:vAlign w:val="center"/>
          </w:tcPr>
          <w:p w14:paraId="564E13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0C3DD5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535" w:type="dxa"/>
            <w:shd w:val="clear" w:color="auto" w:fill="FFFFFF"/>
            <w:tcMar>
              <w:top w:w="0" w:type="dxa"/>
              <w:left w:w="0" w:type="dxa"/>
              <w:bottom w:w="0" w:type="dxa"/>
              <w:right w:w="0" w:type="dxa"/>
            </w:tcMar>
            <w:vAlign w:val="center"/>
          </w:tcPr>
          <w:p w14:paraId="3B2BF2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0.0061 (0.0025 - 0.013)</w:t>
            </w:r>
          </w:p>
        </w:tc>
      </w:tr>
      <w:tr w:rsidR="00785886" w14:paraId="640856D0" w14:textId="77777777">
        <w:trPr>
          <w:cantSplit/>
          <w:jc w:val="center"/>
        </w:trPr>
        <w:tc>
          <w:tcPr>
            <w:tcW w:w="3493" w:type="dxa"/>
            <w:shd w:val="clear" w:color="auto" w:fill="FFFFFF"/>
            <w:tcMar>
              <w:top w:w="0" w:type="dxa"/>
              <w:left w:w="0" w:type="dxa"/>
              <w:bottom w:w="0" w:type="dxa"/>
              <w:right w:w="0" w:type="dxa"/>
            </w:tcMar>
            <w:vAlign w:val="center"/>
          </w:tcPr>
          <w:p w14:paraId="537F38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52AD6B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61FA8D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(0.65 - 0.72)</w:t>
            </w:r>
          </w:p>
        </w:tc>
      </w:tr>
      <w:tr w:rsidR="00785886" w14:paraId="692615A9" w14:textId="77777777">
        <w:trPr>
          <w:cantSplit/>
          <w:jc w:val="center"/>
        </w:trPr>
        <w:tc>
          <w:tcPr>
            <w:tcW w:w="3493" w:type="dxa"/>
            <w:shd w:val="clear" w:color="auto" w:fill="FFFFFF"/>
            <w:tcMar>
              <w:top w:w="0" w:type="dxa"/>
              <w:left w:w="0" w:type="dxa"/>
              <w:bottom w:w="0" w:type="dxa"/>
              <w:right w:w="0" w:type="dxa"/>
            </w:tcMar>
            <w:vAlign w:val="center"/>
          </w:tcPr>
          <w:p w14:paraId="2EF74F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60B623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535" w:type="dxa"/>
            <w:shd w:val="clear" w:color="auto" w:fill="FFFFFF"/>
            <w:tcMar>
              <w:top w:w="0" w:type="dxa"/>
              <w:left w:w="0" w:type="dxa"/>
              <w:bottom w:w="0" w:type="dxa"/>
              <w:right w:w="0" w:type="dxa"/>
            </w:tcMar>
            <w:vAlign w:val="center"/>
          </w:tcPr>
          <w:p w14:paraId="4669EF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(0.15 - 0.23)</w:t>
            </w:r>
          </w:p>
        </w:tc>
      </w:tr>
      <w:tr w:rsidR="00785886" w14:paraId="7F837843" w14:textId="77777777">
        <w:trPr>
          <w:cantSplit/>
          <w:jc w:val="center"/>
        </w:trPr>
        <w:tc>
          <w:tcPr>
            <w:tcW w:w="3493" w:type="dxa"/>
            <w:shd w:val="clear" w:color="auto" w:fill="FFFFFF"/>
            <w:tcMar>
              <w:top w:w="0" w:type="dxa"/>
              <w:left w:w="0" w:type="dxa"/>
              <w:bottom w:w="0" w:type="dxa"/>
              <w:right w:w="0" w:type="dxa"/>
            </w:tcMar>
            <w:vAlign w:val="center"/>
          </w:tcPr>
          <w:p w14:paraId="7519E7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7DE399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535" w:type="dxa"/>
            <w:shd w:val="clear" w:color="auto" w:fill="FFFFFF"/>
            <w:tcMar>
              <w:top w:w="0" w:type="dxa"/>
              <w:left w:w="0" w:type="dxa"/>
              <w:bottom w:w="0" w:type="dxa"/>
              <w:right w:w="0" w:type="dxa"/>
            </w:tcMar>
            <w:vAlign w:val="center"/>
          </w:tcPr>
          <w:p w14:paraId="1F75A6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0.00014 (0.00000000000008 - 0.00056)</w:t>
            </w:r>
          </w:p>
        </w:tc>
      </w:tr>
      <w:tr w:rsidR="00785886" w14:paraId="06BD471A" w14:textId="77777777">
        <w:trPr>
          <w:cantSplit/>
          <w:jc w:val="center"/>
        </w:trPr>
        <w:tc>
          <w:tcPr>
            <w:tcW w:w="3493" w:type="dxa"/>
            <w:shd w:val="clear" w:color="auto" w:fill="FFFFFF"/>
            <w:tcMar>
              <w:top w:w="0" w:type="dxa"/>
              <w:left w:w="0" w:type="dxa"/>
              <w:bottom w:w="0" w:type="dxa"/>
              <w:right w:w="0" w:type="dxa"/>
            </w:tcMar>
            <w:vAlign w:val="center"/>
          </w:tcPr>
          <w:p w14:paraId="71A9AB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151251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535" w:type="dxa"/>
            <w:shd w:val="clear" w:color="auto" w:fill="FFFFFF"/>
            <w:tcMar>
              <w:top w:w="0" w:type="dxa"/>
              <w:left w:w="0" w:type="dxa"/>
              <w:bottom w:w="0" w:type="dxa"/>
              <w:right w:w="0" w:type="dxa"/>
            </w:tcMar>
            <w:vAlign w:val="center"/>
          </w:tcPr>
          <w:p w14:paraId="7ACF88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0.0002 (0.00000000000039 - 0.0014)</w:t>
            </w:r>
          </w:p>
        </w:tc>
      </w:tr>
      <w:tr w:rsidR="00785886" w14:paraId="7F6D9F6D" w14:textId="77777777">
        <w:trPr>
          <w:cantSplit/>
          <w:jc w:val="center"/>
        </w:trPr>
        <w:tc>
          <w:tcPr>
            <w:tcW w:w="3493" w:type="dxa"/>
            <w:shd w:val="clear" w:color="auto" w:fill="FFFFFF"/>
            <w:tcMar>
              <w:top w:w="0" w:type="dxa"/>
              <w:left w:w="0" w:type="dxa"/>
              <w:bottom w:w="0" w:type="dxa"/>
              <w:right w:w="0" w:type="dxa"/>
            </w:tcMar>
            <w:vAlign w:val="center"/>
          </w:tcPr>
          <w:p w14:paraId="265D69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68B51C0F"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535" w:type="dxa"/>
            <w:shd w:val="clear" w:color="auto" w:fill="FFFFFF"/>
            <w:tcMar>
              <w:top w:w="0" w:type="dxa"/>
              <w:left w:w="0" w:type="dxa"/>
              <w:bottom w:w="0" w:type="dxa"/>
              <w:right w:w="0" w:type="dxa"/>
            </w:tcMar>
            <w:vAlign w:val="center"/>
          </w:tcPr>
          <w:p w14:paraId="070254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0.000087 (0.000000000000054 - 0.00054)</w:t>
            </w:r>
          </w:p>
        </w:tc>
      </w:tr>
      <w:tr w:rsidR="00785886" w14:paraId="769BA7A7" w14:textId="77777777">
        <w:trPr>
          <w:cantSplit/>
          <w:jc w:val="center"/>
        </w:trPr>
        <w:tc>
          <w:tcPr>
            <w:tcW w:w="3493" w:type="dxa"/>
            <w:shd w:val="clear" w:color="auto" w:fill="FFFFFF"/>
            <w:tcMar>
              <w:top w:w="0" w:type="dxa"/>
              <w:left w:w="0" w:type="dxa"/>
              <w:bottom w:w="0" w:type="dxa"/>
              <w:right w:w="0" w:type="dxa"/>
            </w:tcMar>
            <w:vAlign w:val="center"/>
          </w:tcPr>
          <w:p w14:paraId="2B8A23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6D8FAF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535" w:type="dxa"/>
            <w:shd w:val="clear" w:color="auto" w:fill="FFFFFF"/>
            <w:tcMar>
              <w:top w:w="0" w:type="dxa"/>
              <w:left w:w="0" w:type="dxa"/>
              <w:bottom w:w="0" w:type="dxa"/>
              <w:right w:w="0" w:type="dxa"/>
            </w:tcMar>
            <w:vAlign w:val="center"/>
          </w:tcPr>
          <w:p w14:paraId="3C3C76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(0.000000000000067 - 0.0011)</w:t>
            </w:r>
          </w:p>
        </w:tc>
      </w:tr>
      <w:tr w:rsidR="00785886" w14:paraId="0F5EB485" w14:textId="77777777">
        <w:trPr>
          <w:cantSplit/>
          <w:jc w:val="center"/>
        </w:trPr>
        <w:tc>
          <w:tcPr>
            <w:tcW w:w="3493" w:type="dxa"/>
            <w:shd w:val="clear" w:color="auto" w:fill="FFFFFF"/>
            <w:tcMar>
              <w:top w:w="0" w:type="dxa"/>
              <w:left w:w="0" w:type="dxa"/>
              <w:bottom w:w="0" w:type="dxa"/>
              <w:right w:w="0" w:type="dxa"/>
            </w:tcMar>
            <w:vAlign w:val="center"/>
          </w:tcPr>
          <w:p w14:paraId="4C7B9B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3D0DD0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535" w:type="dxa"/>
            <w:shd w:val="clear" w:color="auto" w:fill="FFFFFF"/>
            <w:tcMar>
              <w:top w:w="0" w:type="dxa"/>
              <w:left w:w="0" w:type="dxa"/>
              <w:bottom w:w="0" w:type="dxa"/>
              <w:right w:w="0" w:type="dxa"/>
            </w:tcMar>
            <w:vAlign w:val="center"/>
          </w:tcPr>
          <w:p w14:paraId="55FABE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(0.000093 - 0.0039)</w:t>
            </w:r>
          </w:p>
        </w:tc>
      </w:tr>
      <w:tr w:rsidR="00785886" w14:paraId="537377D8" w14:textId="77777777">
        <w:trPr>
          <w:cantSplit/>
          <w:jc w:val="center"/>
        </w:trPr>
        <w:tc>
          <w:tcPr>
            <w:tcW w:w="3493" w:type="dxa"/>
            <w:shd w:val="clear" w:color="auto" w:fill="FFFFFF"/>
            <w:tcMar>
              <w:top w:w="0" w:type="dxa"/>
              <w:left w:w="0" w:type="dxa"/>
              <w:bottom w:w="0" w:type="dxa"/>
              <w:right w:w="0" w:type="dxa"/>
            </w:tcMar>
            <w:vAlign w:val="center"/>
          </w:tcPr>
          <w:p w14:paraId="3F4002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93" w:type="dxa"/>
            <w:shd w:val="clear" w:color="auto" w:fill="FFFFFF"/>
            <w:tcMar>
              <w:top w:w="0" w:type="dxa"/>
              <w:left w:w="0" w:type="dxa"/>
              <w:bottom w:w="0" w:type="dxa"/>
              <w:right w:w="0" w:type="dxa"/>
            </w:tcMar>
            <w:vAlign w:val="center"/>
          </w:tcPr>
          <w:p w14:paraId="15AF73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7012E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(0.097 - 0.14)</w:t>
            </w:r>
          </w:p>
        </w:tc>
      </w:tr>
      <w:tr w:rsidR="00785886" w14:paraId="18D8405E" w14:textId="77777777">
        <w:trPr>
          <w:cantSplit/>
          <w:jc w:val="center"/>
        </w:trPr>
        <w:tc>
          <w:tcPr>
            <w:tcW w:w="3493" w:type="dxa"/>
            <w:shd w:val="clear" w:color="auto" w:fill="FFFFFF"/>
            <w:tcMar>
              <w:top w:w="0" w:type="dxa"/>
              <w:left w:w="0" w:type="dxa"/>
              <w:bottom w:w="0" w:type="dxa"/>
              <w:right w:w="0" w:type="dxa"/>
            </w:tcMar>
            <w:vAlign w:val="center"/>
          </w:tcPr>
          <w:p w14:paraId="0FC989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MCN to ICH or PRA</w:t>
            </w:r>
          </w:p>
        </w:tc>
        <w:tc>
          <w:tcPr>
            <w:tcW w:w="3493" w:type="dxa"/>
            <w:shd w:val="clear" w:color="auto" w:fill="FFFFFF"/>
            <w:tcMar>
              <w:top w:w="0" w:type="dxa"/>
              <w:left w:w="0" w:type="dxa"/>
              <w:bottom w:w="0" w:type="dxa"/>
              <w:right w:w="0" w:type="dxa"/>
            </w:tcMar>
            <w:vAlign w:val="center"/>
          </w:tcPr>
          <w:p w14:paraId="41AF28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77C342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0.0099 (0.0044 - 0.018)</w:t>
            </w:r>
          </w:p>
        </w:tc>
      </w:tr>
      <w:tr w:rsidR="00785886" w14:paraId="3707F240" w14:textId="77777777">
        <w:trPr>
          <w:cantSplit/>
          <w:jc w:val="center"/>
        </w:trPr>
        <w:tc>
          <w:tcPr>
            <w:tcW w:w="3493" w:type="dxa"/>
            <w:shd w:val="clear" w:color="auto" w:fill="FFFFFF"/>
            <w:tcMar>
              <w:top w:w="0" w:type="dxa"/>
              <w:left w:w="0" w:type="dxa"/>
              <w:bottom w:w="0" w:type="dxa"/>
              <w:right w:w="0" w:type="dxa"/>
            </w:tcMar>
            <w:vAlign w:val="center"/>
          </w:tcPr>
          <w:p w14:paraId="3B2A17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58E238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14:paraId="7993D2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(0.12 - 0.16)</w:t>
            </w:r>
          </w:p>
        </w:tc>
      </w:tr>
      <w:tr w:rsidR="00785886" w14:paraId="59964F53" w14:textId="77777777">
        <w:trPr>
          <w:cantSplit/>
          <w:jc w:val="center"/>
        </w:trPr>
        <w:tc>
          <w:tcPr>
            <w:tcW w:w="3493" w:type="dxa"/>
            <w:shd w:val="clear" w:color="auto" w:fill="FFFFFF"/>
            <w:tcMar>
              <w:top w:w="0" w:type="dxa"/>
              <w:left w:w="0" w:type="dxa"/>
              <w:bottom w:w="0" w:type="dxa"/>
              <w:right w:w="0" w:type="dxa"/>
            </w:tcMar>
            <w:vAlign w:val="center"/>
          </w:tcPr>
          <w:p w14:paraId="46E562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6903C6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50D369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0.035 (0.025 - 0.049)</w:t>
            </w:r>
          </w:p>
        </w:tc>
      </w:tr>
      <w:tr w:rsidR="00785886" w14:paraId="7E820B6A" w14:textId="77777777">
        <w:trPr>
          <w:cantSplit/>
          <w:jc w:val="center"/>
        </w:trPr>
        <w:tc>
          <w:tcPr>
            <w:tcW w:w="3493" w:type="dxa"/>
            <w:shd w:val="clear" w:color="auto" w:fill="FFFFFF"/>
            <w:tcMar>
              <w:top w:w="0" w:type="dxa"/>
              <w:left w:w="0" w:type="dxa"/>
              <w:bottom w:w="0" w:type="dxa"/>
              <w:right w:w="0" w:type="dxa"/>
            </w:tcMar>
            <w:vAlign w:val="center"/>
          </w:tcPr>
          <w:p w14:paraId="766E0E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772A4F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535" w:type="dxa"/>
            <w:shd w:val="clear" w:color="auto" w:fill="FFFFFF"/>
            <w:tcMar>
              <w:top w:w="0" w:type="dxa"/>
              <w:left w:w="0" w:type="dxa"/>
              <w:bottom w:w="0" w:type="dxa"/>
              <w:right w:w="0" w:type="dxa"/>
            </w:tcMar>
            <w:vAlign w:val="center"/>
          </w:tcPr>
          <w:p w14:paraId="2D49AD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(0.76 - 0.83)</w:t>
            </w:r>
          </w:p>
        </w:tc>
      </w:tr>
      <w:tr w:rsidR="00785886" w14:paraId="2937375E" w14:textId="77777777">
        <w:trPr>
          <w:cantSplit/>
          <w:jc w:val="center"/>
        </w:trPr>
        <w:tc>
          <w:tcPr>
            <w:tcW w:w="3493" w:type="dxa"/>
            <w:shd w:val="clear" w:color="auto" w:fill="FFFFFF"/>
            <w:tcMar>
              <w:top w:w="0" w:type="dxa"/>
              <w:left w:w="0" w:type="dxa"/>
              <w:bottom w:w="0" w:type="dxa"/>
              <w:right w:w="0" w:type="dxa"/>
            </w:tcMar>
            <w:vAlign w:val="center"/>
          </w:tcPr>
          <w:p w14:paraId="5DFCED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4B2960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535" w:type="dxa"/>
            <w:shd w:val="clear" w:color="auto" w:fill="FFFFFF"/>
            <w:tcMar>
              <w:top w:w="0" w:type="dxa"/>
              <w:left w:w="0" w:type="dxa"/>
              <w:bottom w:w="0" w:type="dxa"/>
              <w:right w:w="0" w:type="dxa"/>
            </w:tcMar>
            <w:vAlign w:val="center"/>
          </w:tcPr>
          <w:p w14:paraId="0D76FF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0.00016 (0.000000000011 - 0.00083)</w:t>
            </w:r>
          </w:p>
        </w:tc>
      </w:tr>
      <w:tr w:rsidR="00785886" w14:paraId="02FD0EBB" w14:textId="77777777">
        <w:trPr>
          <w:cantSplit/>
          <w:jc w:val="center"/>
        </w:trPr>
        <w:tc>
          <w:tcPr>
            <w:tcW w:w="3493" w:type="dxa"/>
            <w:shd w:val="clear" w:color="auto" w:fill="FFFFFF"/>
            <w:tcMar>
              <w:top w:w="0" w:type="dxa"/>
              <w:left w:w="0" w:type="dxa"/>
              <w:bottom w:w="0" w:type="dxa"/>
              <w:right w:w="0" w:type="dxa"/>
            </w:tcMar>
            <w:vAlign w:val="center"/>
          </w:tcPr>
          <w:p w14:paraId="4653D4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93" w:type="dxa"/>
            <w:shd w:val="clear" w:color="auto" w:fill="FFFFFF"/>
            <w:tcMar>
              <w:top w:w="0" w:type="dxa"/>
              <w:left w:w="0" w:type="dxa"/>
              <w:bottom w:w="0" w:type="dxa"/>
              <w:right w:w="0" w:type="dxa"/>
            </w:tcMar>
            <w:vAlign w:val="center"/>
          </w:tcPr>
          <w:p w14:paraId="191AC3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2D3D0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(0.000029 - 0.052)</w:t>
            </w:r>
          </w:p>
        </w:tc>
      </w:tr>
      <w:tr w:rsidR="00785886" w14:paraId="0C38BB25" w14:textId="77777777">
        <w:trPr>
          <w:cantSplit/>
          <w:jc w:val="center"/>
        </w:trPr>
        <w:tc>
          <w:tcPr>
            <w:tcW w:w="3493" w:type="dxa"/>
            <w:shd w:val="clear" w:color="auto" w:fill="FFFFFF"/>
            <w:tcMar>
              <w:top w:w="0" w:type="dxa"/>
              <w:left w:w="0" w:type="dxa"/>
              <w:bottom w:w="0" w:type="dxa"/>
              <w:right w:w="0" w:type="dxa"/>
            </w:tcMar>
            <w:vAlign w:val="center"/>
          </w:tcPr>
          <w:p w14:paraId="412AC4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20BD33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157A34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 (0.52 - 0.68)</w:t>
            </w:r>
          </w:p>
        </w:tc>
      </w:tr>
      <w:tr w:rsidR="00785886" w14:paraId="269C4858" w14:textId="77777777">
        <w:trPr>
          <w:cantSplit/>
          <w:jc w:val="center"/>
        </w:trPr>
        <w:tc>
          <w:tcPr>
            <w:tcW w:w="3493" w:type="dxa"/>
            <w:shd w:val="clear" w:color="auto" w:fill="FFFFFF"/>
            <w:tcMar>
              <w:top w:w="0" w:type="dxa"/>
              <w:left w:w="0" w:type="dxa"/>
              <w:bottom w:w="0" w:type="dxa"/>
              <w:right w:w="0" w:type="dxa"/>
            </w:tcMar>
            <w:vAlign w:val="center"/>
          </w:tcPr>
          <w:p w14:paraId="777033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2678D8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050B89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(0.25 - 0.38)</w:t>
            </w:r>
          </w:p>
        </w:tc>
      </w:tr>
      <w:tr w:rsidR="00785886" w14:paraId="364352A7" w14:textId="77777777">
        <w:trPr>
          <w:cantSplit/>
          <w:jc w:val="center"/>
        </w:trPr>
        <w:tc>
          <w:tcPr>
            <w:tcW w:w="3493" w:type="dxa"/>
            <w:shd w:val="clear" w:color="auto" w:fill="FFFFFF"/>
            <w:tcMar>
              <w:top w:w="0" w:type="dxa"/>
              <w:left w:w="0" w:type="dxa"/>
              <w:bottom w:w="0" w:type="dxa"/>
              <w:right w:w="0" w:type="dxa"/>
            </w:tcMar>
            <w:vAlign w:val="center"/>
          </w:tcPr>
          <w:p w14:paraId="54901C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93" w:type="dxa"/>
            <w:shd w:val="clear" w:color="auto" w:fill="FFFFFF"/>
            <w:tcMar>
              <w:top w:w="0" w:type="dxa"/>
              <w:left w:w="0" w:type="dxa"/>
              <w:bottom w:w="0" w:type="dxa"/>
              <w:right w:w="0" w:type="dxa"/>
            </w:tcMar>
            <w:vAlign w:val="center"/>
          </w:tcPr>
          <w:p w14:paraId="379D88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1982E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(0.057 - 0.12)</w:t>
            </w:r>
          </w:p>
        </w:tc>
      </w:tr>
      <w:tr w:rsidR="00785886" w14:paraId="7C1FF460" w14:textId="77777777">
        <w:trPr>
          <w:cantSplit/>
          <w:jc w:val="center"/>
        </w:trPr>
        <w:tc>
          <w:tcPr>
            <w:tcW w:w="3493" w:type="dxa"/>
            <w:shd w:val="clear" w:color="auto" w:fill="FFFFFF"/>
            <w:tcMar>
              <w:top w:w="0" w:type="dxa"/>
              <w:left w:w="0" w:type="dxa"/>
              <w:bottom w:w="0" w:type="dxa"/>
              <w:right w:w="0" w:type="dxa"/>
            </w:tcMar>
            <w:vAlign w:val="center"/>
          </w:tcPr>
          <w:p w14:paraId="4FC6A6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12E156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535" w:type="dxa"/>
            <w:shd w:val="clear" w:color="auto" w:fill="FFFFFF"/>
            <w:tcMar>
              <w:top w:w="0" w:type="dxa"/>
              <w:left w:w="0" w:type="dxa"/>
              <w:bottom w:w="0" w:type="dxa"/>
              <w:right w:w="0" w:type="dxa"/>
            </w:tcMar>
            <w:vAlign w:val="center"/>
          </w:tcPr>
          <w:p w14:paraId="69BC69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(0.3 - 0.45)</w:t>
            </w:r>
          </w:p>
        </w:tc>
      </w:tr>
      <w:tr w:rsidR="00785886" w14:paraId="3396644B" w14:textId="77777777">
        <w:trPr>
          <w:cantSplit/>
          <w:jc w:val="center"/>
        </w:trPr>
        <w:tc>
          <w:tcPr>
            <w:tcW w:w="3493" w:type="dxa"/>
            <w:shd w:val="clear" w:color="auto" w:fill="FFFFFF"/>
            <w:tcMar>
              <w:top w:w="0" w:type="dxa"/>
              <w:left w:w="0" w:type="dxa"/>
              <w:bottom w:w="0" w:type="dxa"/>
              <w:right w:w="0" w:type="dxa"/>
            </w:tcMar>
            <w:vAlign w:val="center"/>
          </w:tcPr>
          <w:p w14:paraId="70EF05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1CB01E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2B9CA5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(0.31 - 0.46)</w:t>
            </w:r>
          </w:p>
        </w:tc>
      </w:tr>
      <w:tr w:rsidR="00785886" w14:paraId="6EDD14CC" w14:textId="77777777">
        <w:trPr>
          <w:cantSplit/>
          <w:jc w:val="center"/>
        </w:trPr>
        <w:tc>
          <w:tcPr>
            <w:tcW w:w="3493" w:type="dxa"/>
            <w:shd w:val="clear" w:color="auto" w:fill="FFFFFF"/>
            <w:tcMar>
              <w:top w:w="0" w:type="dxa"/>
              <w:left w:w="0" w:type="dxa"/>
              <w:bottom w:w="0" w:type="dxa"/>
              <w:right w:w="0" w:type="dxa"/>
            </w:tcMar>
            <w:vAlign w:val="center"/>
          </w:tcPr>
          <w:p w14:paraId="2B925A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28939A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535" w:type="dxa"/>
            <w:shd w:val="clear" w:color="auto" w:fill="FFFFFF"/>
            <w:tcMar>
              <w:top w:w="0" w:type="dxa"/>
              <w:left w:w="0" w:type="dxa"/>
              <w:bottom w:w="0" w:type="dxa"/>
              <w:right w:w="0" w:type="dxa"/>
            </w:tcMar>
            <w:vAlign w:val="center"/>
          </w:tcPr>
          <w:p w14:paraId="418D90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0.084 (0.022 - 0.17)</w:t>
            </w:r>
          </w:p>
        </w:tc>
      </w:tr>
      <w:tr w:rsidR="00785886" w14:paraId="414F27A2" w14:textId="77777777">
        <w:trPr>
          <w:cantSplit/>
          <w:jc w:val="center"/>
        </w:trPr>
        <w:tc>
          <w:tcPr>
            <w:tcW w:w="3493" w:type="dxa"/>
            <w:shd w:val="clear" w:color="auto" w:fill="FFFFFF"/>
            <w:tcMar>
              <w:top w:w="0" w:type="dxa"/>
              <w:left w:w="0" w:type="dxa"/>
              <w:bottom w:w="0" w:type="dxa"/>
              <w:right w:w="0" w:type="dxa"/>
            </w:tcMar>
            <w:vAlign w:val="center"/>
          </w:tcPr>
          <w:p w14:paraId="3273C5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93" w:type="dxa"/>
            <w:shd w:val="clear" w:color="auto" w:fill="FFFFFF"/>
            <w:tcMar>
              <w:top w:w="0" w:type="dxa"/>
              <w:left w:w="0" w:type="dxa"/>
              <w:bottom w:w="0" w:type="dxa"/>
              <w:right w:w="0" w:type="dxa"/>
            </w:tcMar>
            <w:vAlign w:val="center"/>
          </w:tcPr>
          <w:p w14:paraId="1E6DA9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0171A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(0.089 - 0.24)</w:t>
            </w:r>
          </w:p>
        </w:tc>
      </w:tr>
      <w:tr w:rsidR="00785886" w14:paraId="053D338E" w14:textId="77777777">
        <w:trPr>
          <w:cantSplit/>
          <w:jc w:val="center"/>
        </w:trPr>
        <w:tc>
          <w:tcPr>
            <w:tcW w:w="3493" w:type="dxa"/>
            <w:shd w:val="clear" w:color="auto" w:fill="FFFFFF"/>
            <w:tcMar>
              <w:top w:w="0" w:type="dxa"/>
              <w:left w:w="0" w:type="dxa"/>
              <w:bottom w:w="0" w:type="dxa"/>
              <w:right w:w="0" w:type="dxa"/>
            </w:tcMar>
            <w:vAlign w:val="center"/>
          </w:tcPr>
          <w:p w14:paraId="14B053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4B8549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535880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0.31 (0.19 - 0.45)</w:t>
            </w:r>
          </w:p>
        </w:tc>
      </w:tr>
      <w:tr w:rsidR="00785886" w14:paraId="39BF9BC6" w14:textId="77777777">
        <w:trPr>
          <w:cantSplit/>
          <w:jc w:val="center"/>
        </w:trPr>
        <w:tc>
          <w:tcPr>
            <w:tcW w:w="3493" w:type="dxa"/>
            <w:shd w:val="clear" w:color="auto" w:fill="FFFFFF"/>
            <w:tcMar>
              <w:top w:w="0" w:type="dxa"/>
              <w:left w:w="0" w:type="dxa"/>
              <w:bottom w:w="0" w:type="dxa"/>
              <w:right w:w="0" w:type="dxa"/>
            </w:tcMar>
            <w:vAlign w:val="center"/>
          </w:tcPr>
          <w:p w14:paraId="17EF7E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59CDB7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4416CC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0.43 (0.31 - 0.55)</w:t>
            </w:r>
          </w:p>
        </w:tc>
      </w:tr>
      <w:tr w:rsidR="00785886" w14:paraId="28A90291" w14:textId="77777777">
        <w:trPr>
          <w:cantSplit/>
          <w:jc w:val="center"/>
        </w:trPr>
        <w:tc>
          <w:tcPr>
            <w:tcW w:w="3493" w:type="dxa"/>
            <w:shd w:val="clear" w:color="auto" w:fill="FFFFFF"/>
            <w:tcMar>
              <w:top w:w="0" w:type="dxa"/>
              <w:left w:w="0" w:type="dxa"/>
              <w:bottom w:w="0" w:type="dxa"/>
              <w:right w:w="0" w:type="dxa"/>
            </w:tcMar>
            <w:vAlign w:val="center"/>
          </w:tcPr>
          <w:p w14:paraId="06C7DD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3C820C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535" w:type="dxa"/>
            <w:shd w:val="clear" w:color="auto" w:fill="FFFFFF"/>
            <w:tcMar>
              <w:top w:w="0" w:type="dxa"/>
              <w:left w:w="0" w:type="dxa"/>
              <w:bottom w:w="0" w:type="dxa"/>
              <w:right w:w="0" w:type="dxa"/>
            </w:tcMar>
            <w:vAlign w:val="center"/>
          </w:tcPr>
          <w:p w14:paraId="642634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0.052 (0.000000012 - 0.28)</w:t>
            </w:r>
          </w:p>
        </w:tc>
      </w:tr>
      <w:tr w:rsidR="00785886" w14:paraId="6F786DCC" w14:textId="77777777">
        <w:trPr>
          <w:cantSplit/>
          <w:jc w:val="center"/>
        </w:trPr>
        <w:tc>
          <w:tcPr>
            <w:tcW w:w="3493" w:type="dxa"/>
            <w:shd w:val="clear" w:color="auto" w:fill="FFFFFF"/>
            <w:tcMar>
              <w:top w:w="0" w:type="dxa"/>
              <w:left w:w="0" w:type="dxa"/>
              <w:bottom w:w="0" w:type="dxa"/>
              <w:right w:w="0" w:type="dxa"/>
            </w:tcMar>
            <w:vAlign w:val="center"/>
          </w:tcPr>
          <w:p w14:paraId="76D42E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93" w:type="dxa"/>
            <w:shd w:val="clear" w:color="auto" w:fill="FFFFFF"/>
            <w:tcMar>
              <w:top w:w="0" w:type="dxa"/>
              <w:left w:w="0" w:type="dxa"/>
              <w:bottom w:w="0" w:type="dxa"/>
              <w:right w:w="0" w:type="dxa"/>
            </w:tcMar>
            <w:vAlign w:val="center"/>
          </w:tcPr>
          <w:p w14:paraId="450C66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7CD71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(0.00025 - 0.37)</w:t>
            </w:r>
          </w:p>
        </w:tc>
      </w:tr>
      <w:tr w:rsidR="00785886" w14:paraId="09C8E2C2" w14:textId="77777777">
        <w:trPr>
          <w:cantSplit/>
          <w:jc w:val="center"/>
        </w:trPr>
        <w:tc>
          <w:tcPr>
            <w:tcW w:w="3493" w:type="dxa"/>
            <w:shd w:val="clear" w:color="auto" w:fill="FFFFFF"/>
            <w:tcMar>
              <w:top w:w="0" w:type="dxa"/>
              <w:left w:w="0" w:type="dxa"/>
              <w:bottom w:w="0" w:type="dxa"/>
              <w:right w:w="0" w:type="dxa"/>
            </w:tcMar>
            <w:vAlign w:val="center"/>
          </w:tcPr>
          <w:p w14:paraId="7A1921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311E3F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706911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0.41 (0.24 - 0.58)</w:t>
            </w:r>
          </w:p>
        </w:tc>
      </w:tr>
      <w:tr w:rsidR="00785886" w14:paraId="13AAAA14" w14:textId="77777777">
        <w:trPr>
          <w:cantSplit/>
          <w:jc w:val="center"/>
        </w:trPr>
        <w:tc>
          <w:tcPr>
            <w:tcW w:w="3493" w:type="dxa"/>
            <w:shd w:val="clear" w:color="auto" w:fill="FFFFFF"/>
            <w:tcMar>
              <w:top w:w="0" w:type="dxa"/>
              <w:left w:w="0" w:type="dxa"/>
              <w:bottom w:w="0" w:type="dxa"/>
              <w:right w:w="0" w:type="dxa"/>
            </w:tcMar>
            <w:vAlign w:val="center"/>
          </w:tcPr>
          <w:p w14:paraId="7AAFD9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473DF0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535" w:type="dxa"/>
            <w:shd w:val="clear" w:color="auto" w:fill="FFFFFF"/>
            <w:tcMar>
              <w:top w:w="0" w:type="dxa"/>
              <w:left w:w="0" w:type="dxa"/>
              <w:bottom w:w="0" w:type="dxa"/>
              <w:right w:w="0" w:type="dxa"/>
            </w:tcMar>
            <w:vAlign w:val="center"/>
          </w:tcPr>
          <w:p w14:paraId="2E33C8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(0.009 - 0.34)</w:t>
            </w:r>
          </w:p>
        </w:tc>
      </w:tr>
      <w:tr w:rsidR="00785886" w14:paraId="2E21A0B2" w14:textId="77777777">
        <w:trPr>
          <w:cantSplit/>
          <w:jc w:val="center"/>
        </w:trPr>
        <w:tc>
          <w:tcPr>
            <w:tcW w:w="3493" w:type="dxa"/>
            <w:shd w:val="clear" w:color="auto" w:fill="FFFFFF"/>
            <w:tcMar>
              <w:top w:w="0" w:type="dxa"/>
              <w:left w:w="0" w:type="dxa"/>
              <w:bottom w:w="0" w:type="dxa"/>
              <w:right w:w="0" w:type="dxa"/>
            </w:tcMar>
            <w:vAlign w:val="center"/>
          </w:tcPr>
          <w:p w14:paraId="154B79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0B8826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535" w:type="dxa"/>
            <w:shd w:val="clear" w:color="auto" w:fill="FFFFFF"/>
            <w:tcMar>
              <w:top w:w="0" w:type="dxa"/>
              <w:left w:w="0" w:type="dxa"/>
              <w:bottom w:w="0" w:type="dxa"/>
              <w:right w:w="0" w:type="dxa"/>
            </w:tcMar>
            <w:vAlign w:val="center"/>
          </w:tcPr>
          <w:p w14:paraId="012CC8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0.19 (0.054 - 0.37)</w:t>
            </w:r>
          </w:p>
        </w:tc>
      </w:tr>
      <w:tr w:rsidR="00785886" w14:paraId="28690633" w14:textId="77777777">
        <w:trPr>
          <w:cantSplit/>
          <w:jc w:val="center"/>
        </w:trPr>
        <w:tc>
          <w:tcPr>
            <w:tcW w:w="3493" w:type="dxa"/>
            <w:shd w:val="clear" w:color="auto" w:fill="FFFFFF"/>
            <w:tcMar>
              <w:top w:w="0" w:type="dxa"/>
              <w:left w:w="0" w:type="dxa"/>
              <w:bottom w:w="0" w:type="dxa"/>
              <w:right w:w="0" w:type="dxa"/>
            </w:tcMar>
            <w:vAlign w:val="center"/>
          </w:tcPr>
          <w:p w14:paraId="5B1E96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3F73DC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535" w:type="dxa"/>
            <w:shd w:val="clear" w:color="auto" w:fill="FFFFFF"/>
            <w:tcMar>
              <w:top w:w="0" w:type="dxa"/>
              <w:left w:w="0" w:type="dxa"/>
              <w:bottom w:w="0" w:type="dxa"/>
              <w:right w:w="0" w:type="dxa"/>
            </w:tcMar>
            <w:vAlign w:val="center"/>
          </w:tcPr>
          <w:p w14:paraId="5AD495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0.0041 (0.00000000098 - 0.026)</w:t>
            </w:r>
          </w:p>
        </w:tc>
      </w:tr>
      <w:tr w:rsidR="00785886" w14:paraId="6FBA7A01" w14:textId="77777777">
        <w:trPr>
          <w:cantSplit/>
          <w:jc w:val="center"/>
        </w:trPr>
        <w:tc>
          <w:tcPr>
            <w:tcW w:w="3493" w:type="dxa"/>
            <w:shd w:val="clear" w:color="auto" w:fill="FFFFFF"/>
            <w:tcMar>
              <w:top w:w="0" w:type="dxa"/>
              <w:left w:w="0" w:type="dxa"/>
              <w:bottom w:w="0" w:type="dxa"/>
              <w:right w:w="0" w:type="dxa"/>
            </w:tcMar>
            <w:vAlign w:val="center"/>
          </w:tcPr>
          <w:p w14:paraId="601FA0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93" w:type="dxa"/>
            <w:shd w:val="clear" w:color="auto" w:fill="FFFFFF"/>
            <w:tcMar>
              <w:top w:w="0" w:type="dxa"/>
              <w:left w:w="0" w:type="dxa"/>
              <w:bottom w:w="0" w:type="dxa"/>
              <w:right w:w="0" w:type="dxa"/>
            </w:tcMar>
            <w:vAlign w:val="center"/>
          </w:tcPr>
          <w:p w14:paraId="3866D7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5C742B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(0.11 - 0.46)</w:t>
            </w:r>
          </w:p>
        </w:tc>
      </w:tr>
      <w:tr w:rsidR="00785886" w14:paraId="4D3CA009" w14:textId="77777777">
        <w:trPr>
          <w:cantSplit/>
          <w:jc w:val="center"/>
        </w:trPr>
        <w:tc>
          <w:tcPr>
            <w:tcW w:w="3493" w:type="dxa"/>
            <w:shd w:val="clear" w:color="auto" w:fill="FFFFFF"/>
            <w:tcMar>
              <w:top w:w="0" w:type="dxa"/>
              <w:left w:w="0" w:type="dxa"/>
              <w:bottom w:w="0" w:type="dxa"/>
              <w:right w:w="0" w:type="dxa"/>
            </w:tcMar>
            <w:vAlign w:val="center"/>
          </w:tcPr>
          <w:p w14:paraId="5FE773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4D3D0D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3A3CE5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(0.4 - 0.71)</w:t>
            </w:r>
          </w:p>
        </w:tc>
      </w:tr>
      <w:tr w:rsidR="00785886" w14:paraId="5648DAC2" w14:textId="77777777">
        <w:trPr>
          <w:cantSplit/>
          <w:jc w:val="center"/>
        </w:trPr>
        <w:tc>
          <w:tcPr>
            <w:tcW w:w="3493" w:type="dxa"/>
            <w:shd w:val="clear" w:color="auto" w:fill="FFFFFF"/>
            <w:tcMar>
              <w:top w:w="0" w:type="dxa"/>
              <w:left w:w="0" w:type="dxa"/>
              <w:bottom w:w="0" w:type="dxa"/>
              <w:right w:w="0" w:type="dxa"/>
            </w:tcMar>
            <w:vAlign w:val="center"/>
          </w:tcPr>
          <w:p w14:paraId="29D458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526280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27F753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(0.13 - 0.28)</w:t>
            </w:r>
          </w:p>
        </w:tc>
      </w:tr>
      <w:tr w:rsidR="00785886" w14:paraId="6BB7A5C8" w14:textId="77777777">
        <w:trPr>
          <w:cantSplit/>
          <w:jc w:val="center"/>
        </w:trPr>
        <w:tc>
          <w:tcPr>
            <w:tcW w:w="3493" w:type="dxa"/>
            <w:shd w:val="clear" w:color="auto" w:fill="FFFFFF"/>
            <w:tcMar>
              <w:top w:w="0" w:type="dxa"/>
              <w:left w:w="0" w:type="dxa"/>
              <w:bottom w:w="0" w:type="dxa"/>
              <w:right w:w="0" w:type="dxa"/>
            </w:tcMar>
            <w:vAlign w:val="center"/>
          </w:tcPr>
          <w:p w14:paraId="43FD33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63BF95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535" w:type="dxa"/>
            <w:shd w:val="clear" w:color="auto" w:fill="FFFFFF"/>
            <w:tcMar>
              <w:top w:w="0" w:type="dxa"/>
              <w:left w:w="0" w:type="dxa"/>
              <w:bottom w:w="0" w:type="dxa"/>
              <w:right w:w="0" w:type="dxa"/>
            </w:tcMar>
            <w:vAlign w:val="center"/>
          </w:tcPr>
          <w:p w14:paraId="47DFB1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(0.049 - 0.11)</w:t>
            </w:r>
          </w:p>
        </w:tc>
      </w:tr>
      <w:tr w:rsidR="00785886" w14:paraId="6843BFB2" w14:textId="77777777">
        <w:trPr>
          <w:cantSplit/>
          <w:jc w:val="center"/>
        </w:trPr>
        <w:tc>
          <w:tcPr>
            <w:tcW w:w="3493" w:type="dxa"/>
            <w:shd w:val="clear" w:color="auto" w:fill="FFFFFF"/>
            <w:tcMar>
              <w:top w:w="0" w:type="dxa"/>
              <w:left w:w="0" w:type="dxa"/>
              <w:bottom w:w="0" w:type="dxa"/>
              <w:right w:w="0" w:type="dxa"/>
            </w:tcMar>
            <w:vAlign w:val="center"/>
          </w:tcPr>
          <w:p w14:paraId="7F5FC7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93" w:type="dxa"/>
            <w:shd w:val="clear" w:color="auto" w:fill="FFFFFF"/>
            <w:tcMar>
              <w:top w:w="0" w:type="dxa"/>
              <w:left w:w="0" w:type="dxa"/>
              <w:bottom w:w="0" w:type="dxa"/>
              <w:right w:w="0" w:type="dxa"/>
            </w:tcMar>
            <w:vAlign w:val="center"/>
          </w:tcPr>
          <w:p w14:paraId="187409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6AEBA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(0.1 - 0.22)</w:t>
            </w:r>
          </w:p>
        </w:tc>
      </w:tr>
      <w:tr w:rsidR="00785886" w14:paraId="434477A8" w14:textId="77777777">
        <w:trPr>
          <w:cantSplit/>
          <w:jc w:val="center"/>
        </w:trPr>
        <w:tc>
          <w:tcPr>
            <w:tcW w:w="3493" w:type="dxa"/>
            <w:shd w:val="clear" w:color="auto" w:fill="FFFFFF"/>
            <w:tcMar>
              <w:top w:w="0" w:type="dxa"/>
              <w:left w:w="0" w:type="dxa"/>
              <w:bottom w:w="0" w:type="dxa"/>
              <w:right w:w="0" w:type="dxa"/>
            </w:tcMar>
            <w:vAlign w:val="center"/>
          </w:tcPr>
          <w:p w14:paraId="0A1E02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3C5F5F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31EBEF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(0.36 - 0.4)</w:t>
            </w:r>
          </w:p>
        </w:tc>
      </w:tr>
      <w:tr w:rsidR="00785886" w14:paraId="6DA573FF" w14:textId="77777777">
        <w:trPr>
          <w:cantSplit/>
          <w:jc w:val="center"/>
        </w:trPr>
        <w:tc>
          <w:tcPr>
            <w:tcW w:w="3493" w:type="dxa"/>
            <w:shd w:val="clear" w:color="auto" w:fill="FFFFFF"/>
            <w:tcMar>
              <w:top w:w="0" w:type="dxa"/>
              <w:left w:w="0" w:type="dxa"/>
              <w:bottom w:w="0" w:type="dxa"/>
              <w:right w:w="0" w:type="dxa"/>
            </w:tcMar>
            <w:vAlign w:val="center"/>
          </w:tcPr>
          <w:p w14:paraId="34AF32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403A33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535" w:type="dxa"/>
            <w:shd w:val="clear" w:color="auto" w:fill="FFFFFF"/>
            <w:tcMar>
              <w:top w:w="0" w:type="dxa"/>
              <w:left w:w="0" w:type="dxa"/>
              <w:bottom w:w="0" w:type="dxa"/>
              <w:right w:w="0" w:type="dxa"/>
            </w:tcMar>
            <w:vAlign w:val="center"/>
          </w:tcPr>
          <w:p w14:paraId="13E25A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(0.0051 - 0.027)</w:t>
            </w:r>
          </w:p>
        </w:tc>
      </w:tr>
      <w:tr w:rsidR="00785886" w14:paraId="1C0F3CFF" w14:textId="77777777">
        <w:trPr>
          <w:cantSplit/>
          <w:jc w:val="center"/>
        </w:trPr>
        <w:tc>
          <w:tcPr>
            <w:tcW w:w="3493" w:type="dxa"/>
            <w:shd w:val="clear" w:color="auto" w:fill="FFFFFF"/>
            <w:tcMar>
              <w:top w:w="0" w:type="dxa"/>
              <w:left w:w="0" w:type="dxa"/>
              <w:bottom w:w="0" w:type="dxa"/>
              <w:right w:w="0" w:type="dxa"/>
            </w:tcMar>
            <w:vAlign w:val="center"/>
          </w:tcPr>
          <w:p w14:paraId="7F5FDE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1BDCE9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535" w:type="dxa"/>
            <w:shd w:val="clear" w:color="auto" w:fill="FFFFFF"/>
            <w:tcMar>
              <w:top w:w="0" w:type="dxa"/>
              <w:left w:w="0" w:type="dxa"/>
              <w:bottom w:w="0" w:type="dxa"/>
              <w:right w:w="0" w:type="dxa"/>
            </w:tcMar>
            <w:vAlign w:val="center"/>
          </w:tcPr>
          <w:p w14:paraId="04F3E7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(0.012 - 0.025)</w:t>
            </w:r>
          </w:p>
        </w:tc>
      </w:tr>
      <w:tr w:rsidR="00785886" w14:paraId="4E494E8E" w14:textId="77777777">
        <w:trPr>
          <w:cantSplit/>
          <w:jc w:val="center"/>
        </w:trPr>
        <w:tc>
          <w:tcPr>
            <w:tcW w:w="3493" w:type="dxa"/>
            <w:shd w:val="clear" w:color="auto" w:fill="FFFFFF"/>
            <w:tcMar>
              <w:top w:w="0" w:type="dxa"/>
              <w:left w:w="0" w:type="dxa"/>
              <w:bottom w:w="0" w:type="dxa"/>
              <w:right w:w="0" w:type="dxa"/>
            </w:tcMar>
            <w:vAlign w:val="center"/>
          </w:tcPr>
          <w:p w14:paraId="0FA3C0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1820B6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535" w:type="dxa"/>
            <w:shd w:val="clear" w:color="auto" w:fill="FFFFFF"/>
            <w:tcMar>
              <w:top w:w="0" w:type="dxa"/>
              <w:left w:w="0" w:type="dxa"/>
              <w:bottom w:w="0" w:type="dxa"/>
              <w:right w:w="0" w:type="dxa"/>
            </w:tcMar>
            <w:vAlign w:val="center"/>
          </w:tcPr>
          <w:p w14:paraId="39F6DB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(0.00056 - 0.0054)</w:t>
            </w:r>
          </w:p>
        </w:tc>
      </w:tr>
      <w:tr w:rsidR="00785886" w14:paraId="67A961C2" w14:textId="77777777">
        <w:trPr>
          <w:cantSplit/>
          <w:jc w:val="center"/>
        </w:trPr>
        <w:tc>
          <w:tcPr>
            <w:tcW w:w="3493" w:type="dxa"/>
            <w:shd w:val="clear" w:color="auto" w:fill="FFFFFF"/>
            <w:tcMar>
              <w:top w:w="0" w:type="dxa"/>
              <w:left w:w="0" w:type="dxa"/>
              <w:bottom w:w="0" w:type="dxa"/>
              <w:right w:w="0" w:type="dxa"/>
            </w:tcMar>
            <w:vAlign w:val="center"/>
          </w:tcPr>
          <w:p w14:paraId="6D576F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upstream of LGR</w:t>
            </w:r>
          </w:p>
        </w:tc>
        <w:tc>
          <w:tcPr>
            <w:tcW w:w="3493" w:type="dxa"/>
            <w:shd w:val="clear" w:color="auto" w:fill="FFFFFF"/>
            <w:tcMar>
              <w:top w:w="0" w:type="dxa"/>
              <w:left w:w="0" w:type="dxa"/>
              <w:bottom w:w="0" w:type="dxa"/>
              <w:right w:w="0" w:type="dxa"/>
            </w:tcMar>
            <w:vAlign w:val="center"/>
          </w:tcPr>
          <w:p w14:paraId="4E4B70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535" w:type="dxa"/>
            <w:shd w:val="clear" w:color="auto" w:fill="FFFFFF"/>
            <w:tcMar>
              <w:top w:w="0" w:type="dxa"/>
              <w:left w:w="0" w:type="dxa"/>
              <w:bottom w:w="0" w:type="dxa"/>
              <w:right w:w="0" w:type="dxa"/>
            </w:tcMar>
            <w:vAlign w:val="center"/>
          </w:tcPr>
          <w:p w14:paraId="3F3176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(0.0098 - 0.022)</w:t>
            </w:r>
          </w:p>
        </w:tc>
      </w:tr>
      <w:tr w:rsidR="00785886" w14:paraId="35687AC6" w14:textId="77777777">
        <w:trPr>
          <w:cantSplit/>
          <w:jc w:val="center"/>
        </w:trPr>
        <w:tc>
          <w:tcPr>
            <w:tcW w:w="3493" w:type="dxa"/>
            <w:shd w:val="clear" w:color="auto" w:fill="FFFFFF"/>
            <w:tcMar>
              <w:top w:w="0" w:type="dxa"/>
              <w:left w:w="0" w:type="dxa"/>
              <w:bottom w:w="0" w:type="dxa"/>
              <w:right w:w="0" w:type="dxa"/>
            </w:tcMar>
            <w:vAlign w:val="center"/>
          </w:tcPr>
          <w:p w14:paraId="681844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05FAEB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535" w:type="dxa"/>
            <w:shd w:val="clear" w:color="auto" w:fill="FFFFFF"/>
            <w:tcMar>
              <w:top w:w="0" w:type="dxa"/>
              <w:left w:w="0" w:type="dxa"/>
              <w:bottom w:w="0" w:type="dxa"/>
              <w:right w:w="0" w:type="dxa"/>
            </w:tcMar>
            <w:vAlign w:val="center"/>
          </w:tcPr>
          <w:p w14:paraId="0634DF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0.0051 (0.0013 - 0.011)</w:t>
            </w:r>
          </w:p>
        </w:tc>
      </w:tr>
      <w:tr w:rsidR="00785886" w14:paraId="72176285" w14:textId="77777777">
        <w:trPr>
          <w:cantSplit/>
          <w:jc w:val="center"/>
        </w:trPr>
        <w:tc>
          <w:tcPr>
            <w:tcW w:w="3493" w:type="dxa"/>
            <w:shd w:val="clear" w:color="auto" w:fill="FFFFFF"/>
            <w:tcMar>
              <w:top w:w="0" w:type="dxa"/>
              <w:left w:w="0" w:type="dxa"/>
              <w:bottom w:w="0" w:type="dxa"/>
              <w:right w:w="0" w:type="dxa"/>
            </w:tcMar>
            <w:vAlign w:val="center"/>
          </w:tcPr>
          <w:p w14:paraId="043ACE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93" w:type="dxa"/>
            <w:shd w:val="clear" w:color="auto" w:fill="FFFFFF"/>
            <w:tcMar>
              <w:top w:w="0" w:type="dxa"/>
              <w:left w:w="0" w:type="dxa"/>
              <w:bottom w:w="0" w:type="dxa"/>
              <w:right w:w="0" w:type="dxa"/>
            </w:tcMar>
            <w:vAlign w:val="center"/>
          </w:tcPr>
          <w:p w14:paraId="5F2141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9DA98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(0.54 - 0.59)</w:t>
            </w:r>
          </w:p>
        </w:tc>
      </w:tr>
      <w:tr w:rsidR="00785886" w14:paraId="1FE66088" w14:textId="77777777">
        <w:trPr>
          <w:cantSplit/>
          <w:jc w:val="center"/>
        </w:trPr>
        <w:tc>
          <w:tcPr>
            <w:tcW w:w="3493" w:type="dxa"/>
            <w:shd w:val="clear" w:color="auto" w:fill="FFFFFF"/>
            <w:tcMar>
              <w:top w:w="0" w:type="dxa"/>
              <w:left w:w="0" w:type="dxa"/>
              <w:bottom w:w="0" w:type="dxa"/>
              <w:right w:w="0" w:type="dxa"/>
            </w:tcMar>
            <w:vAlign w:val="center"/>
          </w:tcPr>
          <w:p w14:paraId="062B73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14:paraId="4C0D8B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3EAD78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(0.0000018 -   1)</w:t>
            </w:r>
          </w:p>
        </w:tc>
      </w:tr>
      <w:tr w:rsidR="00785886" w14:paraId="7E711689" w14:textId="77777777">
        <w:trPr>
          <w:cantSplit/>
          <w:jc w:val="center"/>
        </w:trPr>
        <w:tc>
          <w:tcPr>
            <w:tcW w:w="3493" w:type="dxa"/>
            <w:shd w:val="clear" w:color="auto" w:fill="FFFFFF"/>
            <w:tcMar>
              <w:top w:w="0" w:type="dxa"/>
              <w:left w:w="0" w:type="dxa"/>
              <w:bottom w:w="0" w:type="dxa"/>
              <w:right w:w="0" w:type="dxa"/>
            </w:tcMar>
            <w:vAlign w:val="center"/>
          </w:tcPr>
          <w:p w14:paraId="641213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93" w:type="dxa"/>
            <w:shd w:val="clear" w:color="auto" w:fill="FFFFFF"/>
            <w:tcMar>
              <w:top w:w="0" w:type="dxa"/>
              <w:left w:w="0" w:type="dxa"/>
              <w:bottom w:w="0" w:type="dxa"/>
              <w:right w:w="0" w:type="dxa"/>
            </w:tcMar>
            <w:vAlign w:val="center"/>
          </w:tcPr>
          <w:p w14:paraId="247E3F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A4905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(0.0000000000025 -   1)</w:t>
            </w:r>
          </w:p>
        </w:tc>
      </w:tr>
      <w:tr w:rsidR="00785886" w14:paraId="6F73C16D" w14:textId="77777777">
        <w:trPr>
          <w:cantSplit/>
          <w:jc w:val="center"/>
        </w:trPr>
        <w:tc>
          <w:tcPr>
            <w:tcW w:w="3493" w:type="dxa"/>
            <w:shd w:val="clear" w:color="auto" w:fill="FFFFFF"/>
            <w:tcMar>
              <w:top w:w="0" w:type="dxa"/>
              <w:left w:w="0" w:type="dxa"/>
              <w:bottom w:w="0" w:type="dxa"/>
              <w:right w:w="0" w:type="dxa"/>
            </w:tcMar>
            <w:vAlign w:val="center"/>
          </w:tcPr>
          <w:p w14:paraId="537A9063"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93" w:type="dxa"/>
            <w:shd w:val="clear" w:color="auto" w:fill="FFFFFF"/>
            <w:tcMar>
              <w:top w:w="0" w:type="dxa"/>
              <w:left w:w="0" w:type="dxa"/>
              <w:bottom w:w="0" w:type="dxa"/>
              <w:right w:w="0" w:type="dxa"/>
            </w:tcMar>
            <w:vAlign w:val="center"/>
          </w:tcPr>
          <w:p w14:paraId="200201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07F8D0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(0.00000000000033 -   1)</w:t>
            </w:r>
          </w:p>
        </w:tc>
      </w:tr>
      <w:tr w:rsidR="00785886" w14:paraId="17816674" w14:textId="77777777">
        <w:trPr>
          <w:cantSplit/>
          <w:jc w:val="center"/>
        </w:trPr>
        <w:tc>
          <w:tcPr>
            <w:tcW w:w="3493" w:type="dxa"/>
            <w:shd w:val="clear" w:color="auto" w:fill="FFFFFF"/>
            <w:tcMar>
              <w:top w:w="0" w:type="dxa"/>
              <w:left w:w="0" w:type="dxa"/>
              <w:bottom w:w="0" w:type="dxa"/>
              <w:right w:w="0" w:type="dxa"/>
            </w:tcMar>
            <w:vAlign w:val="center"/>
          </w:tcPr>
          <w:p w14:paraId="46D06EAE"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93" w:type="dxa"/>
            <w:shd w:val="clear" w:color="auto" w:fill="FFFFFF"/>
            <w:tcMar>
              <w:top w:w="0" w:type="dxa"/>
              <w:left w:w="0" w:type="dxa"/>
              <w:bottom w:w="0" w:type="dxa"/>
              <w:right w:w="0" w:type="dxa"/>
            </w:tcMar>
            <w:vAlign w:val="center"/>
          </w:tcPr>
          <w:p w14:paraId="4532DB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4B1248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(0.0000031 -   1)</w:t>
            </w:r>
          </w:p>
        </w:tc>
      </w:tr>
      <w:tr w:rsidR="00785886" w14:paraId="1798B474" w14:textId="77777777">
        <w:trPr>
          <w:cantSplit/>
          <w:jc w:val="center"/>
        </w:trPr>
        <w:tc>
          <w:tcPr>
            <w:tcW w:w="3493" w:type="dxa"/>
            <w:shd w:val="clear" w:color="auto" w:fill="FFFFFF"/>
            <w:tcMar>
              <w:top w:w="0" w:type="dxa"/>
              <w:left w:w="0" w:type="dxa"/>
              <w:bottom w:w="0" w:type="dxa"/>
              <w:right w:w="0" w:type="dxa"/>
            </w:tcMar>
            <w:vAlign w:val="center"/>
          </w:tcPr>
          <w:p w14:paraId="5A443D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14:paraId="070268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028085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(0.88 - 0.99)</w:t>
            </w:r>
          </w:p>
        </w:tc>
      </w:tr>
      <w:tr w:rsidR="00785886" w14:paraId="78549609" w14:textId="77777777">
        <w:trPr>
          <w:cantSplit/>
          <w:jc w:val="center"/>
        </w:trPr>
        <w:tc>
          <w:tcPr>
            <w:tcW w:w="3493" w:type="dxa"/>
            <w:shd w:val="clear" w:color="auto" w:fill="FFFFFF"/>
            <w:tcMar>
              <w:top w:w="0" w:type="dxa"/>
              <w:left w:w="0" w:type="dxa"/>
              <w:bottom w:w="0" w:type="dxa"/>
              <w:right w:w="0" w:type="dxa"/>
            </w:tcMar>
            <w:vAlign w:val="center"/>
          </w:tcPr>
          <w:p w14:paraId="584F90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93" w:type="dxa"/>
            <w:shd w:val="clear" w:color="auto" w:fill="FFFFFF"/>
            <w:tcMar>
              <w:top w:w="0" w:type="dxa"/>
              <w:left w:w="0" w:type="dxa"/>
              <w:bottom w:w="0" w:type="dxa"/>
              <w:right w:w="0" w:type="dxa"/>
            </w:tcMar>
            <w:vAlign w:val="center"/>
          </w:tcPr>
          <w:p w14:paraId="7F6643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13D50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0.051 (0.0089 - 0.12)</w:t>
            </w:r>
          </w:p>
        </w:tc>
      </w:tr>
      <w:tr w:rsidR="00785886" w14:paraId="4A2D35B3" w14:textId="77777777">
        <w:trPr>
          <w:cantSplit/>
          <w:jc w:val="center"/>
        </w:trPr>
        <w:tc>
          <w:tcPr>
            <w:tcW w:w="3493" w:type="dxa"/>
            <w:shd w:val="clear" w:color="auto" w:fill="FFFFFF"/>
            <w:tcMar>
              <w:top w:w="0" w:type="dxa"/>
              <w:left w:w="0" w:type="dxa"/>
              <w:bottom w:w="0" w:type="dxa"/>
              <w:right w:w="0" w:type="dxa"/>
            </w:tcMar>
            <w:vAlign w:val="center"/>
          </w:tcPr>
          <w:p w14:paraId="600CD0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14:paraId="66A1FA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6F23C4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(0.000000000004 -   1)</w:t>
            </w:r>
          </w:p>
        </w:tc>
      </w:tr>
      <w:tr w:rsidR="00785886" w14:paraId="777755D6" w14:textId="77777777">
        <w:trPr>
          <w:cantSplit/>
          <w:jc w:val="center"/>
        </w:trPr>
        <w:tc>
          <w:tcPr>
            <w:tcW w:w="3493" w:type="dxa"/>
            <w:shd w:val="clear" w:color="auto" w:fill="FFFFFF"/>
            <w:tcMar>
              <w:top w:w="0" w:type="dxa"/>
              <w:left w:w="0" w:type="dxa"/>
              <w:bottom w:w="0" w:type="dxa"/>
              <w:right w:w="0" w:type="dxa"/>
            </w:tcMar>
            <w:vAlign w:val="center"/>
          </w:tcPr>
          <w:p w14:paraId="4371FB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93" w:type="dxa"/>
            <w:shd w:val="clear" w:color="auto" w:fill="FFFFFF"/>
            <w:tcMar>
              <w:top w:w="0" w:type="dxa"/>
              <w:left w:w="0" w:type="dxa"/>
              <w:bottom w:w="0" w:type="dxa"/>
              <w:right w:w="0" w:type="dxa"/>
            </w:tcMar>
            <w:vAlign w:val="center"/>
          </w:tcPr>
          <w:p w14:paraId="06CA57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B967E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0.79 (0.00016 -   1)</w:t>
            </w:r>
          </w:p>
        </w:tc>
      </w:tr>
      <w:tr w:rsidR="00785886" w14:paraId="531B8C83" w14:textId="77777777">
        <w:trPr>
          <w:cantSplit/>
          <w:jc w:val="center"/>
        </w:trPr>
        <w:tc>
          <w:tcPr>
            <w:tcW w:w="3493" w:type="dxa"/>
            <w:shd w:val="clear" w:color="auto" w:fill="FFFFFF"/>
            <w:tcMar>
              <w:top w:w="0" w:type="dxa"/>
              <w:left w:w="0" w:type="dxa"/>
              <w:bottom w:w="0" w:type="dxa"/>
              <w:right w:w="0" w:type="dxa"/>
            </w:tcMar>
            <w:vAlign w:val="center"/>
          </w:tcPr>
          <w:p w14:paraId="3824F0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14:paraId="7C1BC4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50511E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(0.000000011 -   1)</w:t>
            </w:r>
          </w:p>
        </w:tc>
      </w:tr>
      <w:tr w:rsidR="00785886" w14:paraId="6DB1DE55" w14:textId="77777777">
        <w:trPr>
          <w:cantSplit/>
          <w:jc w:val="center"/>
        </w:trPr>
        <w:tc>
          <w:tcPr>
            <w:tcW w:w="3493" w:type="dxa"/>
            <w:shd w:val="clear" w:color="auto" w:fill="FFFFFF"/>
            <w:tcMar>
              <w:top w:w="0" w:type="dxa"/>
              <w:left w:w="0" w:type="dxa"/>
              <w:bottom w:w="0" w:type="dxa"/>
              <w:right w:w="0" w:type="dxa"/>
            </w:tcMar>
            <w:vAlign w:val="center"/>
          </w:tcPr>
          <w:p w14:paraId="62EA5C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93" w:type="dxa"/>
            <w:shd w:val="clear" w:color="auto" w:fill="FFFFFF"/>
            <w:tcMar>
              <w:top w:w="0" w:type="dxa"/>
              <w:left w:w="0" w:type="dxa"/>
              <w:bottom w:w="0" w:type="dxa"/>
              <w:right w:w="0" w:type="dxa"/>
            </w:tcMar>
            <w:vAlign w:val="center"/>
          </w:tcPr>
          <w:p w14:paraId="53E97F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FDF1E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(0.0000012 -   1)</w:t>
            </w:r>
          </w:p>
        </w:tc>
      </w:tr>
      <w:tr w:rsidR="00785886" w14:paraId="1ECB6110" w14:textId="77777777">
        <w:trPr>
          <w:cantSplit/>
          <w:jc w:val="center"/>
        </w:trPr>
        <w:tc>
          <w:tcPr>
            <w:tcW w:w="3493" w:type="dxa"/>
            <w:shd w:val="clear" w:color="auto" w:fill="FFFFFF"/>
            <w:tcMar>
              <w:top w:w="0" w:type="dxa"/>
              <w:left w:w="0" w:type="dxa"/>
              <w:bottom w:w="0" w:type="dxa"/>
              <w:right w:w="0" w:type="dxa"/>
            </w:tcMar>
            <w:vAlign w:val="center"/>
          </w:tcPr>
          <w:p w14:paraId="5BAB4F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14:paraId="560B30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535" w:type="dxa"/>
            <w:shd w:val="clear" w:color="auto" w:fill="FFFFFF"/>
            <w:tcMar>
              <w:top w:w="0" w:type="dxa"/>
              <w:left w:w="0" w:type="dxa"/>
              <w:bottom w:w="0" w:type="dxa"/>
              <w:right w:w="0" w:type="dxa"/>
            </w:tcMar>
            <w:vAlign w:val="center"/>
          </w:tcPr>
          <w:p w14:paraId="0658FC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0.071 (0.0000000000037 - 0.51)</w:t>
            </w:r>
          </w:p>
        </w:tc>
      </w:tr>
      <w:tr w:rsidR="00785886" w14:paraId="6D0528AF" w14:textId="77777777">
        <w:trPr>
          <w:cantSplit/>
          <w:jc w:val="center"/>
        </w:trPr>
        <w:tc>
          <w:tcPr>
            <w:tcW w:w="3493" w:type="dxa"/>
            <w:shd w:val="clear" w:color="auto" w:fill="FFFFFF"/>
            <w:tcMar>
              <w:top w:w="0" w:type="dxa"/>
              <w:left w:w="0" w:type="dxa"/>
              <w:bottom w:w="0" w:type="dxa"/>
              <w:right w:w="0" w:type="dxa"/>
            </w:tcMar>
            <w:vAlign w:val="center"/>
          </w:tcPr>
          <w:p w14:paraId="7B5755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93" w:type="dxa"/>
            <w:shd w:val="clear" w:color="auto" w:fill="FFFFFF"/>
            <w:tcMar>
              <w:top w:w="0" w:type="dxa"/>
              <w:left w:w="0" w:type="dxa"/>
              <w:bottom w:w="0" w:type="dxa"/>
              <w:right w:w="0" w:type="dxa"/>
            </w:tcMar>
            <w:vAlign w:val="center"/>
          </w:tcPr>
          <w:p w14:paraId="607687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E4B62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(0.49 -   1)</w:t>
            </w:r>
          </w:p>
        </w:tc>
      </w:tr>
      <w:tr w:rsidR="00785886" w14:paraId="67BE35FD" w14:textId="77777777">
        <w:trPr>
          <w:cantSplit/>
          <w:jc w:val="center"/>
        </w:trPr>
        <w:tc>
          <w:tcPr>
            <w:tcW w:w="3493" w:type="dxa"/>
            <w:shd w:val="clear" w:color="auto" w:fill="FFFFFF"/>
            <w:tcMar>
              <w:top w:w="0" w:type="dxa"/>
              <w:left w:w="0" w:type="dxa"/>
              <w:bottom w:w="0" w:type="dxa"/>
              <w:right w:w="0" w:type="dxa"/>
            </w:tcMar>
            <w:vAlign w:val="center"/>
          </w:tcPr>
          <w:p w14:paraId="79F6AF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14:paraId="07C89F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36A80B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(0.0000000067 -   1)</w:t>
            </w:r>
          </w:p>
        </w:tc>
      </w:tr>
      <w:tr w:rsidR="00785886" w14:paraId="3E62BB2B" w14:textId="77777777">
        <w:trPr>
          <w:cantSplit/>
          <w:jc w:val="center"/>
        </w:trPr>
        <w:tc>
          <w:tcPr>
            <w:tcW w:w="3493" w:type="dxa"/>
            <w:shd w:val="clear" w:color="auto" w:fill="FFFFFF"/>
            <w:tcMar>
              <w:top w:w="0" w:type="dxa"/>
              <w:left w:w="0" w:type="dxa"/>
              <w:bottom w:w="0" w:type="dxa"/>
              <w:right w:w="0" w:type="dxa"/>
            </w:tcMar>
            <w:vAlign w:val="center"/>
          </w:tcPr>
          <w:p w14:paraId="072A13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93" w:type="dxa"/>
            <w:shd w:val="clear" w:color="auto" w:fill="FFFFFF"/>
            <w:tcMar>
              <w:top w:w="0" w:type="dxa"/>
              <w:left w:w="0" w:type="dxa"/>
              <w:bottom w:w="0" w:type="dxa"/>
              <w:right w:w="0" w:type="dxa"/>
            </w:tcMar>
            <w:vAlign w:val="center"/>
          </w:tcPr>
          <w:p w14:paraId="743872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47D1A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(0.0000001 -   1)</w:t>
            </w:r>
          </w:p>
        </w:tc>
      </w:tr>
      <w:tr w:rsidR="00785886" w14:paraId="067DED54" w14:textId="77777777">
        <w:trPr>
          <w:cantSplit/>
          <w:jc w:val="center"/>
        </w:trPr>
        <w:tc>
          <w:tcPr>
            <w:tcW w:w="3493" w:type="dxa"/>
            <w:shd w:val="clear" w:color="auto" w:fill="FFFFFF"/>
            <w:tcMar>
              <w:top w:w="0" w:type="dxa"/>
              <w:left w:w="0" w:type="dxa"/>
              <w:bottom w:w="0" w:type="dxa"/>
              <w:right w:w="0" w:type="dxa"/>
            </w:tcMar>
            <w:vAlign w:val="center"/>
          </w:tcPr>
          <w:p w14:paraId="6CB333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14:paraId="31D0FE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535" w:type="dxa"/>
            <w:shd w:val="clear" w:color="auto" w:fill="FFFFFF"/>
            <w:tcMar>
              <w:top w:w="0" w:type="dxa"/>
              <w:left w:w="0" w:type="dxa"/>
              <w:bottom w:w="0" w:type="dxa"/>
              <w:right w:w="0" w:type="dxa"/>
            </w:tcMar>
            <w:vAlign w:val="center"/>
          </w:tcPr>
          <w:p w14:paraId="39B8ED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0.0044 (0.00077 - 0.011)</w:t>
            </w:r>
          </w:p>
        </w:tc>
      </w:tr>
      <w:tr w:rsidR="00785886" w14:paraId="4E822DFD" w14:textId="77777777">
        <w:trPr>
          <w:cantSplit/>
          <w:jc w:val="center"/>
        </w:trPr>
        <w:tc>
          <w:tcPr>
            <w:tcW w:w="3493" w:type="dxa"/>
            <w:shd w:val="clear" w:color="auto" w:fill="FFFFFF"/>
            <w:tcMar>
              <w:top w:w="0" w:type="dxa"/>
              <w:left w:w="0" w:type="dxa"/>
              <w:bottom w:w="0" w:type="dxa"/>
              <w:right w:w="0" w:type="dxa"/>
            </w:tcMar>
            <w:vAlign w:val="center"/>
          </w:tcPr>
          <w:p w14:paraId="28065E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93" w:type="dxa"/>
            <w:shd w:val="clear" w:color="auto" w:fill="FFFFFF"/>
            <w:tcMar>
              <w:top w:w="0" w:type="dxa"/>
              <w:left w:w="0" w:type="dxa"/>
              <w:bottom w:w="0" w:type="dxa"/>
              <w:right w:w="0" w:type="dxa"/>
            </w:tcMar>
            <w:vAlign w:val="center"/>
          </w:tcPr>
          <w:p w14:paraId="175E43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66227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14:paraId="1A36CD03" w14:textId="77777777">
        <w:trPr>
          <w:cantSplit/>
          <w:jc w:val="center"/>
        </w:trPr>
        <w:tc>
          <w:tcPr>
            <w:tcW w:w="3493" w:type="dxa"/>
            <w:shd w:val="clear" w:color="auto" w:fill="FFFFFF"/>
            <w:tcMar>
              <w:top w:w="0" w:type="dxa"/>
              <w:left w:w="0" w:type="dxa"/>
              <w:bottom w:w="0" w:type="dxa"/>
              <w:right w:w="0" w:type="dxa"/>
            </w:tcMar>
            <w:vAlign w:val="center"/>
          </w:tcPr>
          <w:p w14:paraId="732B29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14:paraId="59D7ED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535" w:type="dxa"/>
            <w:shd w:val="clear" w:color="auto" w:fill="FFFFFF"/>
            <w:tcMar>
              <w:top w:w="0" w:type="dxa"/>
              <w:left w:w="0" w:type="dxa"/>
              <w:bottom w:w="0" w:type="dxa"/>
              <w:right w:w="0" w:type="dxa"/>
            </w:tcMar>
            <w:vAlign w:val="center"/>
          </w:tcPr>
          <w:p w14:paraId="4BD089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0.66 (0.19 - 0.98)</w:t>
            </w:r>
          </w:p>
        </w:tc>
      </w:tr>
      <w:tr w:rsidR="00785886" w14:paraId="6682EA64" w14:textId="77777777">
        <w:trPr>
          <w:cantSplit/>
          <w:jc w:val="center"/>
        </w:trPr>
        <w:tc>
          <w:tcPr>
            <w:tcW w:w="3493" w:type="dxa"/>
            <w:shd w:val="clear" w:color="auto" w:fill="FFFFFF"/>
            <w:tcMar>
              <w:top w:w="0" w:type="dxa"/>
              <w:left w:w="0" w:type="dxa"/>
              <w:bottom w:w="0" w:type="dxa"/>
              <w:right w:w="0" w:type="dxa"/>
            </w:tcMar>
            <w:vAlign w:val="center"/>
          </w:tcPr>
          <w:p w14:paraId="4363AE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93" w:type="dxa"/>
            <w:shd w:val="clear" w:color="auto" w:fill="FFFFFF"/>
            <w:tcMar>
              <w:top w:w="0" w:type="dxa"/>
              <w:left w:w="0" w:type="dxa"/>
              <w:bottom w:w="0" w:type="dxa"/>
              <w:right w:w="0" w:type="dxa"/>
            </w:tcMar>
            <w:vAlign w:val="center"/>
          </w:tcPr>
          <w:p w14:paraId="6231F5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19970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(0.02 - 0.81)</w:t>
            </w:r>
          </w:p>
        </w:tc>
      </w:tr>
      <w:tr w:rsidR="00785886" w14:paraId="5B3875C4" w14:textId="77777777">
        <w:trPr>
          <w:cantSplit/>
          <w:jc w:val="center"/>
        </w:trPr>
        <w:tc>
          <w:tcPr>
            <w:tcW w:w="3493" w:type="dxa"/>
            <w:shd w:val="clear" w:color="auto" w:fill="FFFFFF"/>
            <w:tcMar>
              <w:top w:w="0" w:type="dxa"/>
              <w:left w:w="0" w:type="dxa"/>
              <w:bottom w:w="0" w:type="dxa"/>
              <w:right w:w="0" w:type="dxa"/>
            </w:tcMar>
            <w:vAlign w:val="center"/>
          </w:tcPr>
          <w:p w14:paraId="4766DB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14:paraId="5003F5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535" w:type="dxa"/>
            <w:shd w:val="clear" w:color="auto" w:fill="FFFFFF"/>
            <w:tcMar>
              <w:top w:w="0" w:type="dxa"/>
              <w:left w:w="0" w:type="dxa"/>
              <w:bottom w:w="0" w:type="dxa"/>
              <w:right w:w="0" w:type="dxa"/>
            </w:tcMar>
            <w:vAlign w:val="center"/>
          </w:tcPr>
          <w:p w14:paraId="42E80C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0.53 (0.00000031 -   1)</w:t>
            </w:r>
          </w:p>
        </w:tc>
      </w:tr>
      <w:tr w:rsidR="00785886" w14:paraId="67664065" w14:textId="77777777">
        <w:trPr>
          <w:cantSplit/>
          <w:jc w:val="center"/>
        </w:trPr>
        <w:tc>
          <w:tcPr>
            <w:tcW w:w="3493" w:type="dxa"/>
            <w:shd w:val="clear" w:color="auto" w:fill="FFFFFF"/>
            <w:tcMar>
              <w:top w:w="0" w:type="dxa"/>
              <w:left w:w="0" w:type="dxa"/>
              <w:bottom w:w="0" w:type="dxa"/>
              <w:right w:w="0" w:type="dxa"/>
            </w:tcMar>
            <w:vAlign w:val="center"/>
          </w:tcPr>
          <w:p w14:paraId="200AC9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93" w:type="dxa"/>
            <w:shd w:val="clear" w:color="auto" w:fill="FFFFFF"/>
            <w:tcMar>
              <w:top w:w="0" w:type="dxa"/>
              <w:left w:w="0" w:type="dxa"/>
              <w:bottom w:w="0" w:type="dxa"/>
              <w:right w:w="0" w:type="dxa"/>
            </w:tcMar>
            <w:vAlign w:val="center"/>
          </w:tcPr>
          <w:p w14:paraId="58EBAE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64929B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(0.00000011 -   1)</w:t>
            </w:r>
          </w:p>
        </w:tc>
      </w:tr>
      <w:tr w:rsidR="00785886" w14:paraId="2596AF29" w14:textId="77777777">
        <w:trPr>
          <w:cantSplit/>
          <w:jc w:val="center"/>
        </w:trPr>
        <w:tc>
          <w:tcPr>
            <w:tcW w:w="3493" w:type="dxa"/>
            <w:shd w:val="clear" w:color="auto" w:fill="FFFFFF"/>
            <w:tcMar>
              <w:top w:w="0" w:type="dxa"/>
              <w:left w:w="0" w:type="dxa"/>
              <w:bottom w:w="0" w:type="dxa"/>
              <w:right w:w="0" w:type="dxa"/>
            </w:tcMar>
            <w:vAlign w:val="center"/>
          </w:tcPr>
          <w:p w14:paraId="58C14A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14:paraId="0A4727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66C4C3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(0.25 - 0.98)</w:t>
            </w:r>
          </w:p>
        </w:tc>
      </w:tr>
      <w:tr w:rsidR="00785886" w14:paraId="2C9D0C92" w14:textId="77777777">
        <w:trPr>
          <w:cantSplit/>
          <w:jc w:val="center"/>
        </w:trPr>
        <w:tc>
          <w:tcPr>
            <w:tcW w:w="3493" w:type="dxa"/>
            <w:shd w:val="clear" w:color="auto" w:fill="FFFFFF"/>
            <w:tcMar>
              <w:top w:w="0" w:type="dxa"/>
              <w:left w:w="0" w:type="dxa"/>
              <w:bottom w:w="0" w:type="dxa"/>
              <w:right w:w="0" w:type="dxa"/>
            </w:tcMar>
            <w:vAlign w:val="center"/>
          </w:tcPr>
          <w:p w14:paraId="20CA8E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93" w:type="dxa"/>
            <w:shd w:val="clear" w:color="auto" w:fill="FFFFFF"/>
            <w:tcMar>
              <w:top w:w="0" w:type="dxa"/>
              <w:left w:w="0" w:type="dxa"/>
              <w:bottom w:w="0" w:type="dxa"/>
              <w:right w:w="0" w:type="dxa"/>
            </w:tcMar>
            <w:vAlign w:val="center"/>
          </w:tcPr>
          <w:p w14:paraId="15D86F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2B490D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(0.022 - 0.75)</w:t>
            </w:r>
          </w:p>
        </w:tc>
      </w:tr>
      <w:tr w:rsidR="00785886" w14:paraId="63337ABF" w14:textId="77777777">
        <w:trPr>
          <w:cantSplit/>
          <w:jc w:val="center"/>
        </w:trPr>
        <w:tc>
          <w:tcPr>
            <w:tcW w:w="3493" w:type="dxa"/>
            <w:shd w:val="clear" w:color="auto" w:fill="FFFFFF"/>
            <w:tcMar>
              <w:top w:w="0" w:type="dxa"/>
              <w:left w:w="0" w:type="dxa"/>
              <w:bottom w:w="0" w:type="dxa"/>
              <w:right w:w="0" w:type="dxa"/>
            </w:tcMar>
            <w:vAlign w:val="center"/>
          </w:tcPr>
          <w:p w14:paraId="1FF7F5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14:paraId="068501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379B7D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(0.00000000029 - 0.61)</w:t>
            </w:r>
          </w:p>
        </w:tc>
      </w:tr>
      <w:tr w:rsidR="00785886" w14:paraId="104B8578" w14:textId="77777777">
        <w:trPr>
          <w:cantSplit/>
          <w:jc w:val="center"/>
        </w:trPr>
        <w:tc>
          <w:tcPr>
            <w:tcW w:w="3493" w:type="dxa"/>
            <w:shd w:val="clear" w:color="auto" w:fill="FFFFFF"/>
            <w:tcMar>
              <w:top w:w="0" w:type="dxa"/>
              <w:left w:w="0" w:type="dxa"/>
              <w:bottom w:w="0" w:type="dxa"/>
              <w:right w:w="0" w:type="dxa"/>
            </w:tcMar>
            <w:vAlign w:val="center"/>
          </w:tcPr>
          <w:p w14:paraId="48F8EF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93" w:type="dxa"/>
            <w:shd w:val="clear" w:color="auto" w:fill="FFFFFF"/>
            <w:tcMar>
              <w:top w:w="0" w:type="dxa"/>
              <w:left w:w="0" w:type="dxa"/>
              <w:bottom w:w="0" w:type="dxa"/>
              <w:right w:w="0" w:type="dxa"/>
            </w:tcMar>
            <w:vAlign w:val="center"/>
          </w:tcPr>
          <w:p w14:paraId="1102C3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20F4E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(0.39 -   1)</w:t>
            </w:r>
          </w:p>
        </w:tc>
      </w:tr>
      <w:tr w:rsidR="00785886" w14:paraId="57935419" w14:textId="77777777">
        <w:trPr>
          <w:cantSplit/>
          <w:jc w:val="center"/>
        </w:trPr>
        <w:tc>
          <w:tcPr>
            <w:tcW w:w="3493" w:type="dxa"/>
            <w:shd w:val="clear" w:color="auto" w:fill="FFFFFF"/>
            <w:tcMar>
              <w:top w:w="0" w:type="dxa"/>
              <w:left w:w="0" w:type="dxa"/>
              <w:bottom w:w="0" w:type="dxa"/>
              <w:right w:w="0" w:type="dxa"/>
            </w:tcMar>
            <w:vAlign w:val="center"/>
          </w:tcPr>
          <w:p w14:paraId="3C4C0E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14:paraId="4CE4AA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535" w:type="dxa"/>
            <w:shd w:val="clear" w:color="auto" w:fill="FFFFFF"/>
            <w:tcMar>
              <w:top w:w="0" w:type="dxa"/>
              <w:left w:w="0" w:type="dxa"/>
              <w:bottom w:w="0" w:type="dxa"/>
              <w:right w:w="0" w:type="dxa"/>
            </w:tcMar>
            <w:vAlign w:val="center"/>
          </w:tcPr>
          <w:p w14:paraId="7B71CB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(0.000000026 -   1)</w:t>
            </w:r>
          </w:p>
        </w:tc>
      </w:tr>
      <w:tr w:rsidR="00785886" w14:paraId="3FEA1C10" w14:textId="77777777">
        <w:trPr>
          <w:cantSplit/>
          <w:jc w:val="center"/>
        </w:trPr>
        <w:tc>
          <w:tcPr>
            <w:tcW w:w="3493" w:type="dxa"/>
            <w:shd w:val="clear" w:color="auto" w:fill="FFFFFF"/>
            <w:tcMar>
              <w:top w:w="0" w:type="dxa"/>
              <w:left w:w="0" w:type="dxa"/>
              <w:bottom w:w="0" w:type="dxa"/>
              <w:right w:w="0" w:type="dxa"/>
            </w:tcMar>
            <w:vAlign w:val="center"/>
          </w:tcPr>
          <w:p w14:paraId="4A0E2E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93" w:type="dxa"/>
            <w:shd w:val="clear" w:color="auto" w:fill="FFFFFF"/>
            <w:tcMar>
              <w:top w:w="0" w:type="dxa"/>
              <w:left w:w="0" w:type="dxa"/>
              <w:bottom w:w="0" w:type="dxa"/>
              <w:right w:w="0" w:type="dxa"/>
            </w:tcMar>
            <w:vAlign w:val="center"/>
          </w:tcPr>
          <w:p w14:paraId="1D1EBC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3F411C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(0.00000017 -   1)</w:t>
            </w:r>
          </w:p>
        </w:tc>
      </w:tr>
      <w:tr w:rsidR="00785886" w14:paraId="3C78CA9E" w14:textId="77777777">
        <w:trPr>
          <w:cantSplit/>
          <w:jc w:val="center"/>
        </w:trPr>
        <w:tc>
          <w:tcPr>
            <w:tcW w:w="3493" w:type="dxa"/>
            <w:shd w:val="clear" w:color="auto" w:fill="FFFFFF"/>
            <w:tcMar>
              <w:top w:w="0" w:type="dxa"/>
              <w:left w:w="0" w:type="dxa"/>
              <w:bottom w:w="0" w:type="dxa"/>
              <w:right w:w="0" w:type="dxa"/>
            </w:tcMar>
            <w:vAlign w:val="center"/>
          </w:tcPr>
          <w:p w14:paraId="13436A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14:paraId="1C57B9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535" w:type="dxa"/>
            <w:shd w:val="clear" w:color="auto" w:fill="FFFFFF"/>
            <w:tcMar>
              <w:top w:w="0" w:type="dxa"/>
              <w:left w:w="0" w:type="dxa"/>
              <w:bottom w:w="0" w:type="dxa"/>
              <w:right w:w="0" w:type="dxa"/>
            </w:tcMar>
            <w:vAlign w:val="center"/>
          </w:tcPr>
          <w:p w14:paraId="6C70BF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 (0.079 - 0.14)</w:t>
            </w:r>
          </w:p>
        </w:tc>
      </w:tr>
      <w:tr w:rsidR="00785886" w14:paraId="1E35C7CD" w14:textId="77777777">
        <w:trPr>
          <w:cantSplit/>
          <w:jc w:val="center"/>
        </w:trPr>
        <w:tc>
          <w:tcPr>
            <w:tcW w:w="3493" w:type="dxa"/>
            <w:shd w:val="clear" w:color="auto" w:fill="FFFFFF"/>
            <w:tcMar>
              <w:top w:w="0" w:type="dxa"/>
              <w:left w:w="0" w:type="dxa"/>
              <w:bottom w:w="0" w:type="dxa"/>
              <w:right w:w="0" w:type="dxa"/>
            </w:tcMar>
            <w:vAlign w:val="center"/>
          </w:tcPr>
          <w:p w14:paraId="0101ED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93" w:type="dxa"/>
            <w:shd w:val="clear" w:color="auto" w:fill="FFFFFF"/>
            <w:tcMar>
              <w:top w:w="0" w:type="dxa"/>
              <w:left w:w="0" w:type="dxa"/>
              <w:bottom w:w="0" w:type="dxa"/>
              <w:right w:w="0" w:type="dxa"/>
            </w:tcMar>
            <w:vAlign w:val="center"/>
          </w:tcPr>
          <w:p w14:paraId="41F314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255739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 (0.86 - 0.92)</w:t>
            </w:r>
          </w:p>
        </w:tc>
      </w:tr>
      <w:tr w:rsidR="00785886" w14:paraId="1EE1F9DF" w14:textId="77777777">
        <w:trPr>
          <w:cantSplit/>
          <w:jc w:val="center"/>
        </w:trPr>
        <w:tc>
          <w:tcPr>
            <w:tcW w:w="3493" w:type="dxa"/>
            <w:shd w:val="clear" w:color="auto" w:fill="FFFFFF"/>
            <w:tcMar>
              <w:top w:w="0" w:type="dxa"/>
              <w:left w:w="0" w:type="dxa"/>
              <w:bottom w:w="0" w:type="dxa"/>
              <w:right w:w="0" w:type="dxa"/>
            </w:tcMar>
            <w:vAlign w:val="center"/>
          </w:tcPr>
          <w:p w14:paraId="103ECF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Clearwater River</w:t>
            </w:r>
          </w:p>
        </w:tc>
        <w:tc>
          <w:tcPr>
            <w:tcW w:w="3493" w:type="dxa"/>
            <w:shd w:val="clear" w:color="auto" w:fill="FFFFFF"/>
            <w:tcMar>
              <w:top w:w="0" w:type="dxa"/>
              <w:left w:w="0" w:type="dxa"/>
              <w:bottom w:w="0" w:type="dxa"/>
              <w:right w:w="0" w:type="dxa"/>
            </w:tcMar>
            <w:vAlign w:val="center"/>
          </w:tcPr>
          <w:p w14:paraId="54BA8E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140856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(0.0025 - 0.21)</w:t>
            </w:r>
          </w:p>
        </w:tc>
      </w:tr>
      <w:tr w:rsidR="00785886" w14:paraId="116E1BBC" w14:textId="77777777">
        <w:trPr>
          <w:cantSplit/>
          <w:jc w:val="center"/>
        </w:trPr>
        <w:tc>
          <w:tcPr>
            <w:tcW w:w="3493" w:type="dxa"/>
            <w:shd w:val="clear" w:color="auto" w:fill="FFFFFF"/>
            <w:tcMar>
              <w:top w:w="0" w:type="dxa"/>
              <w:left w:w="0" w:type="dxa"/>
              <w:bottom w:w="0" w:type="dxa"/>
              <w:right w:w="0" w:type="dxa"/>
            </w:tcMar>
            <w:vAlign w:val="center"/>
          </w:tcPr>
          <w:p w14:paraId="5E3B95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93" w:type="dxa"/>
            <w:shd w:val="clear" w:color="auto" w:fill="FFFFFF"/>
            <w:tcMar>
              <w:top w:w="0" w:type="dxa"/>
              <w:left w:w="0" w:type="dxa"/>
              <w:bottom w:w="0" w:type="dxa"/>
              <w:right w:w="0" w:type="dxa"/>
            </w:tcMar>
            <w:vAlign w:val="center"/>
          </w:tcPr>
          <w:p w14:paraId="2EF4CF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00D549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(0.79 -   1)</w:t>
            </w:r>
          </w:p>
        </w:tc>
      </w:tr>
      <w:tr w:rsidR="00785886" w14:paraId="07161247" w14:textId="77777777">
        <w:trPr>
          <w:cantSplit/>
          <w:jc w:val="center"/>
        </w:trPr>
        <w:tc>
          <w:tcPr>
            <w:tcW w:w="3493" w:type="dxa"/>
            <w:shd w:val="clear" w:color="auto" w:fill="FFFFFF"/>
            <w:tcMar>
              <w:top w:w="0" w:type="dxa"/>
              <w:left w:w="0" w:type="dxa"/>
              <w:bottom w:w="0" w:type="dxa"/>
              <w:right w:w="0" w:type="dxa"/>
            </w:tcMar>
            <w:vAlign w:val="center"/>
          </w:tcPr>
          <w:p w14:paraId="482AC5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14:paraId="2BF7F7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62D100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(0.0000000086 - 0.071)</w:t>
            </w:r>
          </w:p>
        </w:tc>
      </w:tr>
      <w:tr w:rsidR="00785886" w14:paraId="15728FEC" w14:textId="77777777">
        <w:trPr>
          <w:cantSplit/>
          <w:jc w:val="center"/>
        </w:trPr>
        <w:tc>
          <w:tcPr>
            <w:tcW w:w="3493" w:type="dxa"/>
            <w:shd w:val="clear" w:color="auto" w:fill="FFFFFF"/>
            <w:tcMar>
              <w:top w:w="0" w:type="dxa"/>
              <w:left w:w="0" w:type="dxa"/>
              <w:bottom w:w="0" w:type="dxa"/>
              <w:right w:w="0" w:type="dxa"/>
            </w:tcMar>
            <w:vAlign w:val="center"/>
          </w:tcPr>
          <w:p w14:paraId="74C7E9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93" w:type="dxa"/>
            <w:shd w:val="clear" w:color="auto" w:fill="FFFFFF"/>
            <w:tcMar>
              <w:top w:w="0" w:type="dxa"/>
              <w:left w:w="0" w:type="dxa"/>
              <w:bottom w:w="0" w:type="dxa"/>
              <w:right w:w="0" w:type="dxa"/>
            </w:tcMar>
            <w:vAlign w:val="center"/>
          </w:tcPr>
          <w:p w14:paraId="345337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778A73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(0.93 -   1)</w:t>
            </w:r>
          </w:p>
        </w:tc>
      </w:tr>
      <w:tr w:rsidR="00785886" w14:paraId="11057700" w14:textId="77777777">
        <w:trPr>
          <w:cantSplit/>
          <w:jc w:val="center"/>
        </w:trPr>
        <w:tc>
          <w:tcPr>
            <w:tcW w:w="3493" w:type="dxa"/>
            <w:shd w:val="clear" w:color="auto" w:fill="FFFFFF"/>
            <w:tcMar>
              <w:top w:w="0" w:type="dxa"/>
              <w:left w:w="0" w:type="dxa"/>
              <w:bottom w:w="0" w:type="dxa"/>
              <w:right w:w="0" w:type="dxa"/>
            </w:tcMar>
            <w:vAlign w:val="center"/>
          </w:tcPr>
          <w:p w14:paraId="670818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14:paraId="3C98BA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4A3C93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0.0058 (0.00000000062 - 0.039)</w:t>
            </w:r>
          </w:p>
        </w:tc>
      </w:tr>
      <w:tr w:rsidR="00785886" w14:paraId="1C4E373B" w14:textId="77777777">
        <w:trPr>
          <w:cantSplit/>
          <w:jc w:val="center"/>
        </w:trPr>
        <w:tc>
          <w:tcPr>
            <w:tcW w:w="3493" w:type="dxa"/>
            <w:shd w:val="clear" w:color="auto" w:fill="FFFFFF"/>
            <w:tcMar>
              <w:top w:w="0" w:type="dxa"/>
              <w:left w:w="0" w:type="dxa"/>
              <w:bottom w:w="0" w:type="dxa"/>
              <w:right w:w="0" w:type="dxa"/>
            </w:tcMar>
            <w:vAlign w:val="center"/>
          </w:tcPr>
          <w:p w14:paraId="19B2EF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93" w:type="dxa"/>
            <w:shd w:val="clear" w:color="auto" w:fill="FFFFFF"/>
            <w:tcMar>
              <w:top w:w="0" w:type="dxa"/>
              <w:left w:w="0" w:type="dxa"/>
              <w:bottom w:w="0" w:type="dxa"/>
              <w:right w:w="0" w:type="dxa"/>
            </w:tcMar>
            <w:vAlign w:val="center"/>
          </w:tcPr>
          <w:p w14:paraId="00A18D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50CE7A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(0.96 -   1)</w:t>
            </w:r>
          </w:p>
        </w:tc>
      </w:tr>
      <w:tr w:rsidR="00785886" w14:paraId="1DCF0114" w14:textId="77777777">
        <w:trPr>
          <w:cantSplit/>
          <w:jc w:val="center"/>
        </w:trPr>
        <w:tc>
          <w:tcPr>
            <w:tcW w:w="3493" w:type="dxa"/>
            <w:shd w:val="clear" w:color="auto" w:fill="FFFFFF"/>
            <w:tcMar>
              <w:top w:w="0" w:type="dxa"/>
              <w:left w:w="0" w:type="dxa"/>
              <w:bottom w:w="0" w:type="dxa"/>
              <w:right w:w="0" w:type="dxa"/>
            </w:tcMar>
            <w:vAlign w:val="center"/>
          </w:tcPr>
          <w:p w14:paraId="7FA997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14:paraId="282C4E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46D2BD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(0.0000000092 - 0.23)</w:t>
            </w:r>
          </w:p>
        </w:tc>
      </w:tr>
      <w:tr w:rsidR="00785886" w14:paraId="2E946A34" w14:textId="77777777">
        <w:trPr>
          <w:cantSplit/>
          <w:jc w:val="center"/>
        </w:trPr>
        <w:tc>
          <w:tcPr>
            <w:tcW w:w="3493" w:type="dxa"/>
            <w:shd w:val="clear" w:color="auto" w:fill="FFFFFF"/>
            <w:tcMar>
              <w:top w:w="0" w:type="dxa"/>
              <w:left w:w="0" w:type="dxa"/>
              <w:bottom w:w="0" w:type="dxa"/>
              <w:right w:w="0" w:type="dxa"/>
            </w:tcMar>
            <w:vAlign w:val="center"/>
          </w:tcPr>
          <w:p w14:paraId="29692D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93" w:type="dxa"/>
            <w:shd w:val="clear" w:color="auto" w:fill="FFFFFF"/>
            <w:tcMar>
              <w:top w:w="0" w:type="dxa"/>
              <w:left w:w="0" w:type="dxa"/>
              <w:bottom w:w="0" w:type="dxa"/>
              <w:right w:w="0" w:type="dxa"/>
            </w:tcMar>
            <w:vAlign w:val="center"/>
          </w:tcPr>
          <w:p w14:paraId="42FA4A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shd w:val="clear" w:color="auto" w:fill="FFFFFF"/>
            <w:tcMar>
              <w:top w:w="0" w:type="dxa"/>
              <w:left w:w="0" w:type="dxa"/>
              <w:bottom w:w="0" w:type="dxa"/>
              <w:right w:w="0" w:type="dxa"/>
            </w:tcMar>
            <w:vAlign w:val="center"/>
          </w:tcPr>
          <w:p w14:paraId="171227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7E8A3DB1" w14:textId="77777777">
        <w:trPr>
          <w:cantSplit/>
          <w:jc w:val="center"/>
        </w:trPr>
        <w:tc>
          <w:tcPr>
            <w:tcW w:w="3493" w:type="dxa"/>
            <w:shd w:val="clear" w:color="auto" w:fill="FFFFFF"/>
            <w:tcMar>
              <w:top w:w="0" w:type="dxa"/>
              <w:left w:w="0" w:type="dxa"/>
              <w:bottom w:w="0" w:type="dxa"/>
              <w:right w:w="0" w:type="dxa"/>
            </w:tcMar>
            <w:vAlign w:val="center"/>
          </w:tcPr>
          <w:p w14:paraId="0EBB12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shd w:val="clear" w:color="auto" w:fill="FFFFFF"/>
            <w:tcMar>
              <w:top w:w="0" w:type="dxa"/>
              <w:left w:w="0" w:type="dxa"/>
              <w:bottom w:w="0" w:type="dxa"/>
              <w:right w:w="0" w:type="dxa"/>
            </w:tcMar>
            <w:vAlign w:val="center"/>
          </w:tcPr>
          <w:p w14:paraId="39B609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535" w:type="dxa"/>
            <w:shd w:val="clear" w:color="auto" w:fill="FFFFFF"/>
            <w:tcMar>
              <w:top w:w="0" w:type="dxa"/>
              <w:left w:w="0" w:type="dxa"/>
              <w:bottom w:w="0" w:type="dxa"/>
              <w:right w:w="0" w:type="dxa"/>
            </w:tcMar>
            <w:vAlign w:val="center"/>
          </w:tcPr>
          <w:p w14:paraId="1785AE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(0.000000013 - 0.14)</w:t>
            </w:r>
          </w:p>
        </w:tc>
      </w:tr>
      <w:tr w:rsidR="00785886" w14:paraId="383D64B5" w14:textId="77777777">
        <w:trPr>
          <w:cantSplit/>
          <w:jc w:val="center"/>
        </w:trPr>
        <w:tc>
          <w:tcPr>
            <w:tcW w:w="3493" w:type="dxa"/>
            <w:tcBorders>
              <w:bottom w:val="single" w:sz="16" w:space="0" w:color="666666"/>
            </w:tcBorders>
            <w:shd w:val="clear" w:color="auto" w:fill="FFFFFF"/>
            <w:tcMar>
              <w:top w:w="0" w:type="dxa"/>
              <w:left w:w="0" w:type="dxa"/>
              <w:bottom w:w="0" w:type="dxa"/>
              <w:right w:w="0" w:type="dxa"/>
            </w:tcMar>
            <w:vAlign w:val="center"/>
          </w:tcPr>
          <w:p w14:paraId="186DA7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93" w:type="dxa"/>
            <w:tcBorders>
              <w:bottom w:val="single" w:sz="16" w:space="0" w:color="666666"/>
            </w:tcBorders>
            <w:shd w:val="clear" w:color="auto" w:fill="FFFFFF"/>
            <w:tcMar>
              <w:top w:w="0" w:type="dxa"/>
              <w:left w:w="0" w:type="dxa"/>
              <w:bottom w:w="0" w:type="dxa"/>
              <w:right w:w="0" w:type="dxa"/>
            </w:tcMar>
            <w:vAlign w:val="center"/>
          </w:tcPr>
          <w:p w14:paraId="41B687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535" w:type="dxa"/>
            <w:tcBorders>
              <w:bottom w:val="single" w:sz="16" w:space="0" w:color="666666"/>
            </w:tcBorders>
            <w:shd w:val="clear" w:color="auto" w:fill="FFFFFF"/>
            <w:tcMar>
              <w:top w:w="0" w:type="dxa"/>
              <w:left w:w="0" w:type="dxa"/>
              <w:bottom w:w="0" w:type="dxa"/>
              <w:right w:w="0" w:type="dxa"/>
            </w:tcMar>
            <w:vAlign w:val="center"/>
          </w:tcPr>
          <w:p w14:paraId="1285F6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(0.86 -   1)</w:t>
            </w:r>
          </w:p>
        </w:tc>
      </w:tr>
    </w:tbl>
    <w:p w14:paraId="264D43A1" w14:textId="77777777" w:rsidR="00785886" w:rsidRDefault="00C5045B">
      <w:pPr>
        <w:pStyle w:val="BodyText"/>
      </w:pPr>
      <w:r>
        <w:t xml:space="preserve"> </w:t>
      </w:r>
      <w:r>
        <w:br/>
      </w:r>
    </w:p>
    <w:p w14:paraId="7D284316" w14:textId="77777777" w:rsidR="00785886" w:rsidRDefault="00C5045B">
      <w:pPr>
        <w:pStyle w:val="Heading2"/>
      </w:pPr>
      <w:bookmarkStart w:id="213" w:name="_Toc121495940"/>
      <w:bookmarkStart w:id="214" w:name="upper-columbia-river-steelhead-1"/>
      <w:bookmarkEnd w:id="211"/>
      <w:r>
        <w:t>Upper Columbia River Steelhead</w:t>
      </w:r>
      <w:bookmarkEnd w:id="213"/>
    </w:p>
    <w:p w14:paraId="0CA2ADC3"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14</w:t>
      </w:r>
      <w:r>
        <w:rPr>
          <w:b/>
        </w:rPr>
        <w:fldChar w:fldCharType="end"/>
      </w:r>
      <w:r>
        <w:t>: Movement probabilities for Wenatchee River Steelhead.</w:t>
      </w:r>
    </w:p>
    <w:tbl>
      <w:tblPr>
        <w:tblW w:w="0" w:type="auto"/>
        <w:jc w:val="center"/>
        <w:tblLayout w:type="fixed"/>
        <w:tblLook w:val="0420" w:firstRow="1" w:lastRow="0" w:firstColumn="0" w:lastColumn="0" w:noHBand="0" w:noVBand="1"/>
      </w:tblPr>
      <w:tblGrid>
        <w:gridCol w:w="3530"/>
        <w:gridCol w:w="3530"/>
        <w:gridCol w:w="4460"/>
      </w:tblGrid>
      <w:tr w:rsidR="00785886" w14:paraId="369B478C" w14:textId="77777777">
        <w:trPr>
          <w:cantSplit/>
          <w:tblHeader/>
          <w:jc w:val="center"/>
        </w:trPr>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F0D4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18EB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4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17A8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4F97E82E" w14:textId="77777777">
        <w:trPr>
          <w:cantSplit/>
          <w:jc w:val="center"/>
        </w:trPr>
        <w:tc>
          <w:tcPr>
            <w:tcW w:w="3530" w:type="dxa"/>
            <w:shd w:val="clear" w:color="auto" w:fill="FFFFFF"/>
            <w:tcMar>
              <w:top w:w="0" w:type="dxa"/>
              <w:left w:w="0" w:type="dxa"/>
              <w:bottom w:w="0" w:type="dxa"/>
              <w:right w:w="0" w:type="dxa"/>
            </w:tcMar>
            <w:vAlign w:val="center"/>
          </w:tcPr>
          <w:p w14:paraId="7E149C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14:paraId="77B56D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06463C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14:paraId="17E674F7" w14:textId="77777777">
        <w:trPr>
          <w:cantSplit/>
          <w:jc w:val="center"/>
        </w:trPr>
        <w:tc>
          <w:tcPr>
            <w:tcW w:w="3530" w:type="dxa"/>
            <w:shd w:val="clear" w:color="auto" w:fill="FFFFFF"/>
            <w:tcMar>
              <w:top w:w="0" w:type="dxa"/>
              <w:left w:w="0" w:type="dxa"/>
              <w:bottom w:w="0" w:type="dxa"/>
              <w:right w:w="0" w:type="dxa"/>
            </w:tcMar>
            <w:vAlign w:val="center"/>
          </w:tcPr>
          <w:p w14:paraId="11B306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14:paraId="1C17C0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64108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(0.0096 - 0.038)</w:t>
            </w:r>
          </w:p>
        </w:tc>
      </w:tr>
      <w:tr w:rsidR="00785886" w14:paraId="4957209D" w14:textId="77777777">
        <w:trPr>
          <w:cantSplit/>
          <w:jc w:val="center"/>
        </w:trPr>
        <w:tc>
          <w:tcPr>
            <w:tcW w:w="3530" w:type="dxa"/>
            <w:shd w:val="clear" w:color="auto" w:fill="FFFFFF"/>
            <w:tcMar>
              <w:top w:w="0" w:type="dxa"/>
              <w:left w:w="0" w:type="dxa"/>
              <w:bottom w:w="0" w:type="dxa"/>
              <w:right w:w="0" w:type="dxa"/>
            </w:tcMar>
            <w:vAlign w:val="center"/>
          </w:tcPr>
          <w:p w14:paraId="7F21E8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52F15A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460" w:type="dxa"/>
            <w:shd w:val="clear" w:color="auto" w:fill="FFFFFF"/>
            <w:tcMar>
              <w:top w:w="0" w:type="dxa"/>
              <w:left w:w="0" w:type="dxa"/>
              <w:bottom w:w="0" w:type="dxa"/>
              <w:right w:w="0" w:type="dxa"/>
            </w:tcMar>
            <w:vAlign w:val="center"/>
          </w:tcPr>
          <w:p w14:paraId="10207C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r>
      <w:tr w:rsidR="00785886" w14:paraId="42776397" w14:textId="77777777">
        <w:trPr>
          <w:cantSplit/>
          <w:jc w:val="center"/>
        </w:trPr>
        <w:tc>
          <w:tcPr>
            <w:tcW w:w="3530" w:type="dxa"/>
            <w:shd w:val="clear" w:color="auto" w:fill="FFFFFF"/>
            <w:tcMar>
              <w:top w:w="0" w:type="dxa"/>
              <w:left w:w="0" w:type="dxa"/>
              <w:bottom w:w="0" w:type="dxa"/>
              <w:right w:w="0" w:type="dxa"/>
            </w:tcMar>
            <w:vAlign w:val="center"/>
          </w:tcPr>
          <w:p w14:paraId="2E8AF6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241AF5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393BB4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14:paraId="540F8E49" w14:textId="77777777">
        <w:trPr>
          <w:cantSplit/>
          <w:jc w:val="center"/>
        </w:trPr>
        <w:tc>
          <w:tcPr>
            <w:tcW w:w="3530" w:type="dxa"/>
            <w:shd w:val="clear" w:color="auto" w:fill="FFFFFF"/>
            <w:tcMar>
              <w:top w:w="0" w:type="dxa"/>
              <w:left w:w="0" w:type="dxa"/>
              <w:bottom w:w="0" w:type="dxa"/>
              <w:right w:w="0" w:type="dxa"/>
            </w:tcMar>
            <w:vAlign w:val="center"/>
          </w:tcPr>
          <w:p w14:paraId="79345D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6903AD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460" w:type="dxa"/>
            <w:shd w:val="clear" w:color="auto" w:fill="FFFFFF"/>
            <w:tcMar>
              <w:top w:w="0" w:type="dxa"/>
              <w:left w:w="0" w:type="dxa"/>
              <w:bottom w:w="0" w:type="dxa"/>
              <w:right w:w="0" w:type="dxa"/>
            </w:tcMar>
            <w:vAlign w:val="center"/>
          </w:tcPr>
          <w:p w14:paraId="4D2308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(0.07 - 0.092)</w:t>
            </w:r>
          </w:p>
        </w:tc>
      </w:tr>
      <w:tr w:rsidR="00785886" w14:paraId="7DF5A131" w14:textId="77777777">
        <w:trPr>
          <w:cantSplit/>
          <w:jc w:val="center"/>
        </w:trPr>
        <w:tc>
          <w:tcPr>
            <w:tcW w:w="3530" w:type="dxa"/>
            <w:shd w:val="clear" w:color="auto" w:fill="FFFFFF"/>
            <w:tcMar>
              <w:top w:w="0" w:type="dxa"/>
              <w:left w:w="0" w:type="dxa"/>
              <w:bottom w:w="0" w:type="dxa"/>
              <w:right w:w="0" w:type="dxa"/>
            </w:tcMar>
            <w:vAlign w:val="center"/>
          </w:tcPr>
          <w:p w14:paraId="73D279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6C878F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460" w:type="dxa"/>
            <w:shd w:val="clear" w:color="auto" w:fill="FFFFFF"/>
            <w:tcMar>
              <w:top w:w="0" w:type="dxa"/>
              <w:left w:w="0" w:type="dxa"/>
              <w:bottom w:w="0" w:type="dxa"/>
              <w:right w:w="0" w:type="dxa"/>
            </w:tcMar>
            <w:vAlign w:val="center"/>
          </w:tcPr>
          <w:p w14:paraId="27A848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0.000068 (0.0000000000003 - 0.00046)</w:t>
            </w:r>
          </w:p>
        </w:tc>
      </w:tr>
      <w:tr w:rsidR="00785886" w14:paraId="018FC06C" w14:textId="77777777">
        <w:trPr>
          <w:cantSplit/>
          <w:jc w:val="center"/>
        </w:trPr>
        <w:tc>
          <w:tcPr>
            <w:tcW w:w="3530" w:type="dxa"/>
            <w:shd w:val="clear" w:color="auto" w:fill="FFFFFF"/>
            <w:tcMar>
              <w:top w:w="0" w:type="dxa"/>
              <w:left w:w="0" w:type="dxa"/>
              <w:bottom w:w="0" w:type="dxa"/>
              <w:right w:w="0" w:type="dxa"/>
            </w:tcMar>
            <w:vAlign w:val="center"/>
          </w:tcPr>
          <w:p w14:paraId="5335DA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541C6E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460" w:type="dxa"/>
            <w:shd w:val="clear" w:color="auto" w:fill="FFFFFF"/>
            <w:tcMar>
              <w:top w:w="0" w:type="dxa"/>
              <w:left w:w="0" w:type="dxa"/>
              <w:bottom w:w="0" w:type="dxa"/>
              <w:right w:w="0" w:type="dxa"/>
            </w:tcMar>
            <w:vAlign w:val="center"/>
          </w:tcPr>
          <w:p w14:paraId="61D9F4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0.00044 (0.000047 - 0.001)</w:t>
            </w:r>
          </w:p>
        </w:tc>
      </w:tr>
      <w:tr w:rsidR="00785886" w14:paraId="154EF7E8" w14:textId="77777777">
        <w:trPr>
          <w:cantSplit/>
          <w:jc w:val="center"/>
        </w:trPr>
        <w:tc>
          <w:tcPr>
            <w:tcW w:w="3530" w:type="dxa"/>
            <w:shd w:val="clear" w:color="auto" w:fill="FFFFFF"/>
            <w:tcMar>
              <w:top w:w="0" w:type="dxa"/>
              <w:left w:w="0" w:type="dxa"/>
              <w:bottom w:w="0" w:type="dxa"/>
              <w:right w:w="0" w:type="dxa"/>
            </w:tcMar>
            <w:vAlign w:val="center"/>
          </w:tcPr>
          <w:p w14:paraId="02D5B2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5B1D3747"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460" w:type="dxa"/>
            <w:shd w:val="clear" w:color="auto" w:fill="FFFFFF"/>
            <w:tcMar>
              <w:top w:w="0" w:type="dxa"/>
              <w:left w:w="0" w:type="dxa"/>
              <w:bottom w:w="0" w:type="dxa"/>
              <w:right w:w="0" w:type="dxa"/>
            </w:tcMar>
            <w:vAlign w:val="center"/>
          </w:tcPr>
          <w:p w14:paraId="0ADE82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0.000027 (0.000000000026 - 0.00018)</w:t>
            </w:r>
          </w:p>
        </w:tc>
      </w:tr>
      <w:tr w:rsidR="00785886" w14:paraId="18F96D1E" w14:textId="77777777">
        <w:trPr>
          <w:cantSplit/>
          <w:jc w:val="center"/>
        </w:trPr>
        <w:tc>
          <w:tcPr>
            <w:tcW w:w="3530" w:type="dxa"/>
            <w:shd w:val="clear" w:color="auto" w:fill="FFFFFF"/>
            <w:tcMar>
              <w:top w:w="0" w:type="dxa"/>
              <w:left w:w="0" w:type="dxa"/>
              <w:bottom w:w="0" w:type="dxa"/>
              <w:right w:w="0" w:type="dxa"/>
            </w:tcMar>
            <w:vAlign w:val="center"/>
          </w:tcPr>
          <w:p w14:paraId="11894B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5B2D22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460" w:type="dxa"/>
            <w:shd w:val="clear" w:color="auto" w:fill="FFFFFF"/>
            <w:tcMar>
              <w:top w:w="0" w:type="dxa"/>
              <w:left w:w="0" w:type="dxa"/>
              <w:bottom w:w="0" w:type="dxa"/>
              <w:right w:w="0" w:type="dxa"/>
            </w:tcMar>
            <w:vAlign w:val="center"/>
          </w:tcPr>
          <w:p w14:paraId="6DA2C8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0.000015 (0.0000000000031 - 0.000085)</w:t>
            </w:r>
          </w:p>
        </w:tc>
      </w:tr>
      <w:tr w:rsidR="00785886" w14:paraId="08E7720C" w14:textId="77777777">
        <w:trPr>
          <w:cantSplit/>
          <w:jc w:val="center"/>
        </w:trPr>
        <w:tc>
          <w:tcPr>
            <w:tcW w:w="3530" w:type="dxa"/>
            <w:shd w:val="clear" w:color="auto" w:fill="FFFFFF"/>
            <w:tcMar>
              <w:top w:w="0" w:type="dxa"/>
              <w:left w:w="0" w:type="dxa"/>
              <w:bottom w:w="0" w:type="dxa"/>
              <w:right w:w="0" w:type="dxa"/>
            </w:tcMar>
            <w:vAlign w:val="center"/>
          </w:tcPr>
          <w:p w14:paraId="33DBCA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11F375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460" w:type="dxa"/>
            <w:shd w:val="clear" w:color="auto" w:fill="FFFFFF"/>
            <w:tcMar>
              <w:top w:w="0" w:type="dxa"/>
              <w:left w:w="0" w:type="dxa"/>
              <w:bottom w:w="0" w:type="dxa"/>
              <w:right w:w="0" w:type="dxa"/>
            </w:tcMar>
            <w:vAlign w:val="center"/>
          </w:tcPr>
          <w:p w14:paraId="43E024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0.000012 (0.0000000000068 - 0.000057)</w:t>
            </w:r>
          </w:p>
        </w:tc>
      </w:tr>
      <w:tr w:rsidR="00785886" w14:paraId="79FE6146" w14:textId="77777777">
        <w:trPr>
          <w:cantSplit/>
          <w:jc w:val="center"/>
        </w:trPr>
        <w:tc>
          <w:tcPr>
            <w:tcW w:w="3530" w:type="dxa"/>
            <w:shd w:val="clear" w:color="auto" w:fill="FFFFFF"/>
            <w:tcMar>
              <w:top w:w="0" w:type="dxa"/>
              <w:left w:w="0" w:type="dxa"/>
              <w:bottom w:w="0" w:type="dxa"/>
              <w:right w:w="0" w:type="dxa"/>
            </w:tcMar>
            <w:vAlign w:val="center"/>
          </w:tcPr>
          <w:p w14:paraId="320EDF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7FA69A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56EE2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(0.2 - 0.21)</w:t>
            </w:r>
          </w:p>
        </w:tc>
      </w:tr>
      <w:tr w:rsidR="00785886" w14:paraId="669F5FC9" w14:textId="77777777">
        <w:trPr>
          <w:cantSplit/>
          <w:jc w:val="center"/>
        </w:trPr>
        <w:tc>
          <w:tcPr>
            <w:tcW w:w="3530" w:type="dxa"/>
            <w:shd w:val="clear" w:color="auto" w:fill="FFFFFF"/>
            <w:tcMar>
              <w:top w:w="0" w:type="dxa"/>
              <w:left w:w="0" w:type="dxa"/>
              <w:bottom w:w="0" w:type="dxa"/>
              <w:right w:w="0" w:type="dxa"/>
            </w:tcMar>
            <w:vAlign w:val="center"/>
          </w:tcPr>
          <w:p w14:paraId="2EE6C6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664A76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51B9F9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(0.0077 - 0.012)</w:t>
            </w:r>
          </w:p>
        </w:tc>
      </w:tr>
      <w:tr w:rsidR="00785886" w14:paraId="05D3D415" w14:textId="77777777">
        <w:trPr>
          <w:cantSplit/>
          <w:jc w:val="center"/>
        </w:trPr>
        <w:tc>
          <w:tcPr>
            <w:tcW w:w="3530" w:type="dxa"/>
            <w:shd w:val="clear" w:color="auto" w:fill="FFFFFF"/>
            <w:tcMar>
              <w:top w:w="0" w:type="dxa"/>
              <w:left w:w="0" w:type="dxa"/>
              <w:bottom w:w="0" w:type="dxa"/>
              <w:right w:w="0" w:type="dxa"/>
            </w:tcMar>
            <w:vAlign w:val="center"/>
          </w:tcPr>
          <w:p w14:paraId="0B2A92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7B3FB1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14:paraId="558FB9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(0.98 - 0.98)</w:t>
            </w:r>
          </w:p>
        </w:tc>
      </w:tr>
      <w:tr w:rsidR="00785886" w14:paraId="59553B0B" w14:textId="77777777">
        <w:trPr>
          <w:cantSplit/>
          <w:jc w:val="center"/>
        </w:trPr>
        <w:tc>
          <w:tcPr>
            <w:tcW w:w="3530" w:type="dxa"/>
            <w:shd w:val="clear" w:color="auto" w:fill="FFFFFF"/>
            <w:tcMar>
              <w:top w:w="0" w:type="dxa"/>
              <w:left w:w="0" w:type="dxa"/>
              <w:bottom w:w="0" w:type="dxa"/>
              <w:right w:w="0" w:type="dxa"/>
            </w:tcMar>
            <w:vAlign w:val="center"/>
          </w:tcPr>
          <w:p w14:paraId="2A7BEB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6EF7AE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2EE66F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0.00062 (0.00025 - 0.0011)</w:t>
            </w:r>
          </w:p>
        </w:tc>
      </w:tr>
      <w:tr w:rsidR="00785886" w14:paraId="4447F63E" w14:textId="77777777">
        <w:trPr>
          <w:cantSplit/>
          <w:jc w:val="center"/>
        </w:trPr>
        <w:tc>
          <w:tcPr>
            <w:tcW w:w="3530" w:type="dxa"/>
            <w:shd w:val="clear" w:color="auto" w:fill="FFFFFF"/>
            <w:tcMar>
              <w:top w:w="0" w:type="dxa"/>
              <w:left w:w="0" w:type="dxa"/>
              <w:bottom w:w="0" w:type="dxa"/>
              <w:right w:w="0" w:type="dxa"/>
            </w:tcMar>
            <w:vAlign w:val="center"/>
          </w:tcPr>
          <w:p w14:paraId="35C700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MCN to ICH or PRA</w:t>
            </w:r>
          </w:p>
        </w:tc>
        <w:tc>
          <w:tcPr>
            <w:tcW w:w="3530" w:type="dxa"/>
            <w:shd w:val="clear" w:color="auto" w:fill="FFFFFF"/>
            <w:tcMar>
              <w:top w:w="0" w:type="dxa"/>
              <w:left w:w="0" w:type="dxa"/>
              <w:bottom w:w="0" w:type="dxa"/>
              <w:right w:w="0" w:type="dxa"/>
            </w:tcMar>
            <w:vAlign w:val="center"/>
          </w:tcPr>
          <w:p w14:paraId="2E745A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460" w:type="dxa"/>
            <w:shd w:val="clear" w:color="auto" w:fill="FFFFFF"/>
            <w:tcMar>
              <w:top w:w="0" w:type="dxa"/>
              <w:left w:w="0" w:type="dxa"/>
              <w:bottom w:w="0" w:type="dxa"/>
              <w:right w:w="0" w:type="dxa"/>
            </w:tcMar>
            <w:vAlign w:val="center"/>
          </w:tcPr>
          <w:p w14:paraId="40C0EC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0.0000083 (0.000000000032 - 0.000038)</w:t>
            </w:r>
          </w:p>
        </w:tc>
      </w:tr>
      <w:tr w:rsidR="00785886" w14:paraId="6B983F95" w14:textId="77777777">
        <w:trPr>
          <w:cantSplit/>
          <w:jc w:val="center"/>
        </w:trPr>
        <w:tc>
          <w:tcPr>
            <w:tcW w:w="3530" w:type="dxa"/>
            <w:shd w:val="clear" w:color="auto" w:fill="FFFFFF"/>
            <w:tcMar>
              <w:top w:w="0" w:type="dxa"/>
              <w:left w:w="0" w:type="dxa"/>
              <w:bottom w:w="0" w:type="dxa"/>
              <w:right w:w="0" w:type="dxa"/>
            </w:tcMar>
            <w:vAlign w:val="center"/>
          </w:tcPr>
          <w:p w14:paraId="17BE76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00D8AF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460" w:type="dxa"/>
            <w:shd w:val="clear" w:color="auto" w:fill="FFFFFF"/>
            <w:tcMar>
              <w:top w:w="0" w:type="dxa"/>
              <w:left w:w="0" w:type="dxa"/>
              <w:bottom w:w="0" w:type="dxa"/>
              <w:right w:w="0" w:type="dxa"/>
            </w:tcMar>
            <w:vAlign w:val="center"/>
          </w:tcPr>
          <w:p w14:paraId="13DBA0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0.000065 (0.0000000000096 - 0.00022)</w:t>
            </w:r>
          </w:p>
        </w:tc>
      </w:tr>
      <w:tr w:rsidR="00785886" w14:paraId="1313D12E" w14:textId="77777777">
        <w:trPr>
          <w:cantSplit/>
          <w:jc w:val="center"/>
        </w:trPr>
        <w:tc>
          <w:tcPr>
            <w:tcW w:w="3530" w:type="dxa"/>
            <w:shd w:val="clear" w:color="auto" w:fill="FFFFFF"/>
            <w:tcMar>
              <w:top w:w="0" w:type="dxa"/>
              <w:left w:w="0" w:type="dxa"/>
              <w:bottom w:w="0" w:type="dxa"/>
              <w:right w:w="0" w:type="dxa"/>
            </w:tcMar>
            <w:vAlign w:val="center"/>
          </w:tcPr>
          <w:p w14:paraId="4ACC1E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13AF24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12A69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0.0091 (0.0073 - 0.011)</w:t>
            </w:r>
          </w:p>
        </w:tc>
      </w:tr>
      <w:tr w:rsidR="00785886" w14:paraId="67C612A0" w14:textId="77777777">
        <w:trPr>
          <w:cantSplit/>
          <w:jc w:val="center"/>
        </w:trPr>
        <w:tc>
          <w:tcPr>
            <w:tcW w:w="3530" w:type="dxa"/>
            <w:shd w:val="clear" w:color="auto" w:fill="FFFFFF"/>
            <w:tcMar>
              <w:top w:w="0" w:type="dxa"/>
              <w:left w:w="0" w:type="dxa"/>
              <w:bottom w:w="0" w:type="dxa"/>
              <w:right w:w="0" w:type="dxa"/>
            </w:tcMar>
            <w:vAlign w:val="center"/>
          </w:tcPr>
          <w:p w14:paraId="7A4C95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671F57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3863CD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(0.011 - 0.018)</w:t>
            </w:r>
          </w:p>
        </w:tc>
      </w:tr>
      <w:tr w:rsidR="00785886" w14:paraId="725ECF19" w14:textId="77777777">
        <w:trPr>
          <w:cantSplit/>
          <w:jc w:val="center"/>
        </w:trPr>
        <w:tc>
          <w:tcPr>
            <w:tcW w:w="3530" w:type="dxa"/>
            <w:shd w:val="clear" w:color="auto" w:fill="FFFFFF"/>
            <w:tcMar>
              <w:top w:w="0" w:type="dxa"/>
              <w:left w:w="0" w:type="dxa"/>
              <w:bottom w:w="0" w:type="dxa"/>
              <w:right w:w="0" w:type="dxa"/>
            </w:tcMar>
            <w:vAlign w:val="center"/>
          </w:tcPr>
          <w:p w14:paraId="34C560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13031A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792743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(0.95 - 0.96)</w:t>
            </w:r>
          </w:p>
        </w:tc>
      </w:tr>
      <w:tr w:rsidR="00785886" w14:paraId="449D6F68" w14:textId="77777777">
        <w:trPr>
          <w:cantSplit/>
          <w:jc w:val="center"/>
        </w:trPr>
        <w:tc>
          <w:tcPr>
            <w:tcW w:w="3530" w:type="dxa"/>
            <w:shd w:val="clear" w:color="auto" w:fill="FFFFFF"/>
            <w:tcMar>
              <w:top w:w="0" w:type="dxa"/>
              <w:left w:w="0" w:type="dxa"/>
              <w:bottom w:w="0" w:type="dxa"/>
              <w:right w:w="0" w:type="dxa"/>
            </w:tcMar>
            <w:vAlign w:val="center"/>
          </w:tcPr>
          <w:p w14:paraId="3A3BF4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2926A8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B0CC9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(0.03 - 0.039)</w:t>
            </w:r>
          </w:p>
        </w:tc>
      </w:tr>
      <w:tr w:rsidR="00785886" w14:paraId="5329F216" w14:textId="77777777">
        <w:trPr>
          <w:cantSplit/>
          <w:jc w:val="center"/>
        </w:trPr>
        <w:tc>
          <w:tcPr>
            <w:tcW w:w="3530" w:type="dxa"/>
            <w:shd w:val="clear" w:color="auto" w:fill="FFFFFF"/>
            <w:tcMar>
              <w:top w:w="0" w:type="dxa"/>
              <w:left w:w="0" w:type="dxa"/>
              <w:bottom w:w="0" w:type="dxa"/>
              <w:right w:w="0" w:type="dxa"/>
            </w:tcMar>
            <w:vAlign w:val="center"/>
          </w:tcPr>
          <w:p w14:paraId="66C7B7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16D012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14:paraId="477449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(0.0088 - 0.013)</w:t>
            </w:r>
          </w:p>
        </w:tc>
      </w:tr>
      <w:tr w:rsidR="00785886" w14:paraId="6DA3360F" w14:textId="77777777">
        <w:trPr>
          <w:cantSplit/>
          <w:jc w:val="center"/>
        </w:trPr>
        <w:tc>
          <w:tcPr>
            <w:tcW w:w="3530" w:type="dxa"/>
            <w:shd w:val="clear" w:color="auto" w:fill="FFFFFF"/>
            <w:tcMar>
              <w:top w:w="0" w:type="dxa"/>
              <w:left w:w="0" w:type="dxa"/>
              <w:bottom w:w="0" w:type="dxa"/>
              <w:right w:w="0" w:type="dxa"/>
            </w:tcMar>
            <w:vAlign w:val="center"/>
          </w:tcPr>
          <w:p w14:paraId="0B3922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29F86F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3AD3E2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(0.47 - 0.51)</w:t>
            </w:r>
          </w:p>
        </w:tc>
      </w:tr>
      <w:tr w:rsidR="00785886" w14:paraId="177F1A6D" w14:textId="77777777">
        <w:trPr>
          <w:cantSplit/>
          <w:jc w:val="center"/>
        </w:trPr>
        <w:tc>
          <w:tcPr>
            <w:tcW w:w="3530" w:type="dxa"/>
            <w:shd w:val="clear" w:color="auto" w:fill="FFFFFF"/>
            <w:tcMar>
              <w:top w:w="0" w:type="dxa"/>
              <w:left w:w="0" w:type="dxa"/>
              <w:bottom w:w="0" w:type="dxa"/>
              <w:right w:w="0" w:type="dxa"/>
            </w:tcMar>
            <w:vAlign w:val="center"/>
          </w:tcPr>
          <w:p w14:paraId="295DC6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0DA628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460" w:type="dxa"/>
            <w:shd w:val="clear" w:color="auto" w:fill="FFFFFF"/>
            <w:tcMar>
              <w:top w:w="0" w:type="dxa"/>
              <w:left w:w="0" w:type="dxa"/>
              <w:bottom w:w="0" w:type="dxa"/>
              <w:right w:w="0" w:type="dxa"/>
            </w:tcMar>
            <w:vAlign w:val="center"/>
          </w:tcPr>
          <w:p w14:paraId="3A6D8B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 (0.38 - 0.42)</w:t>
            </w:r>
          </w:p>
        </w:tc>
      </w:tr>
      <w:tr w:rsidR="00785886" w14:paraId="70FC507B" w14:textId="77777777">
        <w:trPr>
          <w:cantSplit/>
          <w:jc w:val="center"/>
        </w:trPr>
        <w:tc>
          <w:tcPr>
            <w:tcW w:w="3530" w:type="dxa"/>
            <w:shd w:val="clear" w:color="auto" w:fill="FFFFFF"/>
            <w:tcMar>
              <w:top w:w="0" w:type="dxa"/>
              <w:left w:w="0" w:type="dxa"/>
              <w:bottom w:w="0" w:type="dxa"/>
              <w:right w:w="0" w:type="dxa"/>
            </w:tcMar>
            <w:vAlign w:val="center"/>
          </w:tcPr>
          <w:p w14:paraId="02258C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75819B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848EE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(0.097 - 0.12)</w:t>
            </w:r>
          </w:p>
        </w:tc>
      </w:tr>
      <w:tr w:rsidR="00785886" w14:paraId="4B06F001" w14:textId="77777777">
        <w:trPr>
          <w:cantSplit/>
          <w:jc w:val="center"/>
        </w:trPr>
        <w:tc>
          <w:tcPr>
            <w:tcW w:w="3530" w:type="dxa"/>
            <w:shd w:val="clear" w:color="auto" w:fill="FFFFFF"/>
            <w:tcMar>
              <w:top w:w="0" w:type="dxa"/>
              <w:left w:w="0" w:type="dxa"/>
              <w:bottom w:w="0" w:type="dxa"/>
              <w:right w:w="0" w:type="dxa"/>
            </w:tcMar>
            <w:vAlign w:val="center"/>
          </w:tcPr>
          <w:p w14:paraId="1AA86D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4A8C19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7BBADE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0.23 (0.21 - 0.24)</w:t>
            </w:r>
          </w:p>
        </w:tc>
      </w:tr>
      <w:tr w:rsidR="00785886" w14:paraId="49D09DC3" w14:textId="77777777">
        <w:trPr>
          <w:cantSplit/>
          <w:jc w:val="center"/>
        </w:trPr>
        <w:tc>
          <w:tcPr>
            <w:tcW w:w="3530" w:type="dxa"/>
            <w:shd w:val="clear" w:color="auto" w:fill="FFFFFF"/>
            <w:tcMar>
              <w:top w:w="0" w:type="dxa"/>
              <w:left w:w="0" w:type="dxa"/>
              <w:bottom w:w="0" w:type="dxa"/>
              <w:right w:w="0" w:type="dxa"/>
            </w:tcMar>
            <w:vAlign w:val="center"/>
          </w:tcPr>
          <w:p w14:paraId="643242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7727AD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482EE3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(0.54 - 0.58)</w:t>
            </w:r>
          </w:p>
        </w:tc>
      </w:tr>
      <w:tr w:rsidR="00785886" w14:paraId="78607C6E" w14:textId="77777777">
        <w:trPr>
          <w:cantSplit/>
          <w:jc w:val="center"/>
        </w:trPr>
        <w:tc>
          <w:tcPr>
            <w:tcW w:w="3530" w:type="dxa"/>
            <w:shd w:val="clear" w:color="auto" w:fill="FFFFFF"/>
            <w:tcMar>
              <w:top w:w="0" w:type="dxa"/>
              <w:left w:w="0" w:type="dxa"/>
              <w:bottom w:w="0" w:type="dxa"/>
              <w:right w:w="0" w:type="dxa"/>
            </w:tcMar>
            <w:vAlign w:val="center"/>
          </w:tcPr>
          <w:p w14:paraId="63410C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51826E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460" w:type="dxa"/>
            <w:shd w:val="clear" w:color="auto" w:fill="FFFFFF"/>
            <w:tcMar>
              <w:top w:w="0" w:type="dxa"/>
              <w:left w:w="0" w:type="dxa"/>
              <w:bottom w:w="0" w:type="dxa"/>
              <w:right w:w="0" w:type="dxa"/>
            </w:tcMar>
            <w:vAlign w:val="center"/>
          </w:tcPr>
          <w:p w14:paraId="13D1F2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(0.028 - 0.04)</w:t>
            </w:r>
          </w:p>
        </w:tc>
      </w:tr>
      <w:tr w:rsidR="00785886" w14:paraId="0BD17F3A" w14:textId="77777777">
        <w:trPr>
          <w:cantSplit/>
          <w:jc w:val="center"/>
        </w:trPr>
        <w:tc>
          <w:tcPr>
            <w:tcW w:w="3530" w:type="dxa"/>
            <w:shd w:val="clear" w:color="auto" w:fill="FFFFFF"/>
            <w:tcMar>
              <w:top w:w="0" w:type="dxa"/>
              <w:left w:w="0" w:type="dxa"/>
              <w:bottom w:w="0" w:type="dxa"/>
              <w:right w:w="0" w:type="dxa"/>
            </w:tcMar>
            <w:vAlign w:val="center"/>
          </w:tcPr>
          <w:p w14:paraId="289273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1556C9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D79FC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(0.17 - 0.19)</w:t>
            </w:r>
          </w:p>
        </w:tc>
      </w:tr>
      <w:tr w:rsidR="00785886" w14:paraId="46F1DFA3" w14:textId="77777777">
        <w:trPr>
          <w:cantSplit/>
          <w:jc w:val="center"/>
        </w:trPr>
        <w:tc>
          <w:tcPr>
            <w:tcW w:w="3530" w:type="dxa"/>
            <w:shd w:val="clear" w:color="auto" w:fill="FFFFFF"/>
            <w:tcMar>
              <w:top w:w="0" w:type="dxa"/>
              <w:left w:w="0" w:type="dxa"/>
              <w:bottom w:w="0" w:type="dxa"/>
              <w:right w:w="0" w:type="dxa"/>
            </w:tcMar>
            <w:vAlign w:val="center"/>
          </w:tcPr>
          <w:p w14:paraId="7F0A98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549119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5D9C0E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(0.18 - 0.21)</w:t>
            </w:r>
          </w:p>
        </w:tc>
      </w:tr>
      <w:tr w:rsidR="00785886" w14:paraId="250D7230" w14:textId="77777777">
        <w:trPr>
          <w:cantSplit/>
          <w:jc w:val="center"/>
        </w:trPr>
        <w:tc>
          <w:tcPr>
            <w:tcW w:w="3530" w:type="dxa"/>
            <w:shd w:val="clear" w:color="auto" w:fill="FFFFFF"/>
            <w:tcMar>
              <w:top w:w="0" w:type="dxa"/>
              <w:left w:w="0" w:type="dxa"/>
              <w:bottom w:w="0" w:type="dxa"/>
              <w:right w:w="0" w:type="dxa"/>
            </w:tcMar>
            <w:vAlign w:val="center"/>
          </w:tcPr>
          <w:p w14:paraId="481D5D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29946B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460" w:type="dxa"/>
            <w:shd w:val="clear" w:color="auto" w:fill="FFFFFF"/>
            <w:tcMar>
              <w:top w:w="0" w:type="dxa"/>
              <w:left w:w="0" w:type="dxa"/>
              <w:bottom w:w="0" w:type="dxa"/>
              <w:right w:w="0" w:type="dxa"/>
            </w:tcMar>
            <w:vAlign w:val="center"/>
          </w:tcPr>
          <w:p w14:paraId="3DE8BF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0.00063 (0.00000000000033 - 0.0045)</w:t>
            </w:r>
          </w:p>
        </w:tc>
      </w:tr>
      <w:tr w:rsidR="00785886" w14:paraId="38FDD8CA" w14:textId="77777777">
        <w:trPr>
          <w:cantSplit/>
          <w:jc w:val="center"/>
        </w:trPr>
        <w:tc>
          <w:tcPr>
            <w:tcW w:w="3530" w:type="dxa"/>
            <w:shd w:val="clear" w:color="auto" w:fill="FFFFFF"/>
            <w:tcMar>
              <w:top w:w="0" w:type="dxa"/>
              <w:left w:w="0" w:type="dxa"/>
              <w:bottom w:w="0" w:type="dxa"/>
              <w:right w:w="0" w:type="dxa"/>
            </w:tcMar>
            <w:vAlign w:val="center"/>
          </w:tcPr>
          <w:p w14:paraId="0FE273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7D6F39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460" w:type="dxa"/>
            <w:shd w:val="clear" w:color="auto" w:fill="FFFFFF"/>
            <w:tcMar>
              <w:top w:w="0" w:type="dxa"/>
              <w:left w:w="0" w:type="dxa"/>
              <w:bottom w:w="0" w:type="dxa"/>
              <w:right w:w="0" w:type="dxa"/>
            </w:tcMar>
            <w:vAlign w:val="center"/>
          </w:tcPr>
          <w:p w14:paraId="2F0A4B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(0.16 - 0.2)</w:t>
            </w:r>
          </w:p>
        </w:tc>
      </w:tr>
      <w:tr w:rsidR="00785886" w14:paraId="7340DC77" w14:textId="77777777">
        <w:trPr>
          <w:cantSplit/>
          <w:jc w:val="center"/>
        </w:trPr>
        <w:tc>
          <w:tcPr>
            <w:tcW w:w="3530" w:type="dxa"/>
            <w:shd w:val="clear" w:color="auto" w:fill="FFFFFF"/>
            <w:tcMar>
              <w:top w:w="0" w:type="dxa"/>
              <w:left w:w="0" w:type="dxa"/>
              <w:bottom w:w="0" w:type="dxa"/>
              <w:right w:w="0" w:type="dxa"/>
            </w:tcMar>
            <w:vAlign w:val="center"/>
          </w:tcPr>
          <w:p w14:paraId="7D729E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31484A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460" w:type="dxa"/>
            <w:shd w:val="clear" w:color="auto" w:fill="FFFFFF"/>
            <w:tcMar>
              <w:top w:w="0" w:type="dxa"/>
              <w:left w:w="0" w:type="dxa"/>
              <w:bottom w:w="0" w:type="dxa"/>
              <w:right w:w="0" w:type="dxa"/>
            </w:tcMar>
            <w:vAlign w:val="center"/>
          </w:tcPr>
          <w:p w14:paraId="3D4DF8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 (0.0013 - 0.0053)</w:t>
            </w:r>
          </w:p>
        </w:tc>
      </w:tr>
      <w:tr w:rsidR="00785886" w14:paraId="287C6BF6" w14:textId="77777777">
        <w:trPr>
          <w:cantSplit/>
          <w:jc w:val="center"/>
        </w:trPr>
        <w:tc>
          <w:tcPr>
            <w:tcW w:w="3530" w:type="dxa"/>
            <w:shd w:val="clear" w:color="auto" w:fill="FFFFFF"/>
            <w:tcMar>
              <w:top w:w="0" w:type="dxa"/>
              <w:left w:w="0" w:type="dxa"/>
              <w:bottom w:w="0" w:type="dxa"/>
              <w:right w:w="0" w:type="dxa"/>
            </w:tcMar>
            <w:vAlign w:val="center"/>
          </w:tcPr>
          <w:p w14:paraId="1A56C4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0DAF0C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F7C23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(0.59 - 0.65)</w:t>
            </w:r>
          </w:p>
        </w:tc>
      </w:tr>
      <w:tr w:rsidR="00785886" w14:paraId="50885DE6" w14:textId="77777777">
        <w:trPr>
          <w:cantSplit/>
          <w:jc w:val="center"/>
        </w:trPr>
        <w:tc>
          <w:tcPr>
            <w:tcW w:w="3530" w:type="dxa"/>
            <w:shd w:val="clear" w:color="auto" w:fill="FFFFFF"/>
            <w:tcMar>
              <w:top w:w="0" w:type="dxa"/>
              <w:left w:w="0" w:type="dxa"/>
              <w:bottom w:w="0" w:type="dxa"/>
              <w:right w:w="0" w:type="dxa"/>
            </w:tcMar>
            <w:vAlign w:val="center"/>
          </w:tcPr>
          <w:p w14:paraId="48467C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532ECC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457264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(0.0019 - 0.27)</w:t>
            </w:r>
          </w:p>
        </w:tc>
      </w:tr>
      <w:tr w:rsidR="00785886" w14:paraId="41D2DDD2" w14:textId="77777777">
        <w:trPr>
          <w:cantSplit/>
          <w:jc w:val="center"/>
        </w:trPr>
        <w:tc>
          <w:tcPr>
            <w:tcW w:w="3530" w:type="dxa"/>
            <w:shd w:val="clear" w:color="auto" w:fill="FFFFFF"/>
            <w:tcMar>
              <w:top w:w="0" w:type="dxa"/>
              <w:left w:w="0" w:type="dxa"/>
              <w:bottom w:w="0" w:type="dxa"/>
              <w:right w:w="0" w:type="dxa"/>
            </w:tcMar>
            <w:vAlign w:val="center"/>
          </w:tcPr>
          <w:p w14:paraId="1A8710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4A9F56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5DD14F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(0.7 - 0.99)</w:t>
            </w:r>
          </w:p>
        </w:tc>
      </w:tr>
      <w:tr w:rsidR="00785886" w14:paraId="5AE3B975" w14:textId="77777777">
        <w:trPr>
          <w:cantSplit/>
          <w:jc w:val="center"/>
        </w:trPr>
        <w:tc>
          <w:tcPr>
            <w:tcW w:w="3530" w:type="dxa"/>
            <w:shd w:val="clear" w:color="auto" w:fill="FFFFFF"/>
            <w:tcMar>
              <w:top w:w="0" w:type="dxa"/>
              <w:left w:w="0" w:type="dxa"/>
              <w:bottom w:w="0" w:type="dxa"/>
              <w:right w:w="0" w:type="dxa"/>
            </w:tcMar>
            <w:vAlign w:val="center"/>
          </w:tcPr>
          <w:p w14:paraId="5194A6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4EBC5F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460" w:type="dxa"/>
            <w:shd w:val="clear" w:color="auto" w:fill="FFFFFF"/>
            <w:tcMar>
              <w:top w:w="0" w:type="dxa"/>
              <w:left w:w="0" w:type="dxa"/>
              <w:bottom w:w="0" w:type="dxa"/>
              <w:right w:w="0" w:type="dxa"/>
            </w:tcMar>
            <w:vAlign w:val="center"/>
          </w:tcPr>
          <w:p w14:paraId="2BA458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(0.000000000000075 - 0.018)</w:t>
            </w:r>
          </w:p>
        </w:tc>
      </w:tr>
      <w:tr w:rsidR="00785886" w14:paraId="70A29B99" w14:textId="77777777">
        <w:trPr>
          <w:cantSplit/>
          <w:jc w:val="center"/>
        </w:trPr>
        <w:tc>
          <w:tcPr>
            <w:tcW w:w="3530" w:type="dxa"/>
            <w:shd w:val="clear" w:color="auto" w:fill="FFFFFF"/>
            <w:tcMar>
              <w:top w:w="0" w:type="dxa"/>
              <w:left w:w="0" w:type="dxa"/>
              <w:bottom w:w="0" w:type="dxa"/>
              <w:right w:w="0" w:type="dxa"/>
            </w:tcMar>
            <w:vAlign w:val="center"/>
          </w:tcPr>
          <w:p w14:paraId="6D4E95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7ACEBF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899D5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(0.0000000021 - 0.027)</w:t>
            </w:r>
          </w:p>
        </w:tc>
      </w:tr>
      <w:tr w:rsidR="00785886" w14:paraId="4342249A" w14:textId="77777777">
        <w:trPr>
          <w:cantSplit/>
          <w:jc w:val="center"/>
        </w:trPr>
        <w:tc>
          <w:tcPr>
            <w:tcW w:w="3530" w:type="dxa"/>
            <w:shd w:val="clear" w:color="auto" w:fill="FFFFFF"/>
            <w:tcMar>
              <w:top w:w="0" w:type="dxa"/>
              <w:left w:w="0" w:type="dxa"/>
              <w:bottom w:w="0" w:type="dxa"/>
              <w:right w:w="0" w:type="dxa"/>
            </w:tcMar>
            <w:vAlign w:val="center"/>
          </w:tcPr>
          <w:p w14:paraId="293835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6C7568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6F44F3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785886" w14:paraId="6DD4DE4B" w14:textId="77777777">
        <w:trPr>
          <w:cantSplit/>
          <w:jc w:val="center"/>
        </w:trPr>
        <w:tc>
          <w:tcPr>
            <w:tcW w:w="3530" w:type="dxa"/>
            <w:shd w:val="clear" w:color="auto" w:fill="FFFFFF"/>
            <w:tcMar>
              <w:top w:w="0" w:type="dxa"/>
              <w:left w:w="0" w:type="dxa"/>
              <w:bottom w:w="0" w:type="dxa"/>
              <w:right w:w="0" w:type="dxa"/>
            </w:tcMar>
            <w:vAlign w:val="center"/>
          </w:tcPr>
          <w:p w14:paraId="5B82F0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4958EB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460" w:type="dxa"/>
            <w:shd w:val="clear" w:color="auto" w:fill="FFFFFF"/>
            <w:tcMar>
              <w:top w:w="0" w:type="dxa"/>
              <w:left w:w="0" w:type="dxa"/>
              <w:bottom w:w="0" w:type="dxa"/>
              <w:right w:w="0" w:type="dxa"/>
            </w:tcMar>
            <w:vAlign w:val="center"/>
          </w:tcPr>
          <w:p w14:paraId="734309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(0.00000000054 - 0.088)</w:t>
            </w:r>
          </w:p>
        </w:tc>
      </w:tr>
      <w:tr w:rsidR="00785886" w14:paraId="730CC150" w14:textId="77777777">
        <w:trPr>
          <w:cantSplit/>
          <w:jc w:val="center"/>
        </w:trPr>
        <w:tc>
          <w:tcPr>
            <w:tcW w:w="3530" w:type="dxa"/>
            <w:shd w:val="clear" w:color="auto" w:fill="FFFFFF"/>
            <w:tcMar>
              <w:top w:w="0" w:type="dxa"/>
              <w:left w:w="0" w:type="dxa"/>
              <w:bottom w:w="0" w:type="dxa"/>
              <w:right w:w="0" w:type="dxa"/>
            </w:tcMar>
            <w:vAlign w:val="center"/>
          </w:tcPr>
          <w:p w14:paraId="1A60D2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0F7EA1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460" w:type="dxa"/>
            <w:shd w:val="clear" w:color="auto" w:fill="FFFFFF"/>
            <w:tcMar>
              <w:top w:w="0" w:type="dxa"/>
              <w:left w:w="0" w:type="dxa"/>
              <w:bottom w:w="0" w:type="dxa"/>
              <w:right w:w="0" w:type="dxa"/>
            </w:tcMar>
            <w:vAlign w:val="center"/>
          </w:tcPr>
          <w:p w14:paraId="080641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(0.0045 - 0.3)</w:t>
            </w:r>
          </w:p>
        </w:tc>
      </w:tr>
      <w:tr w:rsidR="00785886" w14:paraId="5BF0C438" w14:textId="77777777">
        <w:trPr>
          <w:cantSplit/>
          <w:jc w:val="center"/>
        </w:trPr>
        <w:tc>
          <w:tcPr>
            <w:tcW w:w="3530" w:type="dxa"/>
            <w:shd w:val="clear" w:color="auto" w:fill="FFFFFF"/>
            <w:tcMar>
              <w:top w:w="0" w:type="dxa"/>
              <w:left w:w="0" w:type="dxa"/>
              <w:bottom w:w="0" w:type="dxa"/>
              <w:right w:w="0" w:type="dxa"/>
            </w:tcMar>
            <w:vAlign w:val="center"/>
          </w:tcPr>
          <w:p w14:paraId="4B6122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686746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460" w:type="dxa"/>
            <w:shd w:val="clear" w:color="auto" w:fill="FFFFFF"/>
            <w:tcMar>
              <w:top w:w="0" w:type="dxa"/>
              <w:left w:w="0" w:type="dxa"/>
              <w:bottom w:w="0" w:type="dxa"/>
              <w:right w:w="0" w:type="dxa"/>
            </w:tcMar>
            <w:vAlign w:val="center"/>
          </w:tcPr>
          <w:p w14:paraId="5D13CE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0.0093 (0.000000018 - 0.045)</w:t>
            </w:r>
          </w:p>
        </w:tc>
      </w:tr>
      <w:tr w:rsidR="00785886" w14:paraId="4F703DE9" w14:textId="77777777">
        <w:trPr>
          <w:cantSplit/>
          <w:jc w:val="center"/>
        </w:trPr>
        <w:tc>
          <w:tcPr>
            <w:tcW w:w="3530" w:type="dxa"/>
            <w:shd w:val="clear" w:color="auto" w:fill="FFFFFF"/>
            <w:tcMar>
              <w:top w:w="0" w:type="dxa"/>
              <w:left w:w="0" w:type="dxa"/>
              <w:bottom w:w="0" w:type="dxa"/>
              <w:right w:w="0" w:type="dxa"/>
            </w:tcMar>
            <w:vAlign w:val="center"/>
          </w:tcPr>
          <w:p w14:paraId="3EA471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45B4A7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460" w:type="dxa"/>
            <w:shd w:val="clear" w:color="auto" w:fill="FFFFFF"/>
            <w:tcMar>
              <w:top w:w="0" w:type="dxa"/>
              <w:left w:w="0" w:type="dxa"/>
              <w:bottom w:w="0" w:type="dxa"/>
              <w:right w:w="0" w:type="dxa"/>
            </w:tcMar>
            <w:vAlign w:val="center"/>
          </w:tcPr>
          <w:p w14:paraId="3E7CA9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0.0087 (0.0000000031 - 0.045)</w:t>
            </w:r>
          </w:p>
        </w:tc>
      </w:tr>
      <w:tr w:rsidR="00785886" w14:paraId="79FB057D" w14:textId="77777777">
        <w:trPr>
          <w:cantSplit/>
          <w:jc w:val="center"/>
        </w:trPr>
        <w:tc>
          <w:tcPr>
            <w:tcW w:w="3530" w:type="dxa"/>
            <w:shd w:val="clear" w:color="auto" w:fill="FFFFFF"/>
            <w:tcMar>
              <w:top w:w="0" w:type="dxa"/>
              <w:left w:w="0" w:type="dxa"/>
              <w:bottom w:w="0" w:type="dxa"/>
              <w:right w:w="0" w:type="dxa"/>
            </w:tcMar>
            <w:vAlign w:val="center"/>
          </w:tcPr>
          <w:p w14:paraId="2003E9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513365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460" w:type="dxa"/>
            <w:shd w:val="clear" w:color="auto" w:fill="FFFFFF"/>
            <w:tcMar>
              <w:top w:w="0" w:type="dxa"/>
              <w:left w:w="0" w:type="dxa"/>
              <w:bottom w:w="0" w:type="dxa"/>
              <w:right w:w="0" w:type="dxa"/>
            </w:tcMar>
            <w:vAlign w:val="center"/>
          </w:tcPr>
          <w:p w14:paraId="3BD51E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(0.00000000025 - 0.057)</w:t>
            </w:r>
          </w:p>
        </w:tc>
      </w:tr>
      <w:tr w:rsidR="00785886" w14:paraId="02AB2D59" w14:textId="77777777">
        <w:trPr>
          <w:cantSplit/>
          <w:jc w:val="center"/>
        </w:trPr>
        <w:tc>
          <w:tcPr>
            <w:tcW w:w="3530" w:type="dxa"/>
            <w:shd w:val="clear" w:color="auto" w:fill="FFFFFF"/>
            <w:tcMar>
              <w:top w:w="0" w:type="dxa"/>
              <w:left w:w="0" w:type="dxa"/>
              <w:bottom w:w="0" w:type="dxa"/>
              <w:right w:w="0" w:type="dxa"/>
            </w:tcMar>
            <w:vAlign w:val="center"/>
          </w:tcPr>
          <w:p w14:paraId="2E0E8A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7EE798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5C6B2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(0.2 - 0.76)</w:t>
            </w:r>
          </w:p>
        </w:tc>
      </w:tr>
      <w:tr w:rsidR="00785886" w14:paraId="38131366" w14:textId="77777777">
        <w:trPr>
          <w:cantSplit/>
          <w:jc w:val="center"/>
        </w:trPr>
        <w:tc>
          <w:tcPr>
            <w:tcW w:w="3530" w:type="dxa"/>
            <w:shd w:val="clear" w:color="auto" w:fill="FFFFFF"/>
            <w:tcMar>
              <w:top w:w="0" w:type="dxa"/>
              <w:left w:w="0" w:type="dxa"/>
              <w:bottom w:w="0" w:type="dxa"/>
              <w:right w:w="0" w:type="dxa"/>
            </w:tcMar>
            <w:vAlign w:val="center"/>
          </w:tcPr>
          <w:p w14:paraId="7BF74E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14:paraId="599133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3277C6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5E62B159" w14:textId="77777777">
        <w:trPr>
          <w:cantSplit/>
          <w:jc w:val="center"/>
        </w:trPr>
        <w:tc>
          <w:tcPr>
            <w:tcW w:w="3530" w:type="dxa"/>
            <w:shd w:val="clear" w:color="auto" w:fill="FFFFFF"/>
            <w:tcMar>
              <w:top w:w="0" w:type="dxa"/>
              <w:left w:w="0" w:type="dxa"/>
              <w:bottom w:w="0" w:type="dxa"/>
              <w:right w:w="0" w:type="dxa"/>
            </w:tcMar>
            <w:vAlign w:val="center"/>
          </w:tcPr>
          <w:p w14:paraId="4EDBF0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Hood River</w:t>
            </w:r>
          </w:p>
        </w:tc>
        <w:tc>
          <w:tcPr>
            <w:tcW w:w="3530" w:type="dxa"/>
            <w:shd w:val="clear" w:color="auto" w:fill="FFFFFF"/>
            <w:tcMar>
              <w:top w:w="0" w:type="dxa"/>
              <w:left w:w="0" w:type="dxa"/>
              <w:bottom w:w="0" w:type="dxa"/>
              <w:right w:w="0" w:type="dxa"/>
            </w:tcMar>
            <w:vAlign w:val="center"/>
          </w:tcPr>
          <w:p w14:paraId="66B453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EE33B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 (0.000000026 - 0.23)</w:t>
            </w:r>
          </w:p>
        </w:tc>
      </w:tr>
      <w:tr w:rsidR="00785886" w14:paraId="6A170BDF" w14:textId="77777777">
        <w:trPr>
          <w:cantSplit/>
          <w:jc w:val="center"/>
        </w:trPr>
        <w:tc>
          <w:tcPr>
            <w:tcW w:w="3530" w:type="dxa"/>
            <w:shd w:val="clear" w:color="auto" w:fill="FFFFFF"/>
            <w:tcMar>
              <w:top w:w="0" w:type="dxa"/>
              <w:left w:w="0" w:type="dxa"/>
              <w:bottom w:w="0" w:type="dxa"/>
              <w:right w:w="0" w:type="dxa"/>
            </w:tcMar>
            <w:vAlign w:val="center"/>
          </w:tcPr>
          <w:p w14:paraId="0B3A886A"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30" w:type="dxa"/>
            <w:shd w:val="clear" w:color="auto" w:fill="FFFFFF"/>
            <w:tcMar>
              <w:top w:w="0" w:type="dxa"/>
              <w:left w:w="0" w:type="dxa"/>
              <w:bottom w:w="0" w:type="dxa"/>
              <w:right w:w="0" w:type="dxa"/>
            </w:tcMar>
            <w:vAlign w:val="center"/>
          </w:tcPr>
          <w:p w14:paraId="5F8FFF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32405C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(0.00000041 -   1)</w:t>
            </w:r>
          </w:p>
        </w:tc>
      </w:tr>
      <w:tr w:rsidR="00785886" w14:paraId="6F8C587A" w14:textId="77777777">
        <w:trPr>
          <w:cantSplit/>
          <w:jc w:val="center"/>
        </w:trPr>
        <w:tc>
          <w:tcPr>
            <w:tcW w:w="3530" w:type="dxa"/>
            <w:shd w:val="clear" w:color="auto" w:fill="FFFFFF"/>
            <w:tcMar>
              <w:top w:w="0" w:type="dxa"/>
              <w:left w:w="0" w:type="dxa"/>
              <w:bottom w:w="0" w:type="dxa"/>
              <w:right w:w="0" w:type="dxa"/>
            </w:tcMar>
            <w:vAlign w:val="center"/>
          </w:tcPr>
          <w:p w14:paraId="112F64F9"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30" w:type="dxa"/>
            <w:shd w:val="clear" w:color="auto" w:fill="FFFFFF"/>
            <w:tcMar>
              <w:top w:w="0" w:type="dxa"/>
              <w:left w:w="0" w:type="dxa"/>
              <w:bottom w:w="0" w:type="dxa"/>
              <w:right w:w="0" w:type="dxa"/>
            </w:tcMar>
            <w:vAlign w:val="center"/>
          </w:tcPr>
          <w:p w14:paraId="62415A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04198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(0.00000025 -   1)</w:t>
            </w:r>
          </w:p>
        </w:tc>
      </w:tr>
      <w:tr w:rsidR="00785886" w14:paraId="6BEA4924" w14:textId="77777777">
        <w:trPr>
          <w:cantSplit/>
          <w:jc w:val="center"/>
        </w:trPr>
        <w:tc>
          <w:tcPr>
            <w:tcW w:w="3530" w:type="dxa"/>
            <w:shd w:val="clear" w:color="auto" w:fill="FFFFFF"/>
            <w:tcMar>
              <w:top w:w="0" w:type="dxa"/>
              <w:left w:w="0" w:type="dxa"/>
              <w:bottom w:w="0" w:type="dxa"/>
              <w:right w:w="0" w:type="dxa"/>
            </w:tcMar>
            <w:vAlign w:val="center"/>
          </w:tcPr>
          <w:p w14:paraId="762B42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14:paraId="74AD70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3CD253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785886" w14:paraId="02E80E2E" w14:textId="77777777">
        <w:trPr>
          <w:cantSplit/>
          <w:jc w:val="center"/>
        </w:trPr>
        <w:tc>
          <w:tcPr>
            <w:tcW w:w="3530" w:type="dxa"/>
            <w:shd w:val="clear" w:color="auto" w:fill="FFFFFF"/>
            <w:tcMar>
              <w:top w:w="0" w:type="dxa"/>
              <w:left w:w="0" w:type="dxa"/>
              <w:bottom w:w="0" w:type="dxa"/>
              <w:right w:w="0" w:type="dxa"/>
            </w:tcMar>
            <w:vAlign w:val="center"/>
          </w:tcPr>
          <w:p w14:paraId="1604E4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14:paraId="54AE08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38B52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(0.084 - 0.18)</w:t>
            </w:r>
          </w:p>
        </w:tc>
      </w:tr>
      <w:tr w:rsidR="00785886" w14:paraId="060104FF" w14:textId="77777777">
        <w:trPr>
          <w:cantSplit/>
          <w:jc w:val="center"/>
        </w:trPr>
        <w:tc>
          <w:tcPr>
            <w:tcW w:w="3530" w:type="dxa"/>
            <w:shd w:val="clear" w:color="auto" w:fill="FFFFFF"/>
            <w:tcMar>
              <w:top w:w="0" w:type="dxa"/>
              <w:left w:w="0" w:type="dxa"/>
              <w:bottom w:w="0" w:type="dxa"/>
              <w:right w:w="0" w:type="dxa"/>
            </w:tcMar>
            <w:vAlign w:val="center"/>
          </w:tcPr>
          <w:p w14:paraId="1B74B7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14:paraId="67BE08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005633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(0.000000069 -   1)</w:t>
            </w:r>
          </w:p>
        </w:tc>
      </w:tr>
      <w:tr w:rsidR="00785886" w14:paraId="29F1FFBF" w14:textId="77777777">
        <w:trPr>
          <w:cantSplit/>
          <w:jc w:val="center"/>
        </w:trPr>
        <w:tc>
          <w:tcPr>
            <w:tcW w:w="3530" w:type="dxa"/>
            <w:shd w:val="clear" w:color="auto" w:fill="FFFFFF"/>
            <w:tcMar>
              <w:top w:w="0" w:type="dxa"/>
              <w:left w:w="0" w:type="dxa"/>
              <w:bottom w:w="0" w:type="dxa"/>
              <w:right w:w="0" w:type="dxa"/>
            </w:tcMar>
            <w:vAlign w:val="center"/>
          </w:tcPr>
          <w:p w14:paraId="702956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14:paraId="7CF86A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12D82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(0.00000017 -   1)</w:t>
            </w:r>
          </w:p>
        </w:tc>
      </w:tr>
      <w:tr w:rsidR="00785886" w14:paraId="562F117D" w14:textId="77777777">
        <w:trPr>
          <w:cantSplit/>
          <w:jc w:val="center"/>
        </w:trPr>
        <w:tc>
          <w:tcPr>
            <w:tcW w:w="3530" w:type="dxa"/>
            <w:shd w:val="clear" w:color="auto" w:fill="FFFFFF"/>
            <w:tcMar>
              <w:top w:w="0" w:type="dxa"/>
              <w:left w:w="0" w:type="dxa"/>
              <w:bottom w:w="0" w:type="dxa"/>
              <w:right w:w="0" w:type="dxa"/>
            </w:tcMar>
            <w:vAlign w:val="center"/>
          </w:tcPr>
          <w:p w14:paraId="43ECFB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14:paraId="7589C6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419041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(0.000000068 -   1)</w:t>
            </w:r>
          </w:p>
        </w:tc>
      </w:tr>
      <w:tr w:rsidR="00785886" w14:paraId="2CF6F10C" w14:textId="77777777">
        <w:trPr>
          <w:cantSplit/>
          <w:jc w:val="center"/>
        </w:trPr>
        <w:tc>
          <w:tcPr>
            <w:tcW w:w="3530" w:type="dxa"/>
            <w:shd w:val="clear" w:color="auto" w:fill="FFFFFF"/>
            <w:tcMar>
              <w:top w:w="0" w:type="dxa"/>
              <w:left w:w="0" w:type="dxa"/>
              <w:bottom w:w="0" w:type="dxa"/>
              <w:right w:w="0" w:type="dxa"/>
            </w:tcMar>
            <w:vAlign w:val="center"/>
          </w:tcPr>
          <w:p w14:paraId="66BED7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14:paraId="4267DD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5B507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(0.00000053 -   1)</w:t>
            </w:r>
          </w:p>
        </w:tc>
      </w:tr>
      <w:tr w:rsidR="00785886" w14:paraId="2C1AB997" w14:textId="77777777">
        <w:trPr>
          <w:cantSplit/>
          <w:jc w:val="center"/>
        </w:trPr>
        <w:tc>
          <w:tcPr>
            <w:tcW w:w="3530" w:type="dxa"/>
            <w:shd w:val="clear" w:color="auto" w:fill="FFFFFF"/>
            <w:tcMar>
              <w:top w:w="0" w:type="dxa"/>
              <w:left w:w="0" w:type="dxa"/>
              <w:bottom w:w="0" w:type="dxa"/>
              <w:right w:w="0" w:type="dxa"/>
            </w:tcMar>
            <w:vAlign w:val="center"/>
          </w:tcPr>
          <w:p w14:paraId="188A17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14:paraId="04C1CC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19CB6C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(0.00000092 -   1)</w:t>
            </w:r>
          </w:p>
        </w:tc>
      </w:tr>
      <w:tr w:rsidR="00785886" w14:paraId="423990A8" w14:textId="77777777">
        <w:trPr>
          <w:cantSplit/>
          <w:jc w:val="center"/>
        </w:trPr>
        <w:tc>
          <w:tcPr>
            <w:tcW w:w="3530" w:type="dxa"/>
            <w:shd w:val="clear" w:color="auto" w:fill="FFFFFF"/>
            <w:tcMar>
              <w:top w:w="0" w:type="dxa"/>
              <w:left w:w="0" w:type="dxa"/>
              <w:bottom w:w="0" w:type="dxa"/>
              <w:right w:w="0" w:type="dxa"/>
            </w:tcMar>
            <w:vAlign w:val="center"/>
          </w:tcPr>
          <w:p w14:paraId="184E8E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14:paraId="18C36A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BD47F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(0.00000043 -   1)</w:t>
            </w:r>
          </w:p>
        </w:tc>
      </w:tr>
      <w:tr w:rsidR="00785886" w14:paraId="2D9BA1EC" w14:textId="77777777">
        <w:trPr>
          <w:cantSplit/>
          <w:jc w:val="center"/>
        </w:trPr>
        <w:tc>
          <w:tcPr>
            <w:tcW w:w="3530" w:type="dxa"/>
            <w:shd w:val="clear" w:color="auto" w:fill="FFFFFF"/>
            <w:tcMar>
              <w:top w:w="0" w:type="dxa"/>
              <w:left w:w="0" w:type="dxa"/>
              <w:bottom w:w="0" w:type="dxa"/>
              <w:right w:w="0" w:type="dxa"/>
            </w:tcMar>
            <w:vAlign w:val="center"/>
          </w:tcPr>
          <w:p w14:paraId="356F5B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14:paraId="0C0E13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12FDCC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(0.0000000052 -   1)</w:t>
            </w:r>
          </w:p>
        </w:tc>
      </w:tr>
      <w:tr w:rsidR="00785886" w14:paraId="0AFDF92A" w14:textId="77777777">
        <w:trPr>
          <w:cantSplit/>
          <w:jc w:val="center"/>
        </w:trPr>
        <w:tc>
          <w:tcPr>
            <w:tcW w:w="3530" w:type="dxa"/>
            <w:shd w:val="clear" w:color="auto" w:fill="FFFFFF"/>
            <w:tcMar>
              <w:top w:w="0" w:type="dxa"/>
              <w:left w:w="0" w:type="dxa"/>
              <w:bottom w:w="0" w:type="dxa"/>
              <w:right w:w="0" w:type="dxa"/>
            </w:tcMar>
            <w:vAlign w:val="center"/>
          </w:tcPr>
          <w:p w14:paraId="469F96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14:paraId="735E90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DEAFD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(0.00000096 -   1)</w:t>
            </w:r>
          </w:p>
        </w:tc>
      </w:tr>
      <w:tr w:rsidR="00785886" w14:paraId="2EB57C4D" w14:textId="77777777">
        <w:trPr>
          <w:cantSplit/>
          <w:jc w:val="center"/>
        </w:trPr>
        <w:tc>
          <w:tcPr>
            <w:tcW w:w="3530" w:type="dxa"/>
            <w:shd w:val="clear" w:color="auto" w:fill="FFFFFF"/>
            <w:tcMar>
              <w:top w:w="0" w:type="dxa"/>
              <w:left w:w="0" w:type="dxa"/>
              <w:bottom w:w="0" w:type="dxa"/>
              <w:right w:w="0" w:type="dxa"/>
            </w:tcMar>
            <w:vAlign w:val="center"/>
          </w:tcPr>
          <w:p w14:paraId="4C4C84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14:paraId="2E8D47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7D011C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(0.00000023 -   1)</w:t>
            </w:r>
          </w:p>
        </w:tc>
      </w:tr>
      <w:tr w:rsidR="00785886" w14:paraId="401F5593" w14:textId="77777777">
        <w:trPr>
          <w:cantSplit/>
          <w:jc w:val="center"/>
        </w:trPr>
        <w:tc>
          <w:tcPr>
            <w:tcW w:w="3530" w:type="dxa"/>
            <w:shd w:val="clear" w:color="auto" w:fill="FFFFFF"/>
            <w:tcMar>
              <w:top w:w="0" w:type="dxa"/>
              <w:left w:w="0" w:type="dxa"/>
              <w:bottom w:w="0" w:type="dxa"/>
              <w:right w:w="0" w:type="dxa"/>
            </w:tcMar>
            <w:vAlign w:val="center"/>
          </w:tcPr>
          <w:p w14:paraId="036E68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14:paraId="3D995D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FABE2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(0.0000016 -   1)</w:t>
            </w:r>
          </w:p>
        </w:tc>
      </w:tr>
      <w:tr w:rsidR="00785886" w14:paraId="70224977" w14:textId="77777777">
        <w:trPr>
          <w:cantSplit/>
          <w:jc w:val="center"/>
        </w:trPr>
        <w:tc>
          <w:tcPr>
            <w:tcW w:w="3530" w:type="dxa"/>
            <w:shd w:val="clear" w:color="auto" w:fill="FFFFFF"/>
            <w:tcMar>
              <w:top w:w="0" w:type="dxa"/>
              <w:left w:w="0" w:type="dxa"/>
              <w:bottom w:w="0" w:type="dxa"/>
              <w:right w:w="0" w:type="dxa"/>
            </w:tcMar>
            <w:vAlign w:val="center"/>
          </w:tcPr>
          <w:p w14:paraId="0D22C9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14:paraId="0A8B0A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1316E3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0.049 (0.034 - 0.066)</w:t>
            </w:r>
          </w:p>
        </w:tc>
      </w:tr>
      <w:tr w:rsidR="00785886" w14:paraId="1CA6AD2E" w14:textId="77777777">
        <w:trPr>
          <w:cantSplit/>
          <w:jc w:val="center"/>
        </w:trPr>
        <w:tc>
          <w:tcPr>
            <w:tcW w:w="3530" w:type="dxa"/>
            <w:shd w:val="clear" w:color="auto" w:fill="FFFFFF"/>
            <w:tcMar>
              <w:top w:w="0" w:type="dxa"/>
              <w:left w:w="0" w:type="dxa"/>
              <w:bottom w:w="0" w:type="dxa"/>
              <w:right w:w="0" w:type="dxa"/>
            </w:tcMar>
            <w:vAlign w:val="center"/>
          </w:tcPr>
          <w:p w14:paraId="6E693B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14:paraId="56135B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FB84E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(0.93 - 0.97)</w:t>
            </w:r>
          </w:p>
        </w:tc>
      </w:tr>
      <w:tr w:rsidR="00785886" w14:paraId="33FEDCA3" w14:textId="77777777">
        <w:trPr>
          <w:cantSplit/>
          <w:jc w:val="center"/>
        </w:trPr>
        <w:tc>
          <w:tcPr>
            <w:tcW w:w="3530" w:type="dxa"/>
            <w:shd w:val="clear" w:color="auto" w:fill="FFFFFF"/>
            <w:tcMar>
              <w:top w:w="0" w:type="dxa"/>
              <w:left w:w="0" w:type="dxa"/>
              <w:bottom w:w="0" w:type="dxa"/>
              <w:right w:w="0" w:type="dxa"/>
            </w:tcMar>
            <w:vAlign w:val="center"/>
          </w:tcPr>
          <w:p w14:paraId="414E8C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14:paraId="7D80A0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4A90E7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(0.071 - 0.19)</w:t>
            </w:r>
          </w:p>
        </w:tc>
      </w:tr>
      <w:tr w:rsidR="00785886" w14:paraId="35960B43" w14:textId="77777777">
        <w:trPr>
          <w:cantSplit/>
          <w:jc w:val="center"/>
        </w:trPr>
        <w:tc>
          <w:tcPr>
            <w:tcW w:w="3530" w:type="dxa"/>
            <w:shd w:val="clear" w:color="auto" w:fill="FFFFFF"/>
            <w:tcMar>
              <w:top w:w="0" w:type="dxa"/>
              <w:left w:w="0" w:type="dxa"/>
              <w:bottom w:w="0" w:type="dxa"/>
              <w:right w:w="0" w:type="dxa"/>
            </w:tcMar>
            <w:vAlign w:val="center"/>
          </w:tcPr>
          <w:p w14:paraId="53632D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14:paraId="1ECD1B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DAD1F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(0.81 - 0.93)</w:t>
            </w:r>
          </w:p>
        </w:tc>
      </w:tr>
      <w:tr w:rsidR="00785886" w14:paraId="7F1DAC79" w14:textId="77777777">
        <w:trPr>
          <w:cantSplit/>
          <w:jc w:val="center"/>
        </w:trPr>
        <w:tc>
          <w:tcPr>
            <w:tcW w:w="3530" w:type="dxa"/>
            <w:shd w:val="clear" w:color="auto" w:fill="FFFFFF"/>
            <w:tcMar>
              <w:top w:w="0" w:type="dxa"/>
              <w:left w:w="0" w:type="dxa"/>
              <w:bottom w:w="0" w:type="dxa"/>
              <w:right w:w="0" w:type="dxa"/>
            </w:tcMar>
            <w:vAlign w:val="center"/>
          </w:tcPr>
          <w:p w14:paraId="583AD7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14:paraId="647261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130698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(0.095 - 0.17)</w:t>
            </w:r>
          </w:p>
        </w:tc>
      </w:tr>
      <w:tr w:rsidR="00785886" w14:paraId="380E7CBA" w14:textId="77777777">
        <w:trPr>
          <w:cantSplit/>
          <w:jc w:val="center"/>
        </w:trPr>
        <w:tc>
          <w:tcPr>
            <w:tcW w:w="3530" w:type="dxa"/>
            <w:shd w:val="clear" w:color="auto" w:fill="FFFFFF"/>
            <w:tcMar>
              <w:top w:w="0" w:type="dxa"/>
              <w:left w:w="0" w:type="dxa"/>
              <w:bottom w:w="0" w:type="dxa"/>
              <w:right w:w="0" w:type="dxa"/>
            </w:tcMar>
            <w:vAlign w:val="center"/>
          </w:tcPr>
          <w:p w14:paraId="306E91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14:paraId="1CDC12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1AD7F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(0.83 - 0.91)</w:t>
            </w:r>
          </w:p>
        </w:tc>
      </w:tr>
      <w:tr w:rsidR="00785886" w14:paraId="3060D9C4" w14:textId="77777777">
        <w:trPr>
          <w:cantSplit/>
          <w:jc w:val="center"/>
        </w:trPr>
        <w:tc>
          <w:tcPr>
            <w:tcW w:w="3530" w:type="dxa"/>
            <w:shd w:val="clear" w:color="auto" w:fill="FFFFFF"/>
            <w:tcMar>
              <w:top w:w="0" w:type="dxa"/>
              <w:left w:w="0" w:type="dxa"/>
              <w:bottom w:w="0" w:type="dxa"/>
              <w:right w:w="0" w:type="dxa"/>
            </w:tcMar>
            <w:vAlign w:val="center"/>
          </w:tcPr>
          <w:p w14:paraId="1ED3BD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14:paraId="3C210C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5ADB76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(0.00000000068 - 0.28)</w:t>
            </w:r>
          </w:p>
        </w:tc>
      </w:tr>
      <w:tr w:rsidR="00785886" w14:paraId="0D6C32F1" w14:textId="77777777">
        <w:trPr>
          <w:cantSplit/>
          <w:jc w:val="center"/>
        </w:trPr>
        <w:tc>
          <w:tcPr>
            <w:tcW w:w="3530" w:type="dxa"/>
            <w:shd w:val="clear" w:color="auto" w:fill="FFFFFF"/>
            <w:tcMar>
              <w:top w:w="0" w:type="dxa"/>
              <w:left w:w="0" w:type="dxa"/>
              <w:bottom w:w="0" w:type="dxa"/>
              <w:right w:w="0" w:type="dxa"/>
            </w:tcMar>
            <w:vAlign w:val="center"/>
          </w:tcPr>
          <w:p w14:paraId="0E8F11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14:paraId="219BE7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51A4F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(0.72 -   1)</w:t>
            </w:r>
          </w:p>
        </w:tc>
      </w:tr>
      <w:tr w:rsidR="00785886" w14:paraId="2E8F6F20" w14:textId="77777777">
        <w:trPr>
          <w:cantSplit/>
          <w:jc w:val="center"/>
        </w:trPr>
        <w:tc>
          <w:tcPr>
            <w:tcW w:w="3530" w:type="dxa"/>
            <w:shd w:val="clear" w:color="auto" w:fill="FFFFFF"/>
            <w:tcMar>
              <w:top w:w="0" w:type="dxa"/>
              <w:left w:w="0" w:type="dxa"/>
              <w:bottom w:w="0" w:type="dxa"/>
              <w:right w:w="0" w:type="dxa"/>
            </w:tcMar>
            <w:vAlign w:val="center"/>
          </w:tcPr>
          <w:p w14:paraId="0AEB0E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14:paraId="7692AB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73D788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0.0096 (0.000000000000033 - 0.048)</w:t>
            </w:r>
          </w:p>
        </w:tc>
      </w:tr>
      <w:tr w:rsidR="00785886" w14:paraId="14E75BB7" w14:textId="77777777">
        <w:trPr>
          <w:cantSplit/>
          <w:jc w:val="center"/>
        </w:trPr>
        <w:tc>
          <w:tcPr>
            <w:tcW w:w="3530" w:type="dxa"/>
            <w:shd w:val="clear" w:color="auto" w:fill="FFFFFF"/>
            <w:tcMar>
              <w:top w:w="0" w:type="dxa"/>
              <w:left w:w="0" w:type="dxa"/>
              <w:bottom w:w="0" w:type="dxa"/>
              <w:right w:w="0" w:type="dxa"/>
            </w:tcMar>
            <w:vAlign w:val="center"/>
          </w:tcPr>
          <w:p w14:paraId="4FA6FD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14:paraId="545A36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3DA9D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(0.95 -   1)</w:t>
            </w:r>
          </w:p>
        </w:tc>
      </w:tr>
      <w:tr w:rsidR="00785886" w14:paraId="23F936F1" w14:textId="77777777">
        <w:trPr>
          <w:cantSplit/>
          <w:jc w:val="center"/>
        </w:trPr>
        <w:tc>
          <w:tcPr>
            <w:tcW w:w="3530" w:type="dxa"/>
            <w:shd w:val="clear" w:color="auto" w:fill="FFFFFF"/>
            <w:tcMar>
              <w:top w:w="0" w:type="dxa"/>
              <w:left w:w="0" w:type="dxa"/>
              <w:bottom w:w="0" w:type="dxa"/>
              <w:right w:w="0" w:type="dxa"/>
            </w:tcMar>
            <w:vAlign w:val="center"/>
          </w:tcPr>
          <w:p w14:paraId="0AB63D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14:paraId="0C7324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385806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(0.00000064 -   1)</w:t>
            </w:r>
          </w:p>
        </w:tc>
      </w:tr>
      <w:tr w:rsidR="00785886" w14:paraId="4F1EBB20" w14:textId="77777777">
        <w:trPr>
          <w:cantSplit/>
          <w:jc w:val="center"/>
        </w:trPr>
        <w:tc>
          <w:tcPr>
            <w:tcW w:w="3530" w:type="dxa"/>
            <w:shd w:val="clear" w:color="auto" w:fill="FFFFFF"/>
            <w:tcMar>
              <w:top w:w="0" w:type="dxa"/>
              <w:left w:w="0" w:type="dxa"/>
              <w:bottom w:w="0" w:type="dxa"/>
              <w:right w:w="0" w:type="dxa"/>
            </w:tcMar>
            <w:vAlign w:val="center"/>
          </w:tcPr>
          <w:p w14:paraId="2ABD79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14:paraId="41EB9F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743CD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(0.000000076 -   1)</w:t>
            </w:r>
          </w:p>
        </w:tc>
      </w:tr>
      <w:tr w:rsidR="00785886" w14:paraId="7FD00336" w14:textId="77777777">
        <w:trPr>
          <w:cantSplit/>
          <w:jc w:val="center"/>
        </w:trPr>
        <w:tc>
          <w:tcPr>
            <w:tcW w:w="3530" w:type="dxa"/>
            <w:shd w:val="clear" w:color="auto" w:fill="FFFFFF"/>
            <w:tcMar>
              <w:top w:w="0" w:type="dxa"/>
              <w:left w:w="0" w:type="dxa"/>
              <w:bottom w:w="0" w:type="dxa"/>
              <w:right w:w="0" w:type="dxa"/>
            </w:tcMar>
            <w:vAlign w:val="center"/>
          </w:tcPr>
          <w:p w14:paraId="68FD8C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14:paraId="61F379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5484A5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(0.000000016 - 0.31)</w:t>
            </w:r>
          </w:p>
        </w:tc>
      </w:tr>
      <w:tr w:rsidR="00785886" w14:paraId="1978D6AC" w14:textId="77777777">
        <w:trPr>
          <w:cantSplit/>
          <w:jc w:val="center"/>
        </w:trPr>
        <w:tc>
          <w:tcPr>
            <w:tcW w:w="3530" w:type="dxa"/>
            <w:shd w:val="clear" w:color="auto" w:fill="FFFFFF"/>
            <w:tcMar>
              <w:top w:w="0" w:type="dxa"/>
              <w:left w:w="0" w:type="dxa"/>
              <w:bottom w:w="0" w:type="dxa"/>
              <w:right w:w="0" w:type="dxa"/>
            </w:tcMar>
            <w:vAlign w:val="center"/>
          </w:tcPr>
          <w:p w14:paraId="6A182B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14:paraId="3C4A85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1F906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(0.69 -   1)</w:t>
            </w:r>
          </w:p>
        </w:tc>
      </w:tr>
      <w:tr w:rsidR="00785886" w14:paraId="23C1DA2C" w14:textId="77777777">
        <w:trPr>
          <w:cantSplit/>
          <w:jc w:val="center"/>
        </w:trPr>
        <w:tc>
          <w:tcPr>
            <w:tcW w:w="3530" w:type="dxa"/>
            <w:shd w:val="clear" w:color="auto" w:fill="FFFFFF"/>
            <w:tcMar>
              <w:top w:w="0" w:type="dxa"/>
              <w:left w:w="0" w:type="dxa"/>
              <w:bottom w:w="0" w:type="dxa"/>
              <w:right w:w="0" w:type="dxa"/>
            </w:tcMar>
            <w:vAlign w:val="center"/>
          </w:tcPr>
          <w:p w14:paraId="4BD052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14:paraId="11EADC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7A2976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(0.000000046 -   1)</w:t>
            </w:r>
          </w:p>
        </w:tc>
      </w:tr>
      <w:tr w:rsidR="00785886" w14:paraId="0BF4BCF4" w14:textId="77777777">
        <w:trPr>
          <w:cantSplit/>
          <w:jc w:val="center"/>
        </w:trPr>
        <w:tc>
          <w:tcPr>
            <w:tcW w:w="3530" w:type="dxa"/>
            <w:shd w:val="clear" w:color="auto" w:fill="FFFFFF"/>
            <w:tcMar>
              <w:top w:w="0" w:type="dxa"/>
              <w:left w:w="0" w:type="dxa"/>
              <w:bottom w:w="0" w:type="dxa"/>
              <w:right w:w="0" w:type="dxa"/>
            </w:tcMar>
            <w:vAlign w:val="center"/>
          </w:tcPr>
          <w:p w14:paraId="5EDB94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Asotin Creek</w:t>
            </w:r>
          </w:p>
        </w:tc>
        <w:tc>
          <w:tcPr>
            <w:tcW w:w="3530" w:type="dxa"/>
            <w:shd w:val="clear" w:color="auto" w:fill="FFFFFF"/>
            <w:tcMar>
              <w:top w:w="0" w:type="dxa"/>
              <w:left w:w="0" w:type="dxa"/>
              <w:bottom w:w="0" w:type="dxa"/>
              <w:right w:w="0" w:type="dxa"/>
            </w:tcMar>
            <w:vAlign w:val="center"/>
          </w:tcPr>
          <w:p w14:paraId="28D881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4FEBF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(0.0000002 -   1)</w:t>
            </w:r>
          </w:p>
        </w:tc>
      </w:tr>
      <w:tr w:rsidR="00785886" w14:paraId="3765948E" w14:textId="77777777">
        <w:trPr>
          <w:cantSplit/>
          <w:jc w:val="center"/>
        </w:trPr>
        <w:tc>
          <w:tcPr>
            <w:tcW w:w="3530" w:type="dxa"/>
            <w:shd w:val="clear" w:color="auto" w:fill="FFFFFF"/>
            <w:tcMar>
              <w:top w:w="0" w:type="dxa"/>
              <w:left w:w="0" w:type="dxa"/>
              <w:bottom w:w="0" w:type="dxa"/>
              <w:right w:w="0" w:type="dxa"/>
            </w:tcMar>
            <w:vAlign w:val="center"/>
          </w:tcPr>
          <w:p w14:paraId="4701A4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14:paraId="2521BC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1A4DD8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(0.0000005 -   1)</w:t>
            </w:r>
          </w:p>
        </w:tc>
      </w:tr>
      <w:tr w:rsidR="00785886" w14:paraId="08900A91" w14:textId="77777777">
        <w:trPr>
          <w:cantSplit/>
          <w:jc w:val="center"/>
        </w:trPr>
        <w:tc>
          <w:tcPr>
            <w:tcW w:w="3530" w:type="dxa"/>
            <w:shd w:val="clear" w:color="auto" w:fill="FFFFFF"/>
            <w:tcMar>
              <w:top w:w="0" w:type="dxa"/>
              <w:left w:w="0" w:type="dxa"/>
              <w:bottom w:w="0" w:type="dxa"/>
              <w:right w:w="0" w:type="dxa"/>
            </w:tcMar>
            <w:vAlign w:val="center"/>
          </w:tcPr>
          <w:p w14:paraId="4F00E9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14:paraId="711510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03126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(0.0000018 -   1)</w:t>
            </w:r>
          </w:p>
        </w:tc>
      </w:tr>
      <w:tr w:rsidR="00785886" w14:paraId="4F7DA741" w14:textId="77777777">
        <w:trPr>
          <w:cantSplit/>
          <w:jc w:val="center"/>
        </w:trPr>
        <w:tc>
          <w:tcPr>
            <w:tcW w:w="3530" w:type="dxa"/>
            <w:shd w:val="clear" w:color="auto" w:fill="FFFFFF"/>
            <w:tcMar>
              <w:top w:w="0" w:type="dxa"/>
              <w:left w:w="0" w:type="dxa"/>
              <w:bottom w:w="0" w:type="dxa"/>
              <w:right w:w="0" w:type="dxa"/>
            </w:tcMar>
            <w:vAlign w:val="center"/>
          </w:tcPr>
          <w:p w14:paraId="18F222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14:paraId="1C33F9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10F2D9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(0.00000032 -   1)</w:t>
            </w:r>
          </w:p>
        </w:tc>
      </w:tr>
      <w:tr w:rsidR="00785886" w14:paraId="03A6154F" w14:textId="77777777">
        <w:trPr>
          <w:cantSplit/>
          <w:jc w:val="center"/>
        </w:trPr>
        <w:tc>
          <w:tcPr>
            <w:tcW w:w="3530" w:type="dxa"/>
            <w:shd w:val="clear" w:color="auto" w:fill="FFFFFF"/>
            <w:tcMar>
              <w:top w:w="0" w:type="dxa"/>
              <w:left w:w="0" w:type="dxa"/>
              <w:bottom w:w="0" w:type="dxa"/>
              <w:right w:w="0" w:type="dxa"/>
            </w:tcMar>
            <w:vAlign w:val="center"/>
          </w:tcPr>
          <w:p w14:paraId="228659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14:paraId="171726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E31B2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(0.000003 -   1)</w:t>
            </w:r>
          </w:p>
        </w:tc>
      </w:tr>
      <w:tr w:rsidR="00785886" w14:paraId="464F68D3" w14:textId="77777777">
        <w:trPr>
          <w:cantSplit/>
          <w:jc w:val="center"/>
        </w:trPr>
        <w:tc>
          <w:tcPr>
            <w:tcW w:w="3530" w:type="dxa"/>
            <w:shd w:val="clear" w:color="auto" w:fill="FFFFFF"/>
            <w:tcMar>
              <w:top w:w="0" w:type="dxa"/>
              <w:left w:w="0" w:type="dxa"/>
              <w:bottom w:w="0" w:type="dxa"/>
              <w:right w:w="0" w:type="dxa"/>
            </w:tcMar>
            <w:vAlign w:val="center"/>
          </w:tcPr>
          <w:p w14:paraId="158C24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shd w:val="clear" w:color="auto" w:fill="FFFFFF"/>
            <w:tcMar>
              <w:top w:w="0" w:type="dxa"/>
              <w:left w:w="0" w:type="dxa"/>
              <w:bottom w:w="0" w:type="dxa"/>
              <w:right w:w="0" w:type="dxa"/>
            </w:tcMar>
            <w:vAlign w:val="center"/>
          </w:tcPr>
          <w:p w14:paraId="3C58BA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33079E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(0.00000012 -   1)</w:t>
            </w:r>
          </w:p>
        </w:tc>
      </w:tr>
      <w:tr w:rsidR="00785886" w14:paraId="31A635EA" w14:textId="77777777">
        <w:trPr>
          <w:cantSplit/>
          <w:jc w:val="center"/>
        </w:trPr>
        <w:tc>
          <w:tcPr>
            <w:tcW w:w="3530" w:type="dxa"/>
            <w:tcBorders>
              <w:bottom w:val="single" w:sz="16" w:space="0" w:color="666666"/>
            </w:tcBorders>
            <w:shd w:val="clear" w:color="auto" w:fill="FFFFFF"/>
            <w:tcMar>
              <w:top w:w="0" w:type="dxa"/>
              <w:left w:w="0" w:type="dxa"/>
              <w:bottom w:w="0" w:type="dxa"/>
              <w:right w:w="0" w:type="dxa"/>
            </w:tcMar>
            <w:vAlign w:val="center"/>
          </w:tcPr>
          <w:p w14:paraId="6F7543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tcBorders>
              <w:bottom w:val="single" w:sz="16" w:space="0" w:color="666666"/>
            </w:tcBorders>
            <w:shd w:val="clear" w:color="auto" w:fill="FFFFFF"/>
            <w:tcMar>
              <w:top w:w="0" w:type="dxa"/>
              <w:left w:w="0" w:type="dxa"/>
              <w:bottom w:w="0" w:type="dxa"/>
              <w:right w:w="0" w:type="dxa"/>
            </w:tcMar>
            <w:vAlign w:val="center"/>
          </w:tcPr>
          <w:p w14:paraId="00AAEE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tcBorders>
              <w:bottom w:val="single" w:sz="16" w:space="0" w:color="666666"/>
            </w:tcBorders>
            <w:shd w:val="clear" w:color="auto" w:fill="FFFFFF"/>
            <w:tcMar>
              <w:top w:w="0" w:type="dxa"/>
              <w:left w:w="0" w:type="dxa"/>
              <w:bottom w:w="0" w:type="dxa"/>
              <w:right w:w="0" w:type="dxa"/>
            </w:tcMar>
            <w:vAlign w:val="center"/>
          </w:tcPr>
          <w:p w14:paraId="3883C1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(0.000000073 -   1)</w:t>
            </w:r>
          </w:p>
        </w:tc>
      </w:tr>
    </w:tbl>
    <w:p w14:paraId="506F2D92"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15</w:t>
      </w:r>
      <w:r>
        <w:rPr>
          <w:b/>
        </w:rPr>
        <w:fldChar w:fldCharType="end"/>
      </w:r>
      <w:r>
        <w:t>: Movement probabilities for Entiat River Steelhead.</w:t>
      </w:r>
    </w:p>
    <w:tbl>
      <w:tblPr>
        <w:tblW w:w="0" w:type="auto"/>
        <w:jc w:val="center"/>
        <w:tblLayout w:type="fixed"/>
        <w:tblLook w:val="0420" w:firstRow="1" w:lastRow="0" w:firstColumn="0" w:lastColumn="0" w:noHBand="0" w:noVBand="1"/>
      </w:tblPr>
      <w:tblGrid>
        <w:gridCol w:w="3530"/>
        <w:gridCol w:w="3530"/>
        <w:gridCol w:w="4460"/>
      </w:tblGrid>
      <w:tr w:rsidR="00785886" w14:paraId="5DCEC36B" w14:textId="77777777">
        <w:trPr>
          <w:cantSplit/>
          <w:tblHeader/>
          <w:jc w:val="center"/>
        </w:trPr>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3412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B7B2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4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50D3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0D5EEC9F" w14:textId="77777777">
        <w:trPr>
          <w:cantSplit/>
          <w:jc w:val="center"/>
        </w:trPr>
        <w:tc>
          <w:tcPr>
            <w:tcW w:w="3530" w:type="dxa"/>
            <w:shd w:val="clear" w:color="auto" w:fill="FFFFFF"/>
            <w:tcMar>
              <w:top w:w="0" w:type="dxa"/>
              <w:left w:w="0" w:type="dxa"/>
              <w:bottom w:w="0" w:type="dxa"/>
              <w:right w:w="0" w:type="dxa"/>
            </w:tcMar>
            <w:vAlign w:val="center"/>
          </w:tcPr>
          <w:p w14:paraId="602BCB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14:paraId="0B2F4D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30CB96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14:paraId="507803F5" w14:textId="77777777">
        <w:trPr>
          <w:cantSplit/>
          <w:jc w:val="center"/>
        </w:trPr>
        <w:tc>
          <w:tcPr>
            <w:tcW w:w="3530" w:type="dxa"/>
            <w:shd w:val="clear" w:color="auto" w:fill="FFFFFF"/>
            <w:tcMar>
              <w:top w:w="0" w:type="dxa"/>
              <w:left w:w="0" w:type="dxa"/>
              <w:bottom w:w="0" w:type="dxa"/>
              <w:right w:w="0" w:type="dxa"/>
            </w:tcMar>
            <w:vAlign w:val="center"/>
          </w:tcPr>
          <w:p w14:paraId="0DA837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14:paraId="096501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2E96F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(0.0096 - 0.038)</w:t>
            </w:r>
          </w:p>
        </w:tc>
      </w:tr>
      <w:tr w:rsidR="00785886" w14:paraId="7ED173EA" w14:textId="77777777">
        <w:trPr>
          <w:cantSplit/>
          <w:jc w:val="center"/>
        </w:trPr>
        <w:tc>
          <w:tcPr>
            <w:tcW w:w="3530" w:type="dxa"/>
            <w:shd w:val="clear" w:color="auto" w:fill="FFFFFF"/>
            <w:tcMar>
              <w:top w:w="0" w:type="dxa"/>
              <w:left w:w="0" w:type="dxa"/>
              <w:bottom w:w="0" w:type="dxa"/>
              <w:right w:w="0" w:type="dxa"/>
            </w:tcMar>
            <w:vAlign w:val="center"/>
          </w:tcPr>
          <w:p w14:paraId="273CA9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5D420F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460" w:type="dxa"/>
            <w:shd w:val="clear" w:color="auto" w:fill="FFFFFF"/>
            <w:tcMar>
              <w:top w:w="0" w:type="dxa"/>
              <w:left w:w="0" w:type="dxa"/>
              <w:bottom w:w="0" w:type="dxa"/>
              <w:right w:w="0" w:type="dxa"/>
            </w:tcMar>
            <w:vAlign w:val="center"/>
          </w:tcPr>
          <w:p w14:paraId="4A4CC9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r>
      <w:tr w:rsidR="00785886" w14:paraId="1446FCAB" w14:textId="77777777">
        <w:trPr>
          <w:cantSplit/>
          <w:jc w:val="center"/>
        </w:trPr>
        <w:tc>
          <w:tcPr>
            <w:tcW w:w="3530" w:type="dxa"/>
            <w:shd w:val="clear" w:color="auto" w:fill="FFFFFF"/>
            <w:tcMar>
              <w:top w:w="0" w:type="dxa"/>
              <w:left w:w="0" w:type="dxa"/>
              <w:bottom w:w="0" w:type="dxa"/>
              <w:right w:w="0" w:type="dxa"/>
            </w:tcMar>
            <w:vAlign w:val="center"/>
          </w:tcPr>
          <w:p w14:paraId="4458C5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1CA841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7DD94C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14:paraId="7E43901A" w14:textId="77777777">
        <w:trPr>
          <w:cantSplit/>
          <w:jc w:val="center"/>
        </w:trPr>
        <w:tc>
          <w:tcPr>
            <w:tcW w:w="3530" w:type="dxa"/>
            <w:shd w:val="clear" w:color="auto" w:fill="FFFFFF"/>
            <w:tcMar>
              <w:top w:w="0" w:type="dxa"/>
              <w:left w:w="0" w:type="dxa"/>
              <w:bottom w:w="0" w:type="dxa"/>
              <w:right w:w="0" w:type="dxa"/>
            </w:tcMar>
            <w:vAlign w:val="center"/>
          </w:tcPr>
          <w:p w14:paraId="0257E8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017733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460" w:type="dxa"/>
            <w:shd w:val="clear" w:color="auto" w:fill="FFFFFF"/>
            <w:tcMar>
              <w:top w:w="0" w:type="dxa"/>
              <w:left w:w="0" w:type="dxa"/>
              <w:bottom w:w="0" w:type="dxa"/>
              <w:right w:w="0" w:type="dxa"/>
            </w:tcMar>
            <w:vAlign w:val="center"/>
          </w:tcPr>
          <w:p w14:paraId="54F60C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(0.07 - 0.092)</w:t>
            </w:r>
          </w:p>
        </w:tc>
      </w:tr>
      <w:tr w:rsidR="00785886" w14:paraId="79448726" w14:textId="77777777">
        <w:trPr>
          <w:cantSplit/>
          <w:jc w:val="center"/>
        </w:trPr>
        <w:tc>
          <w:tcPr>
            <w:tcW w:w="3530" w:type="dxa"/>
            <w:shd w:val="clear" w:color="auto" w:fill="FFFFFF"/>
            <w:tcMar>
              <w:top w:w="0" w:type="dxa"/>
              <w:left w:w="0" w:type="dxa"/>
              <w:bottom w:w="0" w:type="dxa"/>
              <w:right w:w="0" w:type="dxa"/>
            </w:tcMar>
            <w:vAlign w:val="center"/>
          </w:tcPr>
          <w:p w14:paraId="00FC3F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6812E2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460" w:type="dxa"/>
            <w:shd w:val="clear" w:color="auto" w:fill="FFFFFF"/>
            <w:tcMar>
              <w:top w:w="0" w:type="dxa"/>
              <w:left w:w="0" w:type="dxa"/>
              <w:bottom w:w="0" w:type="dxa"/>
              <w:right w:w="0" w:type="dxa"/>
            </w:tcMar>
            <w:vAlign w:val="center"/>
          </w:tcPr>
          <w:p w14:paraId="37880C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0.000068 (0.0000000000003 - 0.00046)</w:t>
            </w:r>
          </w:p>
        </w:tc>
      </w:tr>
      <w:tr w:rsidR="00785886" w14:paraId="138125AF" w14:textId="77777777">
        <w:trPr>
          <w:cantSplit/>
          <w:jc w:val="center"/>
        </w:trPr>
        <w:tc>
          <w:tcPr>
            <w:tcW w:w="3530" w:type="dxa"/>
            <w:shd w:val="clear" w:color="auto" w:fill="FFFFFF"/>
            <w:tcMar>
              <w:top w:w="0" w:type="dxa"/>
              <w:left w:w="0" w:type="dxa"/>
              <w:bottom w:w="0" w:type="dxa"/>
              <w:right w:w="0" w:type="dxa"/>
            </w:tcMar>
            <w:vAlign w:val="center"/>
          </w:tcPr>
          <w:p w14:paraId="5501B0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3CEB1C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460" w:type="dxa"/>
            <w:shd w:val="clear" w:color="auto" w:fill="FFFFFF"/>
            <w:tcMar>
              <w:top w:w="0" w:type="dxa"/>
              <w:left w:w="0" w:type="dxa"/>
              <w:bottom w:w="0" w:type="dxa"/>
              <w:right w:w="0" w:type="dxa"/>
            </w:tcMar>
            <w:vAlign w:val="center"/>
          </w:tcPr>
          <w:p w14:paraId="22AE4B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0.00044 (0.000047 - 0.001)</w:t>
            </w:r>
          </w:p>
        </w:tc>
      </w:tr>
      <w:tr w:rsidR="00785886" w14:paraId="2A919F2F" w14:textId="77777777">
        <w:trPr>
          <w:cantSplit/>
          <w:jc w:val="center"/>
        </w:trPr>
        <w:tc>
          <w:tcPr>
            <w:tcW w:w="3530" w:type="dxa"/>
            <w:shd w:val="clear" w:color="auto" w:fill="FFFFFF"/>
            <w:tcMar>
              <w:top w:w="0" w:type="dxa"/>
              <w:left w:w="0" w:type="dxa"/>
              <w:bottom w:w="0" w:type="dxa"/>
              <w:right w:w="0" w:type="dxa"/>
            </w:tcMar>
            <w:vAlign w:val="center"/>
          </w:tcPr>
          <w:p w14:paraId="5C8F71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060BE863"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460" w:type="dxa"/>
            <w:shd w:val="clear" w:color="auto" w:fill="FFFFFF"/>
            <w:tcMar>
              <w:top w:w="0" w:type="dxa"/>
              <w:left w:w="0" w:type="dxa"/>
              <w:bottom w:w="0" w:type="dxa"/>
              <w:right w:w="0" w:type="dxa"/>
            </w:tcMar>
            <w:vAlign w:val="center"/>
          </w:tcPr>
          <w:p w14:paraId="11DEC7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0.000027 (0.000000000026 - 0.00018)</w:t>
            </w:r>
          </w:p>
        </w:tc>
      </w:tr>
      <w:tr w:rsidR="00785886" w14:paraId="68538E3F" w14:textId="77777777">
        <w:trPr>
          <w:cantSplit/>
          <w:jc w:val="center"/>
        </w:trPr>
        <w:tc>
          <w:tcPr>
            <w:tcW w:w="3530" w:type="dxa"/>
            <w:shd w:val="clear" w:color="auto" w:fill="FFFFFF"/>
            <w:tcMar>
              <w:top w:w="0" w:type="dxa"/>
              <w:left w:w="0" w:type="dxa"/>
              <w:bottom w:w="0" w:type="dxa"/>
              <w:right w:w="0" w:type="dxa"/>
            </w:tcMar>
            <w:vAlign w:val="center"/>
          </w:tcPr>
          <w:p w14:paraId="2F9494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720C4F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460" w:type="dxa"/>
            <w:shd w:val="clear" w:color="auto" w:fill="FFFFFF"/>
            <w:tcMar>
              <w:top w:w="0" w:type="dxa"/>
              <w:left w:w="0" w:type="dxa"/>
              <w:bottom w:w="0" w:type="dxa"/>
              <w:right w:w="0" w:type="dxa"/>
            </w:tcMar>
            <w:vAlign w:val="center"/>
          </w:tcPr>
          <w:p w14:paraId="5D5030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0.000015 (0.0000000000031 - 0.000085)</w:t>
            </w:r>
          </w:p>
        </w:tc>
      </w:tr>
      <w:tr w:rsidR="00785886" w14:paraId="08F7DCAD" w14:textId="77777777">
        <w:trPr>
          <w:cantSplit/>
          <w:jc w:val="center"/>
        </w:trPr>
        <w:tc>
          <w:tcPr>
            <w:tcW w:w="3530" w:type="dxa"/>
            <w:shd w:val="clear" w:color="auto" w:fill="FFFFFF"/>
            <w:tcMar>
              <w:top w:w="0" w:type="dxa"/>
              <w:left w:w="0" w:type="dxa"/>
              <w:bottom w:w="0" w:type="dxa"/>
              <w:right w:w="0" w:type="dxa"/>
            </w:tcMar>
            <w:vAlign w:val="center"/>
          </w:tcPr>
          <w:p w14:paraId="6884F7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50150A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460" w:type="dxa"/>
            <w:shd w:val="clear" w:color="auto" w:fill="FFFFFF"/>
            <w:tcMar>
              <w:top w:w="0" w:type="dxa"/>
              <w:left w:w="0" w:type="dxa"/>
              <w:bottom w:w="0" w:type="dxa"/>
              <w:right w:w="0" w:type="dxa"/>
            </w:tcMar>
            <w:vAlign w:val="center"/>
          </w:tcPr>
          <w:p w14:paraId="522FA5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0.000012 (0.0000000000068 - 0.000057)</w:t>
            </w:r>
          </w:p>
        </w:tc>
      </w:tr>
      <w:tr w:rsidR="00785886" w14:paraId="6CBDAE5D" w14:textId="77777777">
        <w:trPr>
          <w:cantSplit/>
          <w:jc w:val="center"/>
        </w:trPr>
        <w:tc>
          <w:tcPr>
            <w:tcW w:w="3530" w:type="dxa"/>
            <w:shd w:val="clear" w:color="auto" w:fill="FFFFFF"/>
            <w:tcMar>
              <w:top w:w="0" w:type="dxa"/>
              <w:left w:w="0" w:type="dxa"/>
              <w:bottom w:w="0" w:type="dxa"/>
              <w:right w:w="0" w:type="dxa"/>
            </w:tcMar>
            <w:vAlign w:val="center"/>
          </w:tcPr>
          <w:p w14:paraId="27D985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5EDDC9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D95893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(0.2 - 0.21)</w:t>
            </w:r>
          </w:p>
        </w:tc>
      </w:tr>
      <w:tr w:rsidR="00785886" w14:paraId="62773575" w14:textId="77777777">
        <w:trPr>
          <w:cantSplit/>
          <w:jc w:val="center"/>
        </w:trPr>
        <w:tc>
          <w:tcPr>
            <w:tcW w:w="3530" w:type="dxa"/>
            <w:shd w:val="clear" w:color="auto" w:fill="FFFFFF"/>
            <w:tcMar>
              <w:top w:w="0" w:type="dxa"/>
              <w:left w:w="0" w:type="dxa"/>
              <w:bottom w:w="0" w:type="dxa"/>
              <w:right w:w="0" w:type="dxa"/>
            </w:tcMar>
            <w:vAlign w:val="center"/>
          </w:tcPr>
          <w:p w14:paraId="43D706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2B1663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14F3A7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0.0073 (0.0035 - 0.013)</w:t>
            </w:r>
          </w:p>
        </w:tc>
      </w:tr>
      <w:tr w:rsidR="00785886" w14:paraId="7BEDB6EA" w14:textId="77777777">
        <w:trPr>
          <w:cantSplit/>
          <w:jc w:val="center"/>
        </w:trPr>
        <w:tc>
          <w:tcPr>
            <w:tcW w:w="3530" w:type="dxa"/>
            <w:shd w:val="clear" w:color="auto" w:fill="FFFFFF"/>
            <w:tcMar>
              <w:top w:w="0" w:type="dxa"/>
              <w:left w:w="0" w:type="dxa"/>
              <w:bottom w:w="0" w:type="dxa"/>
              <w:right w:w="0" w:type="dxa"/>
            </w:tcMar>
            <w:vAlign w:val="center"/>
          </w:tcPr>
          <w:p w14:paraId="124AB9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57A7F3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14:paraId="612C4F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(0.97 - 0.99)</w:t>
            </w:r>
          </w:p>
        </w:tc>
      </w:tr>
      <w:tr w:rsidR="00785886" w14:paraId="6329F266" w14:textId="77777777">
        <w:trPr>
          <w:cantSplit/>
          <w:jc w:val="center"/>
        </w:trPr>
        <w:tc>
          <w:tcPr>
            <w:tcW w:w="3530" w:type="dxa"/>
            <w:shd w:val="clear" w:color="auto" w:fill="FFFFFF"/>
            <w:tcMar>
              <w:top w:w="0" w:type="dxa"/>
              <w:left w:w="0" w:type="dxa"/>
              <w:bottom w:w="0" w:type="dxa"/>
              <w:right w:w="0" w:type="dxa"/>
            </w:tcMar>
            <w:vAlign w:val="center"/>
          </w:tcPr>
          <w:p w14:paraId="698F33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35AB55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08F968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0.00046 (0.00017 - 0.00084)</w:t>
            </w:r>
          </w:p>
        </w:tc>
      </w:tr>
      <w:tr w:rsidR="00785886" w14:paraId="7D7F83C2" w14:textId="77777777">
        <w:trPr>
          <w:cantSplit/>
          <w:jc w:val="center"/>
        </w:trPr>
        <w:tc>
          <w:tcPr>
            <w:tcW w:w="3530" w:type="dxa"/>
            <w:shd w:val="clear" w:color="auto" w:fill="FFFFFF"/>
            <w:tcMar>
              <w:top w:w="0" w:type="dxa"/>
              <w:left w:w="0" w:type="dxa"/>
              <w:bottom w:w="0" w:type="dxa"/>
              <w:right w:w="0" w:type="dxa"/>
            </w:tcMar>
            <w:vAlign w:val="center"/>
          </w:tcPr>
          <w:p w14:paraId="5B452A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07762C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460" w:type="dxa"/>
            <w:shd w:val="clear" w:color="auto" w:fill="FFFFFF"/>
            <w:tcMar>
              <w:top w:w="0" w:type="dxa"/>
              <w:left w:w="0" w:type="dxa"/>
              <w:bottom w:w="0" w:type="dxa"/>
              <w:right w:w="0" w:type="dxa"/>
            </w:tcMar>
            <w:vAlign w:val="center"/>
          </w:tcPr>
          <w:p w14:paraId="5B844C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0.0000059 (0.000000000014 - 0.000023)</w:t>
            </w:r>
          </w:p>
        </w:tc>
      </w:tr>
      <w:tr w:rsidR="00785886" w14:paraId="00255DFA" w14:textId="77777777">
        <w:trPr>
          <w:cantSplit/>
          <w:jc w:val="center"/>
        </w:trPr>
        <w:tc>
          <w:tcPr>
            <w:tcW w:w="3530" w:type="dxa"/>
            <w:shd w:val="clear" w:color="auto" w:fill="FFFFFF"/>
            <w:tcMar>
              <w:top w:w="0" w:type="dxa"/>
              <w:left w:w="0" w:type="dxa"/>
              <w:bottom w:w="0" w:type="dxa"/>
              <w:right w:w="0" w:type="dxa"/>
            </w:tcMar>
            <w:vAlign w:val="center"/>
          </w:tcPr>
          <w:p w14:paraId="1FEE98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1F63C7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460" w:type="dxa"/>
            <w:shd w:val="clear" w:color="auto" w:fill="FFFFFF"/>
            <w:tcMar>
              <w:top w:w="0" w:type="dxa"/>
              <w:left w:w="0" w:type="dxa"/>
              <w:bottom w:w="0" w:type="dxa"/>
              <w:right w:w="0" w:type="dxa"/>
            </w:tcMar>
            <w:vAlign w:val="center"/>
          </w:tcPr>
          <w:p w14:paraId="51DF57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0.000045 (0.0000000000057 - 0.00017)</w:t>
            </w:r>
          </w:p>
        </w:tc>
      </w:tr>
      <w:tr w:rsidR="00785886" w14:paraId="47225C4E" w14:textId="77777777">
        <w:trPr>
          <w:cantSplit/>
          <w:jc w:val="center"/>
        </w:trPr>
        <w:tc>
          <w:tcPr>
            <w:tcW w:w="3530" w:type="dxa"/>
            <w:shd w:val="clear" w:color="auto" w:fill="FFFFFF"/>
            <w:tcMar>
              <w:top w:w="0" w:type="dxa"/>
              <w:left w:w="0" w:type="dxa"/>
              <w:bottom w:w="0" w:type="dxa"/>
              <w:right w:w="0" w:type="dxa"/>
            </w:tcMar>
            <w:vAlign w:val="center"/>
          </w:tcPr>
          <w:p w14:paraId="3492DE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01817F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FFEA5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0.0068 (0.0032 - 0.012)</w:t>
            </w:r>
          </w:p>
        </w:tc>
      </w:tr>
      <w:tr w:rsidR="00785886" w14:paraId="24C8A59E" w14:textId="77777777">
        <w:trPr>
          <w:cantSplit/>
          <w:jc w:val="center"/>
        </w:trPr>
        <w:tc>
          <w:tcPr>
            <w:tcW w:w="3530" w:type="dxa"/>
            <w:shd w:val="clear" w:color="auto" w:fill="FFFFFF"/>
            <w:tcMar>
              <w:top w:w="0" w:type="dxa"/>
              <w:left w:w="0" w:type="dxa"/>
              <w:bottom w:w="0" w:type="dxa"/>
              <w:right w:w="0" w:type="dxa"/>
            </w:tcMar>
            <w:vAlign w:val="center"/>
          </w:tcPr>
          <w:p w14:paraId="0C3BFD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746E21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4015F0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(0.0085 - 0.034)</w:t>
            </w:r>
          </w:p>
        </w:tc>
      </w:tr>
      <w:tr w:rsidR="00785886" w14:paraId="3DB5983D" w14:textId="77777777">
        <w:trPr>
          <w:cantSplit/>
          <w:jc w:val="center"/>
        </w:trPr>
        <w:tc>
          <w:tcPr>
            <w:tcW w:w="3530" w:type="dxa"/>
            <w:shd w:val="clear" w:color="auto" w:fill="FFFFFF"/>
            <w:tcMar>
              <w:top w:w="0" w:type="dxa"/>
              <w:left w:w="0" w:type="dxa"/>
              <w:bottom w:w="0" w:type="dxa"/>
              <w:right w:w="0" w:type="dxa"/>
            </w:tcMar>
            <w:vAlign w:val="center"/>
          </w:tcPr>
          <w:p w14:paraId="408658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7D10E3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0BFE81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(0.95 - 0.98)</w:t>
            </w:r>
          </w:p>
        </w:tc>
      </w:tr>
      <w:tr w:rsidR="00785886" w14:paraId="430D1059" w14:textId="77777777">
        <w:trPr>
          <w:cantSplit/>
          <w:jc w:val="center"/>
        </w:trPr>
        <w:tc>
          <w:tcPr>
            <w:tcW w:w="3530" w:type="dxa"/>
            <w:shd w:val="clear" w:color="auto" w:fill="FFFFFF"/>
            <w:tcMar>
              <w:top w:w="0" w:type="dxa"/>
              <w:left w:w="0" w:type="dxa"/>
              <w:bottom w:w="0" w:type="dxa"/>
              <w:right w:w="0" w:type="dxa"/>
            </w:tcMar>
            <w:vAlign w:val="center"/>
          </w:tcPr>
          <w:p w14:paraId="7A9E32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220915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18A55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(0.0066 - 0.025)</w:t>
            </w:r>
          </w:p>
        </w:tc>
      </w:tr>
      <w:tr w:rsidR="00785886" w14:paraId="523978C6" w14:textId="77777777">
        <w:trPr>
          <w:cantSplit/>
          <w:jc w:val="center"/>
        </w:trPr>
        <w:tc>
          <w:tcPr>
            <w:tcW w:w="3530" w:type="dxa"/>
            <w:shd w:val="clear" w:color="auto" w:fill="FFFFFF"/>
            <w:tcMar>
              <w:top w:w="0" w:type="dxa"/>
              <w:left w:w="0" w:type="dxa"/>
              <w:bottom w:w="0" w:type="dxa"/>
              <w:right w:w="0" w:type="dxa"/>
            </w:tcMar>
            <w:vAlign w:val="center"/>
          </w:tcPr>
          <w:p w14:paraId="6738F2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0ECE80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14:paraId="23215E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(0.0032 - 0.022)</w:t>
            </w:r>
          </w:p>
        </w:tc>
      </w:tr>
      <w:tr w:rsidR="00785886" w14:paraId="6FE3F98D" w14:textId="77777777">
        <w:trPr>
          <w:cantSplit/>
          <w:jc w:val="center"/>
        </w:trPr>
        <w:tc>
          <w:tcPr>
            <w:tcW w:w="3530" w:type="dxa"/>
            <w:shd w:val="clear" w:color="auto" w:fill="FFFFFF"/>
            <w:tcMar>
              <w:top w:w="0" w:type="dxa"/>
              <w:left w:w="0" w:type="dxa"/>
              <w:bottom w:w="0" w:type="dxa"/>
              <w:right w:w="0" w:type="dxa"/>
            </w:tcMar>
            <w:vAlign w:val="center"/>
          </w:tcPr>
          <w:p w14:paraId="01DB15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4CDB6E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191FB1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14:paraId="336B9016" w14:textId="77777777">
        <w:trPr>
          <w:cantSplit/>
          <w:jc w:val="center"/>
        </w:trPr>
        <w:tc>
          <w:tcPr>
            <w:tcW w:w="3530" w:type="dxa"/>
            <w:shd w:val="clear" w:color="auto" w:fill="FFFFFF"/>
            <w:tcMar>
              <w:top w:w="0" w:type="dxa"/>
              <w:left w:w="0" w:type="dxa"/>
              <w:bottom w:w="0" w:type="dxa"/>
              <w:right w:w="0" w:type="dxa"/>
            </w:tcMar>
            <w:vAlign w:val="center"/>
          </w:tcPr>
          <w:p w14:paraId="17E97B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RIS to RRE</w:t>
            </w:r>
          </w:p>
        </w:tc>
        <w:tc>
          <w:tcPr>
            <w:tcW w:w="3530" w:type="dxa"/>
            <w:shd w:val="clear" w:color="auto" w:fill="FFFFFF"/>
            <w:tcMar>
              <w:top w:w="0" w:type="dxa"/>
              <w:left w:w="0" w:type="dxa"/>
              <w:bottom w:w="0" w:type="dxa"/>
              <w:right w:w="0" w:type="dxa"/>
            </w:tcMar>
            <w:vAlign w:val="center"/>
          </w:tcPr>
          <w:p w14:paraId="7345F3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460" w:type="dxa"/>
            <w:shd w:val="clear" w:color="auto" w:fill="FFFFFF"/>
            <w:tcMar>
              <w:top w:w="0" w:type="dxa"/>
              <w:left w:w="0" w:type="dxa"/>
              <w:bottom w:w="0" w:type="dxa"/>
              <w:right w:w="0" w:type="dxa"/>
            </w:tcMar>
            <w:vAlign w:val="center"/>
          </w:tcPr>
          <w:p w14:paraId="5D8ADD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0.013 (0.0043 - 0.025)</w:t>
            </w:r>
          </w:p>
        </w:tc>
      </w:tr>
      <w:tr w:rsidR="00785886" w14:paraId="13D2E48B" w14:textId="77777777">
        <w:trPr>
          <w:cantSplit/>
          <w:jc w:val="center"/>
        </w:trPr>
        <w:tc>
          <w:tcPr>
            <w:tcW w:w="3530" w:type="dxa"/>
            <w:shd w:val="clear" w:color="auto" w:fill="FFFFFF"/>
            <w:tcMar>
              <w:top w:w="0" w:type="dxa"/>
              <w:left w:w="0" w:type="dxa"/>
              <w:bottom w:w="0" w:type="dxa"/>
              <w:right w:w="0" w:type="dxa"/>
            </w:tcMar>
            <w:vAlign w:val="center"/>
          </w:tcPr>
          <w:p w14:paraId="40835F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0AF684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E4478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0.00062 (0.000000086 - 0.0026)</w:t>
            </w:r>
          </w:p>
        </w:tc>
      </w:tr>
      <w:tr w:rsidR="00785886" w14:paraId="2865F4B8" w14:textId="77777777">
        <w:trPr>
          <w:cantSplit/>
          <w:jc w:val="center"/>
        </w:trPr>
        <w:tc>
          <w:tcPr>
            <w:tcW w:w="3530" w:type="dxa"/>
            <w:shd w:val="clear" w:color="auto" w:fill="FFFFFF"/>
            <w:tcMar>
              <w:top w:w="0" w:type="dxa"/>
              <w:left w:w="0" w:type="dxa"/>
              <w:bottom w:w="0" w:type="dxa"/>
              <w:right w:w="0" w:type="dxa"/>
            </w:tcMar>
            <w:vAlign w:val="center"/>
          </w:tcPr>
          <w:p w14:paraId="1C9658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4EBAD7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70FCAC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0.027 (0.016 - 0.039)</w:t>
            </w:r>
          </w:p>
        </w:tc>
      </w:tr>
      <w:tr w:rsidR="00785886" w14:paraId="6F35132F" w14:textId="77777777">
        <w:trPr>
          <w:cantSplit/>
          <w:jc w:val="center"/>
        </w:trPr>
        <w:tc>
          <w:tcPr>
            <w:tcW w:w="3530" w:type="dxa"/>
            <w:shd w:val="clear" w:color="auto" w:fill="FFFFFF"/>
            <w:tcMar>
              <w:top w:w="0" w:type="dxa"/>
              <w:left w:w="0" w:type="dxa"/>
              <w:bottom w:w="0" w:type="dxa"/>
              <w:right w:w="0" w:type="dxa"/>
            </w:tcMar>
            <w:vAlign w:val="center"/>
          </w:tcPr>
          <w:p w14:paraId="6A69FD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7F2EFC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4893F5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(0.32 - 0.39)</w:t>
            </w:r>
          </w:p>
        </w:tc>
      </w:tr>
      <w:tr w:rsidR="00785886" w14:paraId="253D77D1" w14:textId="77777777">
        <w:trPr>
          <w:cantSplit/>
          <w:jc w:val="center"/>
        </w:trPr>
        <w:tc>
          <w:tcPr>
            <w:tcW w:w="3530" w:type="dxa"/>
            <w:shd w:val="clear" w:color="auto" w:fill="FFFFFF"/>
            <w:tcMar>
              <w:top w:w="0" w:type="dxa"/>
              <w:left w:w="0" w:type="dxa"/>
              <w:bottom w:w="0" w:type="dxa"/>
              <w:right w:w="0" w:type="dxa"/>
            </w:tcMar>
            <w:vAlign w:val="center"/>
          </w:tcPr>
          <w:p w14:paraId="622DD7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13C36C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460" w:type="dxa"/>
            <w:shd w:val="clear" w:color="auto" w:fill="FFFFFF"/>
            <w:tcMar>
              <w:top w:w="0" w:type="dxa"/>
              <w:left w:w="0" w:type="dxa"/>
              <w:bottom w:w="0" w:type="dxa"/>
              <w:right w:w="0" w:type="dxa"/>
            </w:tcMar>
            <w:vAlign w:val="center"/>
          </w:tcPr>
          <w:p w14:paraId="4B3401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(0.51 - 0.6)</w:t>
            </w:r>
          </w:p>
        </w:tc>
      </w:tr>
      <w:tr w:rsidR="00785886" w14:paraId="2D7ADE5F" w14:textId="77777777">
        <w:trPr>
          <w:cantSplit/>
          <w:jc w:val="center"/>
        </w:trPr>
        <w:tc>
          <w:tcPr>
            <w:tcW w:w="3530" w:type="dxa"/>
            <w:shd w:val="clear" w:color="auto" w:fill="FFFFFF"/>
            <w:tcMar>
              <w:top w:w="0" w:type="dxa"/>
              <w:left w:w="0" w:type="dxa"/>
              <w:bottom w:w="0" w:type="dxa"/>
              <w:right w:w="0" w:type="dxa"/>
            </w:tcMar>
            <w:vAlign w:val="center"/>
          </w:tcPr>
          <w:p w14:paraId="422A61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6EDDA8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898EA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0.063 (0.041 - 0.082)</w:t>
            </w:r>
          </w:p>
        </w:tc>
      </w:tr>
      <w:tr w:rsidR="00785886" w14:paraId="32CB1CFE" w14:textId="77777777">
        <w:trPr>
          <w:cantSplit/>
          <w:jc w:val="center"/>
        </w:trPr>
        <w:tc>
          <w:tcPr>
            <w:tcW w:w="3530" w:type="dxa"/>
            <w:shd w:val="clear" w:color="auto" w:fill="FFFFFF"/>
            <w:tcMar>
              <w:top w:w="0" w:type="dxa"/>
              <w:left w:w="0" w:type="dxa"/>
              <w:bottom w:w="0" w:type="dxa"/>
              <w:right w:w="0" w:type="dxa"/>
            </w:tcMar>
            <w:vAlign w:val="center"/>
          </w:tcPr>
          <w:p w14:paraId="5DB1B7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05E442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20CEA6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(0.56 - 0.67)</w:t>
            </w:r>
          </w:p>
        </w:tc>
      </w:tr>
      <w:tr w:rsidR="00785886" w14:paraId="16E8327B" w14:textId="77777777">
        <w:trPr>
          <w:cantSplit/>
          <w:jc w:val="center"/>
        </w:trPr>
        <w:tc>
          <w:tcPr>
            <w:tcW w:w="3530" w:type="dxa"/>
            <w:shd w:val="clear" w:color="auto" w:fill="FFFFFF"/>
            <w:tcMar>
              <w:top w:w="0" w:type="dxa"/>
              <w:left w:w="0" w:type="dxa"/>
              <w:bottom w:w="0" w:type="dxa"/>
              <w:right w:w="0" w:type="dxa"/>
            </w:tcMar>
            <w:vAlign w:val="center"/>
          </w:tcPr>
          <w:p w14:paraId="3523F8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40077B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460" w:type="dxa"/>
            <w:shd w:val="clear" w:color="auto" w:fill="FFFFFF"/>
            <w:tcMar>
              <w:top w:w="0" w:type="dxa"/>
              <w:left w:w="0" w:type="dxa"/>
              <w:bottom w:w="0" w:type="dxa"/>
              <w:right w:w="0" w:type="dxa"/>
            </w:tcMar>
            <w:vAlign w:val="center"/>
          </w:tcPr>
          <w:p w14:paraId="7A07C3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(0.00048 - 0.051)</w:t>
            </w:r>
          </w:p>
        </w:tc>
      </w:tr>
      <w:tr w:rsidR="00785886" w14:paraId="5474CA35" w14:textId="77777777">
        <w:trPr>
          <w:cantSplit/>
          <w:jc w:val="center"/>
        </w:trPr>
        <w:tc>
          <w:tcPr>
            <w:tcW w:w="3530" w:type="dxa"/>
            <w:shd w:val="clear" w:color="auto" w:fill="FFFFFF"/>
            <w:tcMar>
              <w:top w:w="0" w:type="dxa"/>
              <w:left w:w="0" w:type="dxa"/>
              <w:bottom w:w="0" w:type="dxa"/>
              <w:right w:w="0" w:type="dxa"/>
            </w:tcMar>
            <w:vAlign w:val="center"/>
          </w:tcPr>
          <w:p w14:paraId="64E567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4FBDE3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460" w:type="dxa"/>
            <w:shd w:val="clear" w:color="auto" w:fill="FFFFFF"/>
            <w:tcMar>
              <w:top w:w="0" w:type="dxa"/>
              <w:left w:w="0" w:type="dxa"/>
              <w:bottom w:w="0" w:type="dxa"/>
              <w:right w:w="0" w:type="dxa"/>
            </w:tcMar>
            <w:vAlign w:val="center"/>
          </w:tcPr>
          <w:p w14:paraId="42CD2E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(0.19 - 0.3)</w:t>
            </w:r>
          </w:p>
        </w:tc>
      </w:tr>
      <w:tr w:rsidR="00785886" w14:paraId="4309F3C7" w14:textId="77777777">
        <w:trPr>
          <w:cantSplit/>
          <w:jc w:val="center"/>
        </w:trPr>
        <w:tc>
          <w:tcPr>
            <w:tcW w:w="3530" w:type="dxa"/>
            <w:shd w:val="clear" w:color="auto" w:fill="FFFFFF"/>
            <w:tcMar>
              <w:top w:w="0" w:type="dxa"/>
              <w:left w:w="0" w:type="dxa"/>
              <w:bottom w:w="0" w:type="dxa"/>
              <w:right w:w="0" w:type="dxa"/>
            </w:tcMar>
            <w:vAlign w:val="center"/>
          </w:tcPr>
          <w:p w14:paraId="1F7E35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47D6B4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460" w:type="dxa"/>
            <w:shd w:val="clear" w:color="auto" w:fill="FFFFFF"/>
            <w:tcMar>
              <w:top w:w="0" w:type="dxa"/>
              <w:left w:w="0" w:type="dxa"/>
              <w:bottom w:w="0" w:type="dxa"/>
              <w:right w:w="0" w:type="dxa"/>
            </w:tcMar>
            <w:vAlign w:val="center"/>
          </w:tcPr>
          <w:p w14:paraId="12E700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0.0046 (0.0002 - 0.015)</w:t>
            </w:r>
          </w:p>
        </w:tc>
      </w:tr>
      <w:tr w:rsidR="00785886" w14:paraId="1A15AF82" w14:textId="77777777">
        <w:trPr>
          <w:cantSplit/>
          <w:jc w:val="center"/>
        </w:trPr>
        <w:tc>
          <w:tcPr>
            <w:tcW w:w="3530" w:type="dxa"/>
            <w:shd w:val="clear" w:color="auto" w:fill="FFFFFF"/>
            <w:tcMar>
              <w:top w:w="0" w:type="dxa"/>
              <w:left w:w="0" w:type="dxa"/>
              <w:bottom w:w="0" w:type="dxa"/>
              <w:right w:w="0" w:type="dxa"/>
            </w:tcMar>
            <w:vAlign w:val="center"/>
          </w:tcPr>
          <w:p w14:paraId="6FDA00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195699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A55010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(0.071 - 0.16)</w:t>
            </w:r>
          </w:p>
        </w:tc>
      </w:tr>
      <w:tr w:rsidR="00785886" w14:paraId="23AAB92B" w14:textId="77777777">
        <w:trPr>
          <w:cantSplit/>
          <w:jc w:val="center"/>
        </w:trPr>
        <w:tc>
          <w:tcPr>
            <w:tcW w:w="3530" w:type="dxa"/>
            <w:shd w:val="clear" w:color="auto" w:fill="FFFFFF"/>
            <w:tcMar>
              <w:top w:w="0" w:type="dxa"/>
              <w:left w:w="0" w:type="dxa"/>
              <w:bottom w:w="0" w:type="dxa"/>
              <w:right w:w="0" w:type="dxa"/>
            </w:tcMar>
            <w:vAlign w:val="center"/>
          </w:tcPr>
          <w:p w14:paraId="4CFABD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4A4AAF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2E2A31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(0.0019 - 0.27)</w:t>
            </w:r>
          </w:p>
        </w:tc>
      </w:tr>
      <w:tr w:rsidR="00785886" w14:paraId="64FA2352" w14:textId="77777777">
        <w:trPr>
          <w:cantSplit/>
          <w:jc w:val="center"/>
        </w:trPr>
        <w:tc>
          <w:tcPr>
            <w:tcW w:w="3530" w:type="dxa"/>
            <w:shd w:val="clear" w:color="auto" w:fill="FFFFFF"/>
            <w:tcMar>
              <w:top w:w="0" w:type="dxa"/>
              <w:left w:w="0" w:type="dxa"/>
              <w:bottom w:w="0" w:type="dxa"/>
              <w:right w:w="0" w:type="dxa"/>
            </w:tcMar>
            <w:vAlign w:val="center"/>
          </w:tcPr>
          <w:p w14:paraId="678E70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5E875B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09D5AA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(0.7 - 0.99)</w:t>
            </w:r>
          </w:p>
        </w:tc>
      </w:tr>
      <w:tr w:rsidR="00785886" w14:paraId="6069473B" w14:textId="77777777">
        <w:trPr>
          <w:cantSplit/>
          <w:jc w:val="center"/>
        </w:trPr>
        <w:tc>
          <w:tcPr>
            <w:tcW w:w="3530" w:type="dxa"/>
            <w:shd w:val="clear" w:color="auto" w:fill="FFFFFF"/>
            <w:tcMar>
              <w:top w:w="0" w:type="dxa"/>
              <w:left w:w="0" w:type="dxa"/>
              <w:bottom w:w="0" w:type="dxa"/>
              <w:right w:w="0" w:type="dxa"/>
            </w:tcMar>
            <w:vAlign w:val="center"/>
          </w:tcPr>
          <w:p w14:paraId="6B29FD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44F0A7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460" w:type="dxa"/>
            <w:shd w:val="clear" w:color="auto" w:fill="FFFFFF"/>
            <w:tcMar>
              <w:top w:w="0" w:type="dxa"/>
              <w:left w:w="0" w:type="dxa"/>
              <w:bottom w:w="0" w:type="dxa"/>
              <w:right w:w="0" w:type="dxa"/>
            </w:tcMar>
            <w:vAlign w:val="center"/>
          </w:tcPr>
          <w:p w14:paraId="5F65D3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(0.000000000000075 - 0.018)</w:t>
            </w:r>
          </w:p>
        </w:tc>
      </w:tr>
      <w:tr w:rsidR="00785886" w14:paraId="4ADF91C7" w14:textId="77777777">
        <w:trPr>
          <w:cantSplit/>
          <w:jc w:val="center"/>
        </w:trPr>
        <w:tc>
          <w:tcPr>
            <w:tcW w:w="3530" w:type="dxa"/>
            <w:shd w:val="clear" w:color="auto" w:fill="FFFFFF"/>
            <w:tcMar>
              <w:top w:w="0" w:type="dxa"/>
              <w:left w:w="0" w:type="dxa"/>
              <w:bottom w:w="0" w:type="dxa"/>
              <w:right w:w="0" w:type="dxa"/>
            </w:tcMar>
            <w:vAlign w:val="center"/>
          </w:tcPr>
          <w:p w14:paraId="41DE9D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143D62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1F6F9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(0.0000000021 - 0.027)</w:t>
            </w:r>
          </w:p>
        </w:tc>
      </w:tr>
      <w:tr w:rsidR="00785886" w14:paraId="2F5BD578" w14:textId="77777777">
        <w:trPr>
          <w:cantSplit/>
          <w:jc w:val="center"/>
        </w:trPr>
        <w:tc>
          <w:tcPr>
            <w:tcW w:w="3530" w:type="dxa"/>
            <w:shd w:val="clear" w:color="auto" w:fill="FFFFFF"/>
            <w:tcMar>
              <w:top w:w="0" w:type="dxa"/>
              <w:left w:w="0" w:type="dxa"/>
              <w:bottom w:w="0" w:type="dxa"/>
              <w:right w:w="0" w:type="dxa"/>
            </w:tcMar>
            <w:vAlign w:val="center"/>
          </w:tcPr>
          <w:p w14:paraId="7DE869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5822E2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4D64CE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785886" w14:paraId="4FDA3C81" w14:textId="77777777">
        <w:trPr>
          <w:cantSplit/>
          <w:jc w:val="center"/>
        </w:trPr>
        <w:tc>
          <w:tcPr>
            <w:tcW w:w="3530" w:type="dxa"/>
            <w:shd w:val="clear" w:color="auto" w:fill="FFFFFF"/>
            <w:tcMar>
              <w:top w:w="0" w:type="dxa"/>
              <w:left w:w="0" w:type="dxa"/>
              <w:bottom w:w="0" w:type="dxa"/>
              <w:right w:w="0" w:type="dxa"/>
            </w:tcMar>
            <w:vAlign w:val="center"/>
          </w:tcPr>
          <w:p w14:paraId="711927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6D1C6B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460" w:type="dxa"/>
            <w:shd w:val="clear" w:color="auto" w:fill="FFFFFF"/>
            <w:tcMar>
              <w:top w:w="0" w:type="dxa"/>
              <w:left w:w="0" w:type="dxa"/>
              <w:bottom w:w="0" w:type="dxa"/>
              <w:right w:w="0" w:type="dxa"/>
            </w:tcMar>
            <w:vAlign w:val="center"/>
          </w:tcPr>
          <w:p w14:paraId="7644FE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(0.00000000054 - 0.088)</w:t>
            </w:r>
          </w:p>
        </w:tc>
      </w:tr>
      <w:tr w:rsidR="00785886" w14:paraId="0F5A1902" w14:textId="77777777">
        <w:trPr>
          <w:cantSplit/>
          <w:jc w:val="center"/>
        </w:trPr>
        <w:tc>
          <w:tcPr>
            <w:tcW w:w="3530" w:type="dxa"/>
            <w:shd w:val="clear" w:color="auto" w:fill="FFFFFF"/>
            <w:tcMar>
              <w:top w:w="0" w:type="dxa"/>
              <w:left w:w="0" w:type="dxa"/>
              <w:bottom w:w="0" w:type="dxa"/>
              <w:right w:w="0" w:type="dxa"/>
            </w:tcMar>
            <w:vAlign w:val="center"/>
          </w:tcPr>
          <w:p w14:paraId="025012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54E973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460" w:type="dxa"/>
            <w:shd w:val="clear" w:color="auto" w:fill="FFFFFF"/>
            <w:tcMar>
              <w:top w:w="0" w:type="dxa"/>
              <w:left w:w="0" w:type="dxa"/>
              <w:bottom w:w="0" w:type="dxa"/>
              <w:right w:w="0" w:type="dxa"/>
            </w:tcMar>
            <w:vAlign w:val="center"/>
          </w:tcPr>
          <w:p w14:paraId="1B07A5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(0.0045 - 0.3)</w:t>
            </w:r>
          </w:p>
        </w:tc>
      </w:tr>
      <w:tr w:rsidR="00785886" w14:paraId="2D57B7D9" w14:textId="77777777">
        <w:trPr>
          <w:cantSplit/>
          <w:jc w:val="center"/>
        </w:trPr>
        <w:tc>
          <w:tcPr>
            <w:tcW w:w="3530" w:type="dxa"/>
            <w:shd w:val="clear" w:color="auto" w:fill="FFFFFF"/>
            <w:tcMar>
              <w:top w:w="0" w:type="dxa"/>
              <w:left w:w="0" w:type="dxa"/>
              <w:bottom w:w="0" w:type="dxa"/>
              <w:right w:w="0" w:type="dxa"/>
            </w:tcMar>
            <w:vAlign w:val="center"/>
          </w:tcPr>
          <w:p w14:paraId="0E7E16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161FDC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460" w:type="dxa"/>
            <w:shd w:val="clear" w:color="auto" w:fill="FFFFFF"/>
            <w:tcMar>
              <w:top w:w="0" w:type="dxa"/>
              <w:left w:w="0" w:type="dxa"/>
              <w:bottom w:w="0" w:type="dxa"/>
              <w:right w:w="0" w:type="dxa"/>
            </w:tcMar>
            <w:vAlign w:val="center"/>
          </w:tcPr>
          <w:p w14:paraId="5F4D23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0.0093 (0.000000018 - 0.045)</w:t>
            </w:r>
          </w:p>
        </w:tc>
      </w:tr>
      <w:tr w:rsidR="00785886" w14:paraId="1A7F64D4" w14:textId="77777777">
        <w:trPr>
          <w:cantSplit/>
          <w:jc w:val="center"/>
        </w:trPr>
        <w:tc>
          <w:tcPr>
            <w:tcW w:w="3530" w:type="dxa"/>
            <w:shd w:val="clear" w:color="auto" w:fill="FFFFFF"/>
            <w:tcMar>
              <w:top w:w="0" w:type="dxa"/>
              <w:left w:w="0" w:type="dxa"/>
              <w:bottom w:w="0" w:type="dxa"/>
              <w:right w:w="0" w:type="dxa"/>
            </w:tcMar>
            <w:vAlign w:val="center"/>
          </w:tcPr>
          <w:p w14:paraId="1934CB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1964A6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460" w:type="dxa"/>
            <w:shd w:val="clear" w:color="auto" w:fill="FFFFFF"/>
            <w:tcMar>
              <w:top w:w="0" w:type="dxa"/>
              <w:left w:w="0" w:type="dxa"/>
              <w:bottom w:w="0" w:type="dxa"/>
              <w:right w:w="0" w:type="dxa"/>
            </w:tcMar>
            <w:vAlign w:val="center"/>
          </w:tcPr>
          <w:p w14:paraId="45459C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0.0087 (0.0000000031 - 0.045)</w:t>
            </w:r>
          </w:p>
        </w:tc>
      </w:tr>
      <w:tr w:rsidR="00785886" w14:paraId="05A0BE5C" w14:textId="77777777">
        <w:trPr>
          <w:cantSplit/>
          <w:jc w:val="center"/>
        </w:trPr>
        <w:tc>
          <w:tcPr>
            <w:tcW w:w="3530" w:type="dxa"/>
            <w:shd w:val="clear" w:color="auto" w:fill="FFFFFF"/>
            <w:tcMar>
              <w:top w:w="0" w:type="dxa"/>
              <w:left w:w="0" w:type="dxa"/>
              <w:bottom w:w="0" w:type="dxa"/>
              <w:right w:w="0" w:type="dxa"/>
            </w:tcMar>
            <w:vAlign w:val="center"/>
          </w:tcPr>
          <w:p w14:paraId="244BD9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0CF358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460" w:type="dxa"/>
            <w:shd w:val="clear" w:color="auto" w:fill="FFFFFF"/>
            <w:tcMar>
              <w:top w:w="0" w:type="dxa"/>
              <w:left w:w="0" w:type="dxa"/>
              <w:bottom w:w="0" w:type="dxa"/>
              <w:right w:w="0" w:type="dxa"/>
            </w:tcMar>
            <w:vAlign w:val="center"/>
          </w:tcPr>
          <w:p w14:paraId="6E8F2C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(0.00000000025 - 0.057)</w:t>
            </w:r>
          </w:p>
        </w:tc>
      </w:tr>
      <w:tr w:rsidR="00785886" w14:paraId="2485262F" w14:textId="77777777">
        <w:trPr>
          <w:cantSplit/>
          <w:jc w:val="center"/>
        </w:trPr>
        <w:tc>
          <w:tcPr>
            <w:tcW w:w="3530" w:type="dxa"/>
            <w:shd w:val="clear" w:color="auto" w:fill="FFFFFF"/>
            <w:tcMar>
              <w:top w:w="0" w:type="dxa"/>
              <w:left w:w="0" w:type="dxa"/>
              <w:bottom w:w="0" w:type="dxa"/>
              <w:right w:w="0" w:type="dxa"/>
            </w:tcMar>
            <w:vAlign w:val="center"/>
          </w:tcPr>
          <w:p w14:paraId="02B38A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3CDC75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09F26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(0.2 - 0.76)</w:t>
            </w:r>
          </w:p>
        </w:tc>
      </w:tr>
      <w:tr w:rsidR="00785886" w14:paraId="359BBAC3" w14:textId="77777777">
        <w:trPr>
          <w:cantSplit/>
          <w:jc w:val="center"/>
        </w:trPr>
        <w:tc>
          <w:tcPr>
            <w:tcW w:w="3530" w:type="dxa"/>
            <w:shd w:val="clear" w:color="auto" w:fill="FFFFFF"/>
            <w:tcMar>
              <w:top w:w="0" w:type="dxa"/>
              <w:left w:w="0" w:type="dxa"/>
              <w:bottom w:w="0" w:type="dxa"/>
              <w:right w:w="0" w:type="dxa"/>
            </w:tcMar>
            <w:vAlign w:val="center"/>
          </w:tcPr>
          <w:p w14:paraId="2316AD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14:paraId="380016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766C58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625BBA72" w14:textId="77777777">
        <w:trPr>
          <w:cantSplit/>
          <w:jc w:val="center"/>
        </w:trPr>
        <w:tc>
          <w:tcPr>
            <w:tcW w:w="3530" w:type="dxa"/>
            <w:shd w:val="clear" w:color="auto" w:fill="FFFFFF"/>
            <w:tcMar>
              <w:top w:w="0" w:type="dxa"/>
              <w:left w:w="0" w:type="dxa"/>
              <w:bottom w:w="0" w:type="dxa"/>
              <w:right w:w="0" w:type="dxa"/>
            </w:tcMar>
            <w:vAlign w:val="center"/>
          </w:tcPr>
          <w:p w14:paraId="325895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14:paraId="0B7392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BD195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 (0.000000026 - 0.23)</w:t>
            </w:r>
          </w:p>
        </w:tc>
      </w:tr>
      <w:tr w:rsidR="00785886" w14:paraId="66CE08CC" w14:textId="77777777">
        <w:trPr>
          <w:cantSplit/>
          <w:jc w:val="center"/>
        </w:trPr>
        <w:tc>
          <w:tcPr>
            <w:tcW w:w="3530" w:type="dxa"/>
            <w:shd w:val="clear" w:color="auto" w:fill="FFFFFF"/>
            <w:tcMar>
              <w:top w:w="0" w:type="dxa"/>
              <w:left w:w="0" w:type="dxa"/>
              <w:bottom w:w="0" w:type="dxa"/>
              <w:right w:w="0" w:type="dxa"/>
            </w:tcMar>
            <w:vAlign w:val="center"/>
          </w:tcPr>
          <w:p w14:paraId="740C80F3"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30" w:type="dxa"/>
            <w:shd w:val="clear" w:color="auto" w:fill="FFFFFF"/>
            <w:tcMar>
              <w:top w:w="0" w:type="dxa"/>
              <w:left w:w="0" w:type="dxa"/>
              <w:bottom w:w="0" w:type="dxa"/>
              <w:right w:w="0" w:type="dxa"/>
            </w:tcMar>
            <w:vAlign w:val="center"/>
          </w:tcPr>
          <w:p w14:paraId="1EBBEC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2A785E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(0.00000041 -   1)</w:t>
            </w:r>
          </w:p>
        </w:tc>
      </w:tr>
      <w:tr w:rsidR="00785886" w14:paraId="28E7A8DC" w14:textId="77777777">
        <w:trPr>
          <w:cantSplit/>
          <w:jc w:val="center"/>
        </w:trPr>
        <w:tc>
          <w:tcPr>
            <w:tcW w:w="3530" w:type="dxa"/>
            <w:shd w:val="clear" w:color="auto" w:fill="FFFFFF"/>
            <w:tcMar>
              <w:top w:w="0" w:type="dxa"/>
              <w:left w:w="0" w:type="dxa"/>
              <w:bottom w:w="0" w:type="dxa"/>
              <w:right w:w="0" w:type="dxa"/>
            </w:tcMar>
            <w:vAlign w:val="center"/>
          </w:tcPr>
          <w:p w14:paraId="09347213"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30" w:type="dxa"/>
            <w:shd w:val="clear" w:color="auto" w:fill="FFFFFF"/>
            <w:tcMar>
              <w:top w:w="0" w:type="dxa"/>
              <w:left w:w="0" w:type="dxa"/>
              <w:bottom w:w="0" w:type="dxa"/>
              <w:right w:w="0" w:type="dxa"/>
            </w:tcMar>
            <w:vAlign w:val="center"/>
          </w:tcPr>
          <w:p w14:paraId="3C08EE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DC425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(0.00000025 -   1)</w:t>
            </w:r>
          </w:p>
        </w:tc>
      </w:tr>
      <w:tr w:rsidR="00785886" w14:paraId="0440986E" w14:textId="77777777">
        <w:trPr>
          <w:cantSplit/>
          <w:jc w:val="center"/>
        </w:trPr>
        <w:tc>
          <w:tcPr>
            <w:tcW w:w="3530" w:type="dxa"/>
            <w:shd w:val="clear" w:color="auto" w:fill="FFFFFF"/>
            <w:tcMar>
              <w:top w:w="0" w:type="dxa"/>
              <w:left w:w="0" w:type="dxa"/>
              <w:bottom w:w="0" w:type="dxa"/>
              <w:right w:w="0" w:type="dxa"/>
            </w:tcMar>
            <w:vAlign w:val="center"/>
          </w:tcPr>
          <w:p w14:paraId="5A45CF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14:paraId="433331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1DF969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785886" w14:paraId="75EB0003" w14:textId="77777777">
        <w:trPr>
          <w:cantSplit/>
          <w:jc w:val="center"/>
        </w:trPr>
        <w:tc>
          <w:tcPr>
            <w:tcW w:w="3530" w:type="dxa"/>
            <w:shd w:val="clear" w:color="auto" w:fill="FFFFFF"/>
            <w:tcMar>
              <w:top w:w="0" w:type="dxa"/>
              <w:left w:w="0" w:type="dxa"/>
              <w:bottom w:w="0" w:type="dxa"/>
              <w:right w:w="0" w:type="dxa"/>
            </w:tcMar>
            <w:vAlign w:val="center"/>
          </w:tcPr>
          <w:p w14:paraId="3D2472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14:paraId="3A5BB1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AB326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(0.084 - 0.18)</w:t>
            </w:r>
          </w:p>
        </w:tc>
      </w:tr>
      <w:tr w:rsidR="00785886" w14:paraId="578CA9A4" w14:textId="77777777">
        <w:trPr>
          <w:cantSplit/>
          <w:jc w:val="center"/>
        </w:trPr>
        <w:tc>
          <w:tcPr>
            <w:tcW w:w="3530" w:type="dxa"/>
            <w:shd w:val="clear" w:color="auto" w:fill="FFFFFF"/>
            <w:tcMar>
              <w:top w:w="0" w:type="dxa"/>
              <w:left w:w="0" w:type="dxa"/>
              <w:bottom w:w="0" w:type="dxa"/>
              <w:right w:w="0" w:type="dxa"/>
            </w:tcMar>
            <w:vAlign w:val="center"/>
          </w:tcPr>
          <w:p w14:paraId="536C5F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14:paraId="7FAA37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401A99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(0.000000069 -   1)</w:t>
            </w:r>
          </w:p>
        </w:tc>
      </w:tr>
      <w:tr w:rsidR="00785886" w14:paraId="2732418E" w14:textId="77777777">
        <w:trPr>
          <w:cantSplit/>
          <w:jc w:val="center"/>
        </w:trPr>
        <w:tc>
          <w:tcPr>
            <w:tcW w:w="3530" w:type="dxa"/>
            <w:shd w:val="clear" w:color="auto" w:fill="FFFFFF"/>
            <w:tcMar>
              <w:top w:w="0" w:type="dxa"/>
              <w:left w:w="0" w:type="dxa"/>
              <w:bottom w:w="0" w:type="dxa"/>
              <w:right w:w="0" w:type="dxa"/>
            </w:tcMar>
            <w:vAlign w:val="center"/>
          </w:tcPr>
          <w:p w14:paraId="4A54DE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14:paraId="34F92E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68AD5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(0.00000017 -   1)</w:t>
            </w:r>
          </w:p>
        </w:tc>
      </w:tr>
      <w:tr w:rsidR="00785886" w14:paraId="6F8E4357" w14:textId="77777777">
        <w:trPr>
          <w:cantSplit/>
          <w:jc w:val="center"/>
        </w:trPr>
        <w:tc>
          <w:tcPr>
            <w:tcW w:w="3530" w:type="dxa"/>
            <w:shd w:val="clear" w:color="auto" w:fill="FFFFFF"/>
            <w:tcMar>
              <w:top w:w="0" w:type="dxa"/>
              <w:left w:w="0" w:type="dxa"/>
              <w:bottom w:w="0" w:type="dxa"/>
              <w:right w:w="0" w:type="dxa"/>
            </w:tcMar>
            <w:vAlign w:val="center"/>
          </w:tcPr>
          <w:p w14:paraId="4E09A3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Umatilla River</w:t>
            </w:r>
          </w:p>
        </w:tc>
        <w:tc>
          <w:tcPr>
            <w:tcW w:w="3530" w:type="dxa"/>
            <w:shd w:val="clear" w:color="auto" w:fill="FFFFFF"/>
            <w:tcMar>
              <w:top w:w="0" w:type="dxa"/>
              <w:left w:w="0" w:type="dxa"/>
              <w:bottom w:w="0" w:type="dxa"/>
              <w:right w:w="0" w:type="dxa"/>
            </w:tcMar>
            <w:vAlign w:val="center"/>
          </w:tcPr>
          <w:p w14:paraId="62D8FB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3932DE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(0.000000068 -   1)</w:t>
            </w:r>
          </w:p>
        </w:tc>
      </w:tr>
      <w:tr w:rsidR="00785886" w14:paraId="1DB11D95" w14:textId="77777777">
        <w:trPr>
          <w:cantSplit/>
          <w:jc w:val="center"/>
        </w:trPr>
        <w:tc>
          <w:tcPr>
            <w:tcW w:w="3530" w:type="dxa"/>
            <w:shd w:val="clear" w:color="auto" w:fill="FFFFFF"/>
            <w:tcMar>
              <w:top w:w="0" w:type="dxa"/>
              <w:left w:w="0" w:type="dxa"/>
              <w:bottom w:w="0" w:type="dxa"/>
              <w:right w:w="0" w:type="dxa"/>
            </w:tcMar>
            <w:vAlign w:val="center"/>
          </w:tcPr>
          <w:p w14:paraId="3FBA49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14:paraId="68B3FE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C35F9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(0.00000053 -   1)</w:t>
            </w:r>
          </w:p>
        </w:tc>
      </w:tr>
      <w:tr w:rsidR="00785886" w14:paraId="2F167A26" w14:textId="77777777">
        <w:trPr>
          <w:cantSplit/>
          <w:jc w:val="center"/>
        </w:trPr>
        <w:tc>
          <w:tcPr>
            <w:tcW w:w="3530" w:type="dxa"/>
            <w:shd w:val="clear" w:color="auto" w:fill="FFFFFF"/>
            <w:tcMar>
              <w:top w:w="0" w:type="dxa"/>
              <w:left w:w="0" w:type="dxa"/>
              <w:bottom w:w="0" w:type="dxa"/>
              <w:right w:w="0" w:type="dxa"/>
            </w:tcMar>
            <w:vAlign w:val="center"/>
          </w:tcPr>
          <w:p w14:paraId="2EC8A9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14:paraId="631D90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004D43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(0.00000092 -   1)</w:t>
            </w:r>
          </w:p>
        </w:tc>
      </w:tr>
      <w:tr w:rsidR="00785886" w14:paraId="0DB73986" w14:textId="77777777">
        <w:trPr>
          <w:cantSplit/>
          <w:jc w:val="center"/>
        </w:trPr>
        <w:tc>
          <w:tcPr>
            <w:tcW w:w="3530" w:type="dxa"/>
            <w:shd w:val="clear" w:color="auto" w:fill="FFFFFF"/>
            <w:tcMar>
              <w:top w:w="0" w:type="dxa"/>
              <w:left w:w="0" w:type="dxa"/>
              <w:bottom w:w="0" w:type="dxa"/>
              <w:right w:w="0" w:type="dxa"/>
            </w:tcMar>
            <w:vAlign w:val="center"/>
          </w:tcPr>
          <w:p w14:paraId="0C58E0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14:paraId="489ABE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393F1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(0.00000043 -   1)</w:t>
            </w:r>
          </w:p>
        </w:tc>
      </w:tr>
      <w:tr w:rsidR="00785886" w14:paraId="0901FF44" w14:textId="77777777">
        <w:trPr>
          <w:cantSplit/>
          <w:jc w:val="center"/>
        </w:trPr>
        <w:tc>
          <w:tcPr>
            <w:tcW w:w="3530" w:type="dxa"/>
            <w:shd w:val="clear" w:color="auto" w:fill="FFFFFF"/>
            <w:tcMar>
              <w:top w:w="0" w:type="dxa"/>
              <w:left w:w="0" w:type="dxa"/>
              <w:bottom w:w="0" w:type="dxa"/>
              <w:right w:w="0" w:type="dxa"/>
            </w:tcMar>
            <w:vAlign w:val="center"/>
          </w:tcPr>
          <w:p w14:paraId="49268F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14:paraId="675F59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4FF51A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(0.0000000052 -   1)</w:t>
            </w:r>
          </w:p>
        </w:tc>
      </w:tr>
      <w:tr w:rsidR="00785886" w14:paraId="57C7F4C5" w14:textId="77777777">
        <w:trPr>
          <w:cantSplit/>
          <w:jc w:val="center"/>
        </w:trPr>
        <w:tc>
          <w:tcPr>
            <w:tcW w:w="3530" w:type="dxa"/>
            <w:shd w:val="clear" w:color="auto" w:fill="FFFFFF"/>
            <w:tcMar>
              <w:top w:w="0" w:type="dxa"/>
              <w:left w:w="0" w:type="dxa"/>
              <w:bottom w:w="0" w:type="dxa"/>
              <w:right w:w="0" w:type="dxa"/>
            </w:tcMar>
            <w:vAlign w:val="center"/>
          </w:tcPr>
          <w:p w14:paraId="2CAA89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14:paraId="255B7E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1FE67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(0.00000096 -   1)</w:t>
            </w:r>
          </w:p>
        </w:tc>
      </w:tr>
      <w:tr w:rsidR="00785886" w14:paraId="383C062E" w14:textId="77777777">
        <w:trPr>
          <w:cantSplit/>
          <w:jc w:val="center"/>
        </w:trPr>
        <w:tc>
          <w:tcPr>
            <w:tcW w:w="3530" w:type="dxa"/>
            <w:shd w:val="clear" w:color="auto" w:fill="FFFFFF"/>
            <w:tcMar>
              <w:top w:w="0" w:type="dxa"/>
              <w:left w:w="0" w:type="dxa"/>
              <w:bottom w:w="0" w:type="dxa"/>
              <w:right w:w="0" w:type="dxa"/>
            </w:tcMar>
            <w:vAlign w:val="center"/>
          </w:tcPr>
          <w:p w14:paraId="2D060C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14:paraId="5C27AE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79511F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(0.00000023 -   1)</w:t>
            </w:r>
          </w:p>
        </w:tc>
      </w:tr>
      <w:tr w:rsidR="00785886" w14:paraId="3AD10965" w14:textId="77777777">
        <w:trPr>
          <w:cantSplit/>
          <w:jc w:val="center"/>
        </w:trPr>
        <w:tc>
          <w:tcPr>
            <w:tcW w:w="3530" w:type="dxa"/>
            <w:shd w:val="clear" w:color="auto" w:fill="FFFFFF"/>
            <w:tcMar>
              <w:top w:w="0" w:type="dxa"/>
              <w:left w:w="0" w:type="dxa"/>
              <w:bottom w:w="0" w:type="dxa"/>
              <w:right w:w="0" w:type="dxa"/>
            </w:tcMar>
            <w:vAlign w:val="center"/>
          </w:tcPr>
          <w:p w14:paraId="71C5EF3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14:paraId="51782A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9F944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(0.0000016 -   1)</w:t>
            </w:r>
          </w:p>
        </w:tc>
      </w:tr>
      <w:tr w:rsidR="00785886" w14:paraId="3DACFD67" w14:textId="77777777">
        <w:trPr>
          <w:cantSplit/>
          <w:jc w:val="center"/>
        </w:trPr>
        <w:tc>
          <w:tcPr>
            <w:tcW w:w="3530" w:type="dxa"/>
            <w:shd w:val="clear" w:color="auto" w:fill="FFFFFF"/>
            <w:tcMar>
              <w:top w:w="0" w:type="dxa"/>
              <w:left w:w="0" w:type="dxa"/>
              <w:bottom w:w="0" w:type="dxa"/>
              <w:right w:w="0" w:type="dxa"/>
            </w:tcMar>
            <w:vAlign w:val="center"/>
          </w:tcPr>
          <w:p w14:paraId="006245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14:paraId="551F88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35C766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(0.9 -   1)</w:t>
            </w:r>
          </w:p>
        </w:tc>
      </w:tr>
      <w:tr w:rsidR="00785886" w14:paraId="3A6739F3" w14:textId="77777777">
        <w:trPr>
          <w:cantSplit/>
          <w:jc w:val="center"/>
        </w:trPr>
        <w:tc>
          <w:tcPr>
            <w:tcW w:w="3530" w:type="dxa"/>
            <w:shd w:val="clear" w:color="auto" w:fill="FFFFFF"/>
            <w:tcMar>
              <w:top w:w="0" w:type="dxa"/>
              <w:left w:w="0" w:type="dxa"/>
              <w:bottom w:w="0" w:type="dxa"/>
              <w:right w:w="0" w:type="dxa"/>
            </w:tcMar>
            <w:vAlign w:val="center"/>
          </w:tcPr>
          <w:p w14:paraId="308239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14:paraId="0EDD13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2419E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(0.000000000013 - 0.1)</w:t>
            </w:r>
          </w:p>
        </w:tc>
      </w:tr>
      <w:tr w:rsidR="00785886" w14:paraId="44E22997" w14:textId="77777777">
        <w:trPr>
          <w:cantSplit/>
          <w:jc w:val="center"/>
        </w:trPr>
        <w:tc>
          <w:tcPr>
            <w:tcW w:w="3530" w:type="dxa"/>
            <w:shd w:val="clear" w:color="auto" w:fill="FFFFFF"/>
            <w:tcMar>
              <w:top w:w="0" w:type="dxa"/>
              <w:left w:w="0" w:type="dxa"/>
              <w:bottom w:w="0" w:type="dxa"/>
              <w:right w:w="0" w:type="dxa"/>
            </w:tcMar>
            <w:vAlign w:val="center"/>
          </w:tcPr>
          <w:p w14:paraId="2526F9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14:paraId="633585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17481F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(0.017 - 0.045)</w:t>
            </w:r>
          </w:p>
        </w:tc>
      </w:tr>
      <w:tr w:rsidR="00785886" w14:paraId="602238B6" w14:textId="77777777">
        <w:trPr>
          <w:cantSplit/>
          <w:jc w:val="center"/>
        </w:trPr>
        <w:tc>
          <w:tcPr>
            <w:tcW w:w="3530" w:type="dxa"/>
            <w:shd w:val="clear" w:color="auto" w:fill="FFFFFF"/>
            <w:tcMar>
              <w:top w:w="0" w:type="dxa"/>
              <w:left w:w="0" w:type="dxa"/>
              <w:bottom w:w="0" w:type="dxa"/>
              <w:right w:w="0" w:type="dxa"/>
            </w:tcMar>
            <w:vAlign w:val="center"/>
          </w:tcPr>
          <w:p w14:paraId="336270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14:paraId="629323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1C93C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(0.95 - 0.98)</w:t>
            </w:r>
          </w:p>
        </w:tc>
      </w:tr>
      <w:tr w:rsidR="00785886" w14:paraId="379F5166" w14:textId="77777777">
        <w:trPr>
          <w:cantSplit/>
          <w:jc w:val="center"/>
        </w:trPr>
        <w:tc>
          <w:tcPr>
            <w:tcW w:w="3530" w:type="dxa"/>
            <w:shd w:val="clear" w:color="auto" w:fill="FFFFFF"/>
            <w:tcMar>
              <w:top w:w="0" w:type="dxa"/>
              <w:left w:w="0" w:type="dxa"/>
              <w:bottom w:w="0" w:type="dxa"/>
              <w:right w:w="0" w:type="dxa"/>
            </w:tcMar>
            <w:vAlign w:val="center"/>
          </w:tcPr>
          <w:p w14:paraId="1BE68B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14:paraId="769161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424DA4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(0.58 - 0.82)</w:t>
            </w:r>
          </w:p>
        </w:tc>
      </w:tr>
      <w:tr w:rsidR="00785886" w14:paraId="7F4A0449" w14:textId="77777777">
        <w:trPr>
          <w:cantSplit/>
          <w:jc w:val="center"/>
        </w:trPr>
        <w:tc>
          <w:tcPr>
            <w:tcW w:w="3530" w:type="dxa"/>
            <w:shd w:val="clear" w:color="auto" w:fill="FFFFFF"/>
            <w:tcMar>
              <w:top w:w="0" w:type="dxa"/>
              <w:left w:w="0" w:type="dxa"/>
              <w:bottom w:w="0" w:type="dxa"/>
              <w:right w:w="0" w:type="dxa"/>
            </w:tcMar>
            <w:vAlign w:val="center"/>
          </w:tcPr>
          <w:p w14:paraId="760278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14:paraId="57DEDD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BF0C8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(0.18 - 0.42)</w:t>
            </w:r>
          </w:p>
        </w:tc>
      </w:tr>
      <w:tr w:rsidR="00785886" w14:paraId="0ECE99C1" w14:textId="77777777">
        <w:trPr>
          <w:cantSplit/>
          <w:jc w:val="center"/>
        </w:trPr>
        <w:tc>
          <w:tcPr>
            <w:tcW w:w="3530" w:type="dxa"/>
            <w:shd w:val="clear" w:color="auto" w:fill="FFFFFF"/>
            <w:tcMar>
              <w:top w:w="0" w:type="dxa"/>
              <w:left w:w="0" w:type="dxa"/>
              <w:bottom w:w="0" w:type="dxa"/>
              <w:right w:w="0" w:type="dxa"/>
            </w:tcMar>
            <w:vAlign w:val="center"/>
          </w:tcPr>
          <w:p w14:paraId="559360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14:paraId="11EAE6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7B8DED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0.92 (0.47 -   1)</w:t>
            </w:r>
          </w:p>
        </w:tc>
      </w:tr>
      <w:tr w:rsidR="00785886" w14:paraId="6B8FC451" w14:textId="77777777">
        <w:trPr>
          <w:cantSplit/>
          <w:jc w:val="center"/>
        </w:trPr>
        <w:tc>
          <w:tcPr>
            <w:tcW w:w="3530" w:type="dxa"/>
            <w:shd w:val="clear" w:color="auto" w:fill="FFFFFF"/>
            <w:tcMar>
              <w:top w:w="0" w:type="dxa"/>
              <w:left w:w="0" w:type="dxa"/>
              <w:bottom w:w="0" w:type="dxa"/>
              <w:right w:w="0" w:type="dxa"/>
            </w:tcMar>
            <w:vAlign w:val="center"/>
          </w:tcPr>
          <w:p w14:paraId="26ED2C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14:paraId="73CB24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34DD2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(0.00000000016 - 0.53)</w:t>
            </w:r>
          </w:p>
        </w:tc>
      </w:tr>
      <w:tr w:rsidR="00785886" w14:paraId="5B917467" w14:textId="77777777">
        <w:trPr>
          <w:cantSplit/>
          <w:jc w:val="center"/>
        </w:trPr>
        <w:tc>
          <w:tcPr>
            <w:tcW w:w="3530" w:type="dxa"/>
            <w:shd w:val="clear" w:color="auto" w:fill="FFFFFF"/>
            <w:tcMar>
              <w:top w:w="0" w:type="dxa"/>
              <w:left w:w="0" w:type="dxa"/>
              <w:bottom w:w="0" w:type="dxa"/>
              <w:right w:w="0" w:type="dxa"/>
            </w:tcMar>
            <w:vAlign w:val="center"/>
          </w:tcPr>
          <w:p w14:paraId="056B54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14:paraId="018C33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7A9259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0.0096 (0.000000000000033 - 0.048)</w:t>
            </w:r>
          </w:p>
        </w:tc>
      </w:tr>
      <w:tr w:rsidR="00785886" w14:paraId="48EB76A1" w14:textId="77777777">
        <w:trPr>
          <w:cantSplit/>
          <w:jc w:val="center"/>
        </w:trPr>
        <w:tc>
          <w:tcPr>
            <w:tcW w:w="3530" w:type="dxa"/>
            <w:shd w:val="clear" w:color="auto" w:fill="FFFFFF"/>
            <w:tcMar>
              <w:top w:w="0" w:type="dxa"/>
              <w:left w:w="0" w:type="dxa"/>
              <w:bottom w:w="0" w:type="dxa"/>
              <w:right w:w="0" w:type="dxa"/>
            </w:tcMar>
            <w:vAlign w:val="center"/>
          </w:tcPr>
          <w:p w14:paraId="762B70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14:paraId="7B89C8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FEF43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(0.95 -   1)</w:t>
            </w:r>
          </w:p>
        </w:tc>
      </w:tr>
      <w:tr w:rsidR="00785886" w14:paraId="26A2E7D3" w14:textId="77777777">
        <w:trPr>
          <w:cantSplit/>
          <w:jc w:val="center"/>
        </w:trPr>
        <w:tc>
          <w:tcPr>
            <w:tcW w:w="3530" w:type="dxa"/>
            <w:shd w:val="clear" w:color="auto" w:fill="FFFFFF"/>
            <w:tcMar>
              <w:top w:w="0" w:type="dxa"/>
              <w:left w:w="0" w:type="dxa"/>
              <w:bottom w:w="0" w:type="dxa"/>
              <w:right w:w="0" w:type="dxa"/>
            </w:tcMar>
            <w:vAlign w:val="center"/>
          </w:tcPr>
          <w:p w14:paraId="0C32C7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14:paraId="131DFD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0085C3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(0.00000064 -   1)</w:t>
            </w:r>
          </w:p>
        </w:tc>
      </w:tr>
      <w:tr w:rsidR="00785886" w14:paraId="1A5D97CF" w14:textId="77777777">
        <w:trPr>
          <w:cantSplit/>
          <w:jc w:val="center"/>
        </w:trPr>
        <w:tc>
          <w:tcPr>
            <w:tcW w:w="3530" w:type="dxa"/>
            <w:shd w:val="clear" w:color="auto" w:fill="FFFFFF"/>
            <w:tcMar>
              <w:top w:w="0" w:type="dxa"/>
              <w:left w:w="0" w:type="dxa"/>
              <w:bottom w:w="0" w:type="dxa"/>
              <w:right w:w="0" w:type="dxa"/>
            </w:tcMar>
            <w:vAlign w:val="center"/>
          </w:tcPr>
          <w:p w14:paraId="52A444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14:paraId="02E96B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FC381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(0.000000076 -   1)</w:t>
            </w:r>
          </w:p>
        </w:tc>
      </w:tr>
      <w:tr w:rsidR="00785886" w14:paraId="19283102" w14:textId="77777777">
        <w:trPr>
          <w:cantSplit/>
          <w:jc w:val="center"/>
        </w:trPr>
        <w:tc>
          <w:tcPr>
            <w:tcW w:w="3530" w:type="dxa"/>
            <w:shd w:val="clear" w:color="auto" w:fill="FFFFFF"/>
            <w:tcMar>
              <w:top w:w="0" w:type="dxa"/>
              <w:left w:w="0" w:type="dxa"/>
              <w:bottom w:w="0" w:type="dxa"/>
              <w:right w:w="0" w:type="dxa"/>
            </w:tcMar>
            <w:vAlign w:val="center"/>
          </w:tcPr>
          <w:p w14:paraId="139597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14:paraId="6CEA5E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76398E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(0.000000016 - 0.31)</w:t>
            </w:r>
          </w:p>
        </w:tc>
      </w:tr>
      <w:tr w:rsidR="00785886" w14:paraId="08834F05" w14:textId="77777777">
        <w:trPr>
          <w:cantSplit/>
          <w:jc w:val="center"/>
        </w:trPr>
        <w:tc>
          <w:tcPr>
            <w:tcW w:w="3530" w:type="dxa"/>
            <w:shd w:val="clear" w:color="auto" w:fill="FFFFFF"/>
            <w:tcMar>
              <w:top w:w="0" w:type="dxa"/>
              <w:left w:w="0" w:type="dxa"/>
              <w:bottom w:w="0" w:type="dxa"/>
              <w:right w:w="0" w:type="dxa"/>
            </w:tcMar>
            <w:vAlign w:val="center"/>
          </w:tcPr>
          <w:p w14:paraId="35ECC7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14:paraId="57BA1E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A3F46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(0.69 -   1)</w:t>
            </w:r>
          </w:p>
        </w:tc>
      </w:tr>
      <w:tr w:rsidR="00785886" w14:paraId="2B476C36" w14:textId="77777777">
        <w:trPr>
          <w:cantSplit/>
          <w:jc w:val="center"/>
        </w:trPr>
        <w:tc>
          <w:tcPr>
            <w:tcW w:w="3530" w:type="dxa"/>
            <w:shd w:val="clear" w:color="auto" w:fill="FFFFFF"/>
            <w:tcMar>
              <w:top w:w="0" w:type="dxa"/>
              <w:left w:w="0" w:type="dxa"/>
              <w:bottom w:w="0" w:type="dxa"/>
              <w:right w:w="0" w:type="dxa"/>
            </w:tcMar>
            <w:vAlign w:val="center"/>
          </w:tcPr>
          <w:p w14:paraId="307B2F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14:paraId="00DD4C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44DB47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(0.000000046 -   1)</w:t>
            </w:r>
          </w:p>
        </w:tc>
      </w:tr>
      <w:tr w:rsidR="00785886" w14:paraId="519207EB" w14:textId="77777777">
        <w:trPr>
          <w:cantSplit/>
          <w:jc w:val="center"/>
        </w:trPr>
        <w:tc>
          <w:tcPr>
            <w:tcW w:w="3530" w:type="dxa"/>
            <w:shd w:val="clear" w:color="auto" w:fill="FFFFFF"/>
            <w:tcMar>
              <w:top w:w="0" w:type="dxa"/>
              <w:left w:w="0" w:type="dxa"/>
              <w:bottom w:w="0" w:type="dxa"/>
              <w:right w:w="0" w:type="dxa"/>
            </w:tcMar>
            <w:vAlign w:val="center"/>
          </w:tcPr>
          <w:p w14:paraId="6E0F1C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14:paraId="54B7B1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61012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(0.0000002 -   1)</w:t>
            </w:r>
          </w:p>
        </w:tc>
      </w:tr>
      <w:tr w:rsidR="00785886" w14:paraId="14F73CAD" w14:textId="77777777">
        <w:trPr>
          <w:cantSplit/>
          <w:jc w:val="center"/>
        </w:trPr>
        <w:tc>
          <w:tcPr>
            <w:tcW w:w="3530" w:type="dxa"/>
            <w:shd w:val="clear" w:color="auto" w:fill="FFFFFF"/>
            <w:tcMar>
              <w:top w:w="0" w:type="dxa"/>
              <w:left w:w="0" w:type="dxa"/>
              <w:bottom w:w="0" w:type="dxa"/>
              <w:right w:w="0" w:type="dxa"/>
            </w:tcMar>
            <w:vAlign w:val="center"/>
          </w:tcPr>
          <w:p w14:paraId="6A4691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14:paraId="3056E7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10EDFC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(0.0000005 -   1)</w:t>
            </w:r>
          </w:p>
        </w:tc>
      </w:tr>
      <w:tr w:rsidR="00785886" w14:paraId="267C7086" w14:textId="77777777">
        <w:trPr>
          <w:cantSplit/>
          <w:jc w:val="center"/>
        </w:trPr>
        <w:tc>
          <w:tcPr>
            <w:tcW w:w="3530" w:type="dxa"/>
            <w:shd w:val="clear" w:color="auto" w:fill="FFFFFF"/>
            <w:tcMar>
              <w:top w:w="0" w:type="dxa"/>
              <w:left w:w="0" w:type="dxa"/>
              <w:bottom w:w="0" w:type="dxa"/>
              <w:right w:w="0" w:type="dxa"/>
            </w:tcMar>
            <w:vAlign w:val="center"/>
          </w:tcPr>
          <w:p w14:paraId="6BDF77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14:paraId="770629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28294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(0.0000018 -   1)</w:t>
            </w:r>
          </w:p>
        </w:tc>
      </w:tr>
      <w:tr w:rsidR="00785886" w14:paraId="48408ABE" w14:textId="77777777">
        <w:trPr>
          <w:cantSplit/>
          <w:jc w:val="center"/>
        </w:trPr>
        <w:tc>
          <w:tcPr>
            <w:tcW w:w="3530" w:type="dxa"/>
            <w:shd w:val="clear" w:color="auto" w:fill="FFFFFF"/>
            <w:tcMar>
              <w:top w:w="0" w:type="dxa"/>
              <w:left w:w="0" w:type="dxa"/>
              <w:bottom w:w="0" w:type="dxa"/>
              <w:right w:w="0" w:type="dxa"/>
            </w:tcMar>
            <w:vAlign w:val="center"/>
          </w:tcPr>
          <w:p w14:paraId="0EF592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14:paraId="7DF4DB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358EF4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(0.00000032 -   1)</w:t>
            </w:r>
          </w:p>
        </w:tc>
      </w:tr>
      <w:tr w:rsidR="00785886" w14:paraId="0E69A4F4" w14:textId="77777777">
        <w:trPr>
          <w:cantSplit/>
          <w:jc w:val="center"/>
        </w:trPr>
        <w:tc>
          <w:tcPr>
            <w:tcW w:w="3530" w:type="dxa"/>
            <w:shd w:val="clear" w:color="auto" w:fill="FFFFFF"/>
            <w:tcMar>
              <w:top w:w="0" w:type="dxa"/>
              <w:left w:w="0" w:type="dxa"/>
              <w:bottom w:w="0" w:type="dxa"/>
              <w:right w:w="0" w:type="dxa"/>
            </w:tcMar>
            <w:vAlign w:val="center"/>
          </w:tcPr>
          <w:p w14:paraId="6F176C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14:paraId="70A642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554B9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(0.000003 -   1)</w:t>
            </w:r>
          </w:p>
        </w:tc>
      </w:tr>
      <w:tr w:rsidR="00785886" w14:paraId="3488BCA6" w14:textId="77777777">
        <w:trPr>
          <w:cantSplit/>
          <w:jc w:val="center"/>
        </w:trPr>
        <w:tc>
          <w:tcPr>
            <w:tcW w:w="3530" w:type="dxa"/>
            <w:shd w:val="clear" w:color="auto" w:fill="FFFFFF"/>
            <w:tcMar>
              <w:top w:w="0" w:type="dxa"/>
              <w:left w:w="0" w:type="dxa"/>
              <w:bottom w:w="0" w:type="dxa"/>
              <w:right w:w="0" w:type="dxa"/>
            </w:tcMar>
            <w:vAlign w:val="center"/>
          </w:tcPr>
          <w:p w14:paraId="05E9DB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shd w:val="clear" w:color="auto" w:fill="FFFFFF"/>
            <w:tcMar>
              <w:top w:w="0" w:type="dxa"/>
              <w:left w:w="0" w:type="dxa"/>
              <w:bottom w:w="0" w:type="dxa"/>
              <w:right w:w="0" w:type="dxa"/>
            </w:tcMar>
            <w:vAlign w:val="center"/>
          </w:tcPr>
          <w:p w14:paraId="778AA3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1CA657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(0.00000012 -   1)</w:t>
            </w:r>
          </w:p>
        </w:tc>
      </w:tr>
      <w:tr w:rsidR="00785886" w14:paraId="6F976A52" w14:textId="77777777">
        <w:trPr>
          <w:cantSplit/>
          <w:jc w:val="center"/>
        </w:trPr>
        <w:tc>
          <w:tcPr>
            <w:tcW w:w="3530" w:type="dxa"/>
            <w:tcBorders>
              <w:bottom w:val="single" w:sz="16" w:space="0" w:color="666666"/>
            </w:tcBorders>
            <w:shd w:val="clear" w:color="auto" w:fill="FFFFFF"/>
            <w:tcMar>
              <w:top w:w="0" w:type="dxa"/>
              <w:left w:w="0" w:type="dxa"/>
              <w:bottom w:w="0" w:type="dxa"/>
              <w:right w:w="0" w:type="dxa"/>
            </w:tcMar>
            <w:vAlign w:val="center"/>
          </w:tcPr>
          <w:p w14:paraId="7CBA0F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tcBorders>
              <w:bottom w:val="single" w:sz="16" w:space="0" w:color="666666"/>
            </w:tcBorders>
            <w:shd w:val="clear" w:color="auto" w:fill="FFFFFF"/>
            <w:tcMar>
              <w:top w:w="0" w:type="dxa"/>
              <w:left w:w="0" w:type="dxa"/>
              <w:bottom w:w="0" w:type="dxa"/>
              <w:right w:w="0" w:type="dxa"/>
            </w:tcMar>
            <w:vAlign w:val="center"/>
          </w:tcPr>
          <w:p w14:paraId="08E09B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tcBorders>
              <w:bottom w:val="single" w:sz="16" w:space="0" w:color="666666"/>
            </w:tcBorders>
            <w:shd w:val="clear" w:color="auto" w:fill="FFFFFF"/>
            <w:tcMar>
              <w:top w:w="0" w:type="dxa"/>
              <w:left w:w="0" w:type="dxa"/>
              <w:bottom w:w="0" w:type="dxa"/>
              <w:right w:w="0" w:type="dxa"/>
            </w:tcMar>
            <w:vAlign w:val="center"/>
          </w:tcPr>
          <w:p w14:paraId="2BC2E9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(0.000000073 -   1)</w:t>
            </w:r>
          </w:p>
        </w:tc>
      </w:tr>
    </w:tbl>
    <w:p w14:paraId="1ED6BCB5"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16</w:t>
      </w:r>
      <w:r>
        <w:rPr>
          <w:b/>
        </w:rPr>
        <w:fldChar w:fldCharType="end"/>
      </w:r>
      <w:r>
        <w:t>: Movement probabilities for Methow River Steelhead.</w:t>
      </w:r>
    </w:p>
    <w:tbl>
      <w:tblPr>
        <w:tblW w:w="0" w:type="auto"/>
        <w:jc w:val="center"/>
        <w:tblLayout w:type="fixed"/>
        <w:tblLook w:val="0420" w:firstRow="1" w:lastRow="0" w:firstColumn="0" w:lastColumn="0" w:noHBand="0" w:noVBand="1"/>
      </w:tblPr>
      <w:tblGrid>
        <w:gridCol w:w="3286"/>
        <w:gridCol w:w="3286"/>
        <w:gridCol w:w="4949"/>
      </w:tblGrid>
      <w:tr w:rsidR="00785886" w14:paraId="43A4BBFE" w14:textId="77777777">
        <w:trPr>
          <w:cantSplit/>
          <w:tblHeader/>
          <w:jc w:val="center"/>
        </w:trPr>
        <w:tc>
          <w:tcPr>
            <w:tcW w:w="328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F123B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lastRenderedPageBreak/>
              <w:t>from</w:t>
            </w:r>
          </w:p>
        </w:tc>
        <w:tc>
          <w:tcPr>
            <w:tcW w:w="328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97DBB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94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78E28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1D95ED56" w14:textId="77777777">
        <w:trPr>
          <w:cantSplit/>
          <w:jc w:val="center"/>
        </w:trPr>
        <w:tc>
          <w:tcPr>
            <w:tcW w:w="3286" w:type="dxa"/>
            <w:shd w:val="clear" w:color="auto" w:fill="FFFFFF"/>
            <w:tcMar>
              <w:top w:w="0" w:type="dxa"/>
              <w:left w:w="0" w:type="dxa"/>
              <w:bottom w:w="0" w:type="dxa"/>
              <w:right w:w="0" w:type="dxa"/>
            </w:tcMar>
            <w:vAlign w:val="center"/>
          </w:tcPr>
          <w:p w14:paraId="21CCDD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286" w:type="dxa"/>
            <w:shd w:val="clear" w:color="auto" w:fill="FFFFFF"/>
            <w:tcMar>
              <w:top w:w="0" w:type="dxa"/>
              <w:left w:w="0" w:type="dxa"/>
              <w:bottom w:w="0" w:type="dxa"/>
              <w:right w:w="0" w:type="dxa"/>
            </w:tcMar>
            <w:vAlign w:val="center"/>
          </w:tcPr>
          <w:p w14:paraId="4B5E77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14:paraId="02193F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14:paraId="605B739A" w14:textId="77777777">
        <w:trPr>
          <w:cantSplit/>
          <w:jc w:val="center"/>
        </w:trPr>
        <w:tc>
          <w:tcPr>
            <w:tcW w:w="3286" w:type="dxa"/>
            <w:shd w:val="clear" w:color="auto" w:fill="FFFFFF"/>
            <w:tcMar>
              <w:top w:w="0" w:type="dxa"/>
              <w:left w:w="0" w:type="dxa"/>
              <w:bottom w:w="0" w:type="dxa"/>
              <w:right w:w="0" w:type="dxa"/>
            </w:tcMar>
            <w:vAlign w:val="center"/>
          </w:tcPr>
          <w:p w14:paraId="1BBEB4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286" w:type="dxa"/>
            <w:shd w:val="clear" w:color="auto" w:fill="FFFFFF"/>
            <w:tcMar>
              <w:top w:w="0" w:type="dxa"/>
              <w:left w:w="0" w:type="dxa"/>
              <w:bottom w:w="0" w:type="dxa"/>
              <w:right w:w="0" w:type="dxa"/>
            </w:tcMar>
            <w:vAlign w:val="center"/>
          </w:tcPr>
          <w:p w14:paraId="7E2006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2D9C4D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(0.0096 - 0.038)</w:t>
            </w:r>
          </w:p>
        </w:tc>
      </w:tr>
      <w:tr w:rsidR="00785886" w14:paraId="2A9C0A00" w14:textId="77777777">
        <w:trPr>
          <w:cantSplit/>
          <w:jc w:val="center"/>
        </w:trPr>
        <w:tc>
          <w:tcPr>
            <w:tcW w:w="3286" w:type="dxa"/>
            <w:shd w:val="clear" w:color="auto" w:fill="FFFFFF"/>
            <w:tcMar>
              <w:top w:w="0" w:type="dxa"/>
              <w:left w:w="0" w:type="dxa"/>
              <w:bottom w:w="0" w:type="dxa"/>
              <w:right w:w="0" w:type="dxa"/>
            </w:tcMar>
            <w:vAlign w:val="center"/>
          </w:tcPr>
          <w:p w14:paraId="2F6ED1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14:paraId="4972C2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949" w:type="dxa"/>
            <w:shd w:val="clear" w:color="auto" w:fill="FFFFFF"/>
            <w:tcMar>
              <w:top w:w="0" w:type="dxa"/>
              <w:left w:w="0" w:type="dxa"/>
              <w:bottom w:w="0" w:type="dxa"/>
              <w:right w:w="0" w:type="dxa"/>
            </w:tcMar>
            <w:vAlign w:val="center"/>
          </w:tcPr>
          <w:p w14:paraId="52A1F7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r>
      <w:tr w:rsidR="00785886" w14:paraId="76017222" w14:textId="77777777">
        <w:trPr>
          <w:cantSplit/>
          <w:jc w:val="center"/>
        </w:trPr>
        <w:tc>
          <w:tcPr>
            <w:tcW w:w="3286" w:type="dxa"/>
            <w:shd w:val="clear" w:color="auto" w:fill="FFFFFF"/>
            <w:tcMar>
              <w:top w:w="0" w:type="dxa"/>
              <w:left w:w="0" w:type="dxa"/>
              <w:bottom w:w="0" w:type="dxa"/>
              <w:right w:w="0" w:type="dxa"/>
            </w:tcMar>
            <w:vAlign w:val="center"/>
          </w:tcPr>
          <w:p w14:paraId="3F3859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14:paraId="6FD213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14:paraId="69517B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14:paraId="2FDAD0F8" w14:textId="77777777">
        <w:trPr>
          <w:cantSplit/>
          <w:jc w:val="center"/>
        </w:trPr>
        <w:tc>
          <w:tcPr>
            <w:tcW w:w="3286" w:type="dxa"/>
            <w:shd w:val="clear" w:color="auto" w:fill="FFFFFF"/>
            <w:tcMar>
              <w:top w:w="0" w:type="dxa"/>
              <w:left w:w="0" w:type="dxa"/>
              <w:bottom w:w="0" w:type="dxa"/>
              <w:right w:w="0" w:type="dxa"/>
            </w:tcMar>
            <w:vAlign w:val="center"/>
          </w:tcPr>
          <w:p w14:paraId="308472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14:paraId="642D0E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949" w:type="dxa"/>
            <w:shd w:val="clear" w:color="auto" w:fill="FFFFFF"/>
            <w:tcMar>
              <w:top w:w="0" w:type="dxa"/>
              <w:left w:w="0" w:type="dxa"/>
              <w:bottom w:w="0" w:type="dxa"/>
              <w:right w:w="0" w:type="dxa"/>
            </w:tcMar>
            <w:vAlign w:val="center"/>
          </w:tcPr>
          <w:p w14:paraId="2FA389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(0.07 - 0.092)</w:t>
            </w:r>
          </w:p>
        </w:tc>
      </w:tr>
      <w:tr w:rsidR="00785886" w14:paraId="403A349D" w14:textId="77777777">
        <w:trPr>
          <w:cantSplit/>
          <w:jc w:val="center"/>
        </w:trPr>
        <w:tc>
          <w:tcPr>
            <w:tcW w:w="3286" w:type="dxa"/>
            <w:shd w:val="clear" w:color="auto" w:fill="FFFFFF"/>
            <w:tcMar>
              <w:top w:w="0" w:type="dxa"/>
              <w:left w:w="0" w:type="dxa"/>
              <w:bottom w:w="0" w:type="dxa"/>
              <w:right w:w="0" w:type="dxa"/>
            </w:tcMar>
            <w:vAlign w:val="center"/>
          </w:tcPr>
          <w:p w14:paraId="788F75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14:paraId="32991E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949" w:type="dxa"/>
            <w:shd w:val="clear" w:color="auto" w:fill="FFFFFF"/>
            <w:tcMar>
              <w:top w:w="0" w:type="dxa"/>
              <w:left w:w="0" w:type="dxa"/>
              <w:bottom w:w="0" w:type="dxa"/>
              <w:right w:w="0" w:type="dxa"/>
            </w:tcMar>
            <w:vAlign w:val="center"/>
          </w:tcPr>
          <w:p w14:paraId="3725CD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0.000068 (0.0000000000003 - 0.00046)</w:t>
            </w:r>
          </w:p>
        </w:tc>
      </w:tr>
      <w:tr w:rsidR="00785886" w14:paraId="3D586837" w14:textId="77777777">
        <w:trPr>
          <w:cantSplit/>
          <w:jc w:val="center"/>
        </w:trPr>
        <w:tc>
          <w:tcPr>
            <w:tcW w:w="3286" w:type="dxa"/>
            <w:shd w:val="clear" w:color="auto" w:fill="FFFFFF"/>
            <w:tcMar>
              <w:top w:w="0" w:type="dxa"/>
              <w:left w:w="0" w:type="dxa"/>
              <w:bottom w:w="0" w:type="dxa"/>
              <w:right w:w="0" w:type="dxa"/>
            </w:tcMar>
            <w:vAlign w:val="center"/>
          </w:tcPr>
          <w:p w14:paraId="140140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14:paraId="0F155E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949" w:type="dxa"/>
            <w:shd w:val="clear" w:color="auto" w:fill="FFFFFF"/>
            <w:tcMar>
              <w:top w:w="0" w:type="dxa"/>
              <w:left w:w="0" w:type="dxa"/>
              <w:bottom w:w="0" w:type="dxa"/>
              <w:right w:w="0" w:type="dxa"/>
            </w:tcMar>
            <w:vAlign w:val="center"/>
          </w:tcPr>
          <w:p w14:paraId="41D903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0.00044 (0.000047 - 0.001)</w:t>
            </w:r>
          </w:p>
        </w:tc>
      </w:tr>
      <w:tr w:rsidR="00785886" w14:paraId="30BEC63E" w14:textId="77777777">
        <w:trPr>
          <w:cantSplit/>
          <w:jc w:val="center"/>
        </w:trPr>
        <w:tc>
          <w:tcPr>
            <w:tcW w:w="3286" w:type="dxa"/>
            <w:shd w:val="clear" w:color="auto" w:fill="FFFFFF"/>
            <w:tcMar>
              <w:top w:w="0" w:type="dxa"/>
              <w:left w:w="0" w:type="dxa"/>
              <w:bottom w:w="0" w:type="dxa"/>
              <w:right w:w="0" w:type="dxa"/>
            </w:tcMar>
            <w:vAlign w:val="center"/>
          </w:tcPr>
          <w:p w14:paraId="03A2DE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14:paraId="1A320FCF"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949" w:type="dxa"/>
            <w:shd w:val="clear" w:color="auto" w:fill="FFFFFF"/>
            <w:tcMar>
              <w:top w:w="0" w:type="dxa"/>
              <w:left w:w="0" w:type="dxa"/>
              <w:bottom w:w="0" w:type="dxa"/>
              <w:right w:w="0" w:type="dxa"/>
            </w:tcMar>
            <w:vAlign w:val="center"/>
          </w:tcPr>
          <w:p w14:paraId="0D9539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0.000027 (0.000000000026 - 0.00018)</w:t>
            </w:r>
          </w:p>
        </w:tc>
      </w:tr>
      <w:tr w:rsidR="00785886" w14:paraId="01057B54" w14:textId="77777777">
        <w:trPr>
          <w:cantSplit/>
          <w:jc w:val="center"/>
        </w:trPr>
        <w:tc>
          <w:tcPr>
            <w:tcW w:w="3286" w:type="dxa"/>
            <w:shd w:val="clear" w:color="auto" w:fill="FFFFFF"/>
            <w:tcMar>
              <w:top w:w="0" w:type="dxa"/>
              <w:left w:w="0" w:type="dxa"/>
              <w:bottom w:w="0" w:type="dxa"/>
              <w:right w:w="0" w:type="dxa"/>
            </w:tcMar>
            <w:vAlign w:val="center"/>
          </w:tcPr>
          <w:p w14:paraId="21C805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14:paraId="1175A2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949" w:type="dxa"/>
            <w:shd w:val="clear" w:color="auto" w:fill="FFFFFF"/>
            <w:tcMar>
              <w:top w:w="0" w:type="dxa"/>
              <w:left w:w="0" w:type="dxa"/>
              <w:bottom w:w="0" w:type="dxa"/>
              <w:right w:w="0" w:type="dxa"/>
            </w:tcMar>
            <w:vAlign w:val="center"/>
          </w:tcPr>
          <w:p w14:paraId="68E700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0.000015 (0.0000000000031 - 0.000085)</w:t>
            </w:r>
          </w:p>
        </w:tc>
      </w:tr>
      <w:tr w:rsidR="00785886" w14:paraId="4155F1F0" w14:textId="77777777">
        <w:trPr>
          <w:cantSplit/>
          <w:jc w:val="center"/>
        </w:trPr>
        <w:tc>
          <w:tcPr>
            <w:tcW w:w="3286" w:type="dxa"/>
            <w:shd w:val="clear" w:color="auto" w:fill="FFFFFF"/>
            <w:tcMar>
              <w:top w:w="0" w:type="dxa"/>
              <w:left w:w="0" w:type="dxa"/>
              <w:bottom w:w="0" w:type="dxa"/>
              <w:right w:w="0" w:type="dxa"/>
            </w:tcMar>
            <w:vAlign w:val="center"/>
          </w:tcPr>
          <w:p w14:paraId="4A58F7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14:paraId="522CBB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949" w:type="dxa"/>
            <w:shd w:val="clear" w:color="auto" w:fill="FFFFFF"/>
            <w:tcMar>
              <w:top w:w="0" w:type="dxa"/>
              <w:left w:w="0" w:type="dxa"/>
              <w:bottom w:w="0" w:type="dxa"/>
              <w:right w:w="0" w:type="dxa"/>
            </w:tcMar>
            <w:vAlign w:val="center"/>
          </w:tcPr>
          <w:p w14:paraId="192BD3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0.000012 (0.0000000000068 - 0.000057)</w:t>
            </w:r>
          </w:p>
        </w:tc>
      </w:tr>
      <w:tr w:rsidR="00785886" w14:paraId="3F558401" w14:textId="77777777">
        <w:trPr>
          <w:cantSplit/>
          <w:jc w:val="center"/>
        </w:trPr>
        <w:tc>
          <w:tcPr>
            <w:tcW w:w="3286" w:type="dxa"/>
            <w:shd w:val="clear" w:color="auto" w:fill="FFFFFF"/>
            <w:tcMar>
              <w:top w:w="0" w:type="dxa"/>
              <w:left w:w="0" w:type="dxa"/>
              <w:bottom w:w="0" w:type="dxa"/>
              <w:right w:w="0" w:type="dxa"/>
            </w:tcMar>
            <w:vAlign w:val="center"/>
          </w:tcPr>
          <w:p w14:paraId="192F4A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286" w:type="dxa"/>
            <w:shd w:val="clear" w:color="auto" w:fill="FFFFFF"/>
            <w:tcMar>
              <w:top w:w="0" w:type="dxa"/>
              <w:left w:w="0" w:type="dxa"/>
              <w:bottom w:w="0" w:type="dxa"/>
              <w:right w:w="0" w:type="dxa"/>
            </w:tcMar>
            <w:vAlign w:val="center"/>
          </w:tcPr>
          <w:p w14:paraId="463D46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37C5EE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(0.2 - 0.21)</w:t>
            </w:r>
          </w:p>
        </w:tc>
      </w:tr>
      <w:tr w:rsidR="00785886" w14:paraId="781D0C5B" w14:textId="77777777">
        <w:trPr>
          <w:cantSplit/>
          <w:jc w:val="center"/>
        </w:trPr>
        <w:tc>
          <w:tcPr>
            <w:tcW w:w="3286" w:type="dxa"/>
            <w:shd w:val="clear" w:color="auto" w:fill="FFFFFF"/>
            <w:tcMar>
              <w:top w:w="0" w:type="dxa"/>
              <w:left w:w="0" w:type="dxa"/>
              <w:bottom w:w="0" w:type="dxa"/>
              <w:right w:w="0" w:type="dxa"/>
            </w:tcMar>
            <w:vAlign w:val="center"/>
          </w:tcPr>
          <w:p w14:paraId="4EB5F2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14:paraId="3529E3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14:paraId="2300FE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0.0095 (0.0079 - 0.011)</w:t>
            </w:r>
          </w:p>
        </w:tc>
      </w:tr>
      <w:tr w:rsidR="00785886" w14:paraId="177CE612" w14:textId="77777777">
        <w:trPr>
          <w:cantSplit/>
          <w:jc w:val="center"/>
        </w:trPr>
        <w:tc>
          <w:tcPr>
            <w:tcW w:w="3286" w:type="dxa"/>
            <w:shd w:val="clear" w:color="auto" w:fill="FFFFFF"/>
            <w:tcMar>
              <w:top w:w="0" w:type="dxa"/>
              <w:left w:w="0" w:type="dxa"/>
              <w:bottom w:w="0" w:type="dxa"/>
              <w:right w:w="0" w:type="dxa"/>
            </w:tcMar>
            <w:vAlign w:val="center"/>
          </w:tcPr>
          <w:p w14:paraId="0D6FEE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14:paraId="1A19BC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949" w:type="dxa"/>
            <w:shd w:val="clear" w:color="auto" w:fill="FFFFFF"/>
            <w:tcMar>
              <w:top w:w="0" w:type="dxa"/>
              <w:left w:w="0" w:type="dxa"/>
              <w:bottom w:w="0" w:type="dxa"/>
              <w:right w:w="0" w:type="dxa"/>
            </w:tcMar>
            <w:vAlign w:val="center"/>
          </w:tcPr>
          <w:p w14:paraId="68581D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(0.98 - 0.98)</w:t>
            </w:r>
          </w:p>
        </w:tc>
      </w:tr>
      <w:tr w:rsidR="00785886" w14:paraId="5DC84FA9" w14:textId="77777777">
        <w:trPr>
          <w:cantSplit/>
          <w:jc w:val="center"/>
        </w:trPr>
        <w:tc>
          <w:tcPr>
            <w:tcW w:w="3286" w:type="dxa"/>
            <w:shd w:val="clear" w:color="auto" w:fill="FFFFFF"/>
            <w:tcMar>
              <w:top w:w="0" w:type="dxa"/>
              <w:left w:w="0" w:type="dxa"/>
              <w:bottom w:w="0" w:type="dxa"/>
              <w:right w:w="0" w:type="dxa"/>
            </w:tcMar>
            <w:vAlign w:val="center"/>
          </w:tcPr>
          <w:p w14:paraId="2D92FF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14:paraId="7B6B5A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949" w:type="dxa"/>
            <w:shd w:val="clear" w:color="auto" w:fill="FFFFFF"/>
            <w:tcMar>
              <w:top w:w="0" w:type="dxa"/>
              <w:left w:w="0" w:type="dxa"/>
              <w:bottom w:w="0" w:type="dxa"/>
              <w:right w:w="0" w:type="dxa"/>
            </w:tcMar>
            <w:vAlign w:val="center"/>
          </w:tcPr>
          <w:p w14:paraId="608808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0.00061 (0.00026 - 0.0011)</w:t>
            </w:r>
          </w:p>
        </w:tc>
      </w:tr>
      <w:tr w:rsidR="00785886" w14:paraId="2C2A2967" w14:textId="77777777">
        <w:trPr>
          <w:cantSplit/>
          <w:jc w:val="center"/>
        </w:trPr>
        <w:tc>
          <w:tcPr>
            <w:tcW w:w="3286" w:type="dxa"/>
            <w:shd w:val="clear" w:color="auto" w:fill="FFFFFF"/>
            <w:tcMar>
              <w:top w:w="0" w:type="dxa"/>
              <w:left w:w="0" w:type="dxa"/>
              <w:bottom w:w="0" w:type="dxa"/>
              <w:right w:w="0" w:type="dxa"/>
            </w:tcMar>
            <w:vAlign w:val="center"/>
          </w:tcPr>
          <w:p w14:paraId="68A4F6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14:paraId="1B96A8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949" w:type="dxa"/>
            <w:shd w:val="clear" w:color="auto" w:fill="FFFFFF"/>
            <w:tcMar>
              <w:top w:w="0" w:type="dxa"/>
              <w:left w:w="0" w:type="dxa"/>
              <w:bottom w:w="0" w:type="dxa"/>
              <w:right w:w="0" w:type="dxa"/>
            </w:tcMar>
            <w:vAlign w:val="center"/>
          </w:tcPr>
          <w:p w14:paraId="7DD695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0.0000081 (0.00000000003 - 0.000038)</w:t>
            </w:r>
          </w:p>
        </w:tc>
      </w:tr>
      <w:tr w:rsidR="00785886" w14:paraId="39445E8A" w14:textId="77777777">
        <w:trPr>
          <w:cantSplit/>
          <w:jc w:val="center"/>
        </w:trPr>
        <w:tc>
          <w:tcPr>
            <w:tcW w:w="3286" w:type="dxa"/>
            <w:shd w:val="clear" w:color="auto" w:fill="FFFFFF"/>
            <w:tcMar>
              <w:top w:w="0" w:type="dxa"/>
              <w:left w:w="0" w:type="dxa"/>
              <w:bottom w:w="0" w:type="dxa"/>
              <w:right w:w="0" w:type="dxa"/>
            </w:tcMar>
            <w:vAlign w:val="center"/>
          </w:tcPr>
          <w:p w14:paraId="68830F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14:paraId="06E6A1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949" w:type="dxa"/>
            <w:shd w:val="clear" w:color="auto" w:fill="FFFFFF"/>
            <w:tcMar>
              <w:top w:w="0" w:type="dxa"/>
              <w:left w:w="0" w:type="dxa"/>
              <w:bottom w:w="0" w:type="dxa"/>
              <w:right w:w="0" w:type="dxa"/>
            </w:tcMar>
            <w:vAlign w:val="center"/>
          </w:tcPr>
          <w:p w14:paraId="58CC86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0.000063 (0.0000000000082 - 0.00022)</w:t>
            </w:r>
          </w:p>
        </w:tc>
      </w:tr>
      <w:tr w:rsidR="00785886" w14:paraId="218056D0" w14:textId="77777777">
        <w:trPr>
          <w:cantSplit/>
          <w:jc w:val="center"/>
        </w:trPr>
        <w:tc>
          <w:tcPr>
            <w:tcW w:w="3286" w:type="dxa"/>
            <w:shd w:val="clear" w:color="auto" w:fill="FFFFFF"/>
            <w:tcMar>
              <w:top w:w="0" w:type="dxa"/>
              <w:left w:w="0" w:type="dxa"/>
              <w:bottom w:w="0" w:type="dxa"/>
              <w:right w:w="0" w:type="dxa"/>
            </w:tcMar>
            <w:vAlign w:val="center"/>
          </w:tcPr>
          <w:p w14:paraId="0EEBA7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286" w:type="dxa"/>
            <w:shd w:val="clear" w:color="auto" w:fill="FFFFFF"/>
            <w:tcMar>
              <w:top w:w="0" w:type="dxa"/>
              <w:left w:w="0" w:type="dxa"/>
              <w:bottom w:w="0" w:type="dxa"/>
              <w:right w:w="0" w:type="dxa"/>
            </w:tcMar>
            <w:vAlign w:val="center"/>
          </w:tcPr>
          <w:p w14:paraId="017587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14C9EC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 (0.0076 - 0.011)</w:t>
            </w:r>
          </w:p>
        </w:tc>
      </w:tr>
      <w:tr w:rsidR="00785886" w14:paraId="6C13CC18" w14:textId="77777777">
        <w:trPr>
          <w:cantSplit/>
          <w:jc w:val="center"/>
        </w:trPr>
        <w:tc>
          <w:tcPr>
            <w:tcW w:w="3286" w:type="dxa"/>
            <w:shd w:val="clear" w:color="auto" w:fill="FFFFFF"/>
            <w:tcMar>
              <w:top w:w="0" w:type="dxa"/>
              <w:left w:w="0" w:type="dxa"/>
              <w:bottom w:w="0" w:type="dxa"/>
              <w:right w:w="0" w:type="dxa"/>
            </w:tcMar>
            <w:vAlign w:val="center"/>
          </w:tcPr>
          <w:p w14:paraId="538F2B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286" w:type="dxa"/>
            <w:shd w:val="clear" w:color="auto" w:fill="FFFFFF"/>
            <w:tcMar>
              <w:top w:w="0" w:type="dxa"/>
              <w:left w:w="0" w:type="dxa"/>
              <w:bottom w:w="0" w:type="dxa"/>
              <w:right w:w="0" w:type="dxa"/>
            </w:tcMar>
            <w:vAlign w:val="center"/>
          </w:tcPr>
          <w:p w14:paraId="368611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14:paraId="5051C5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(0.0095 - 0.014)</w:t>
            </w:r>
          </w:p>
        </w:tc>
      </w:tr>
      <w:tr w:rsidR="00785886" w14:paraId="55C9B864" w14:textId="77777777">
        <w:trPr>
          <w:cantSplit/>
          <w:jc w:val="center"/>
        </w:trPr>
        <w:tc>
          <w:tcPr>
            <w:tcW w:w="3286" w:type="dxa"/>
            <w:shd w:val="clear" w:color="auto" w:fill="FFFFFF"/>
            <w:tcMar>
              <w:top w:w="0" w:type="dxa"/>
              <w:left w:w="0" w:type="dxa"/>
              <w:bottom w:w="0" w:type="dxa"/>
              <w:right w:w="0" w:type="dxa"/>
            </w:tcMar>
            <w:vAlign w:val="center"/>
          </w:tcPr>
          <w:p w14:paraId="4E899E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286" w:type="dxa"/>
            <w:shd w:val="clear" w:color="auto" w:fill="FFFFFF"/>
            <w:tcMar>
              <w:top w:w="0" w:type="dxa"/>
              <w:left w:w="0" w:type="dxa"/>
              <w:bottom w:w="0" w:type="dxa"/>
              <w:right w:w="0" w:type="dxa"/>
            </w:tcMar>
            <w:vAlign w:val="center"/>
          </w:tcPr>
          <w:p w14:paraId="109E99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949" w:type="dxa"/>
            <w:shd w:val="clear" w:color="auto" w:fill="FFFFFF"/>
            <w:tcMar>
              <w:top w:w="0" w:type="dxa"/>
              <w:left w:w="0" w:type="dxa"/>
              <w:bottom w:w="0" w:type="dxa"/>
              <w:right w:w="0" w:type="dxa"/>
            </w:tcMar>
            <w:vAlign w:val="center"/>
          </w:tcPr>
          <w:p w14:paraId="2F75D0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(0.96 - 0.97)</w:t>
            </w:r>
          </w:p>
        </w:tc>
      </w:tr>
      <w:tr w:rsidR="00785886" w14:paraId="0D009474" w14:textId="77777777">
        <w:trPr>
          <w:cantSplit/>
          <w:jc w:val="center"/>
        </w:trPr>
        <w:tc>
          <w:tcPr>
            <w:tcW w:w="3286" w:type="dxa"/>
            <w:shd w:val="clear" w:color="auto" w:fill="FFFFFF"/>
            <w:tcMar>
              <w:top w:w="0" w:type="dxa"/>
              <w:left w:w="0" w:type="dxa"/>
              <w:bottom w:w="0" w:type="dxa"/>
              <w:right w:w="0" w:type="dxa"/>
            </w:tcMar>
            <w:vAlign w:val="center"/>
          </w:tcPr>
          <w:p w14:paraId="36B3C9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286" w:type="dxa"/>
            <w:shd w:val="clear" w:color="auto" w:fill="FFFFFF"/>
            <w:tcMar>
              <w:top w:w="0" w:type="dxa"/>
              <w:left w:w="0" w:type="dxa"/>
              <w:bottom w:w="0" w:type="dxa"/>
              <w:right w:w="0" w:type="dxa"/>
            </w:tcMar>
            <w:vAlign w:val="center"/>
          </w:tcPr>
          <w:p w14:paraId="2A46AA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73F805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(0.023 - 0.029)</w:t>
            </w:r>
          </w:p>
        </w:tc>
      </w:tr>
      <w:tr w:rsidR="00785886" w14:paraId="4A929925" w14:textId="77777777">
        <w:trPr>
          <w:cantSplit/>
          <w:jc w:val="center"/>
        </w:trPr>
        <w:tc>
          <w:tcPr>
            <w:tcW w:w="3286" w:type="dxa"/>
            <w:shd w:val="clear" w:color="auto" w:fill="FFFFFF"/>
            <w:tcMar>
              <w:top w:w="0" w:type="dxa"/>
              <w:left w:w="0" w:type="dxa"/>
              <w:bottom w:w="0" w:type="dxa"/>
              <w:right w:w="0" w:type="dxa"/>
            </w:tcMar>
            <w:vAlign w:val="center"/>
          </w:tcPr>
          <w:p w14:paraId="6A4BDE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286" w:type="dxa"/>
            <w:shd w:val="clear" w:color="auto" w:fill="FFFFFF"/>
            <w:tcMar>
              <w:top w:w="0" w:type="dxa"/>
              <w:left w:w="0" w:type="dxa"/>
              <w:bottom w:w="0" w:type="dxa"/>
              <w:right w:w="0" w:type="dxa"/>
            </w:tcMar>
            <w:vAlign w:val="center"/>
          </w:tcPr>
          <w:p w14:paraId="7BA60B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949" w:type="dxa"/>
            <w:shd w:val="clear" w:color="auto" w:fill="FFFFFF"/>
            <w:tcMar>
              <w:top w:w="0" w:type="dxa"/>
              <w:left w:w="0" w:type="dxa"/>
              <w:bottom w:w="0" w:type="dxa"/>
              <w:right w:w="0" w:type="dxa"/>
            </w:tcMar>
            <w:vAlign w:val="center"/>
          </w:tcPr>
          <w:p w14:paraId="2C155C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(0.0081 - 0.013)</w:t>
            </w:r>
          </w:p>
        </w:tc>
      </w:tr>
      <w:tr w:rsidR="00785886" w14:paraId="77FF1587" w14:textId="77777777">
        <w:trPr>
          <w:cantSplit/>
          <w:jc w:val="center"/>
        </w:trPr>
        <w:tc>
          <w:tcPr>
            <w:tcW w:w="3286" w:type="dxa"/>
            <w:shd w:val="clear" w:color="auto" w:fill="FFFFFF"/>
            <w:tcMar>
              <w:top w:w="0" w:type="dxa"/>
              <w:left w:w="0" w:type="dxa"/>
              <w:bottom w:w="0" w:type="dxa"/>
              <w:right w:w="0" w:type="dxa"/>
            </w:tcMar>
            <w:vAlign w:val="center"/>
          </w:tcPr>
          <w:p w14:paraId="7509F0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286" w:type="dxa"/>
            <w:shd w:val="clear" w:color="auto" w:fill="FFFFFF"/>
            <w:tcMar>
              <w:top w:w="0" w:type="dxa"/>
              <w:left w:w="0" w:type="dxa"/>
              <w:bottom w:w="0" w:type="dxa"/>
              <w:right w:w="0" w:type="dxa"/>
            </w:tcMar>
            <w:vAlign w:val="center"/>
          </w:tcPr>
          <w:p w14:paraId="196C1D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949" w:type="dxa"/>
            <w:shd w:val="clear" w:color="auto" w:fill="FFFFFF"/>
            <w:tcMar>
              <w:top w:w="0" w:type="dxa"/>
              <w:left w:w="0" w:type="dxa"/>
              <w:bottom w:w="0" w:type="dxa"/>
              <w:right w:w="0" w:type="dxa"/>
            </w:tcMar>
            <w:vAlign w:val="center"/>
          </w:tcPr>
          <w:p w14:paraId="63C783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(0.94 - 0.95)</w:t>
            </w:r>
          </w:p>
        </w:tc>
      </w:tr>
      <w:tr w:rsidR="00785886" w14:paraId="44032AB9" w14:textId="77777777">
        <w:trPr>
          <w:cantSplit/>
          <w:jc w:val="center"/>
        </w:trPr>
        <w:tc>
          <w:tcPr>
            <w:tcW w:w="3286" w:type="dxa"/>
            <w:shd w:val="clear" w:color="auto" w:fill="FFFFFF"/>
            <w:tcMar>
              <w:top w:w="0" w:type="dxa"/>
              <w:left w:w="0" w:type="dxa"/>
              <w:bottom w:w="0" w:type="dxa"/>
              <w:right w:w="0" w:type="dxa"/>
            </w:tcMar>
            <w:vAlign w:val="center"/>
          </w:tcPr>
          <w:p w14:paraId="0FE9DC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286" w:type="dxa"/>
            <w:shd w:val="clear" w:color="auto" w:fill="FFFFFF"/>
            <w:tcMar>
              <w:top w:w="0" w:type="dxa"/>
              <w:left w:w="0" w:type="dxa"/>
              <w:bottom w:w="0" w:type="dxa"/>
              <w:right w:w="0" w:type="dxa"/>
            </w:tcMar>
            <w:vAlign w:val="center"/>
          </w:tcPr>
          <w:p w14:paraId="19B32E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949" w:type="dxa"/>
            <w:shd w:val="clear" w:color="auto" w:fill="FFFFFF"/>
            <w:tcMar>
              <w:top w:w="0" w:type="dxa"/>
              <w:left w:w="0" w:type="dxa"/>
              <w:bottom w:w="0" w:type="dxa"/>
              <w:right w:w="0" w:type="dxa"/>
            </w:tcMar>
            <w:vAlign w:val="center"/>
          </w:tcPr>
          <w:p w14:paraId="0A10DD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0.0069 (0.0041 - 0.01)</w:t>
            </w:r>
          </w:p>
        </w:tc>
      </w:tr>
      <w:tr w:rsidR="00785886" w14:paraId="04AB6FBB" w14:textId="77777777">
        <w:trPr>
          <w:cantSplit/>
          <w:jc w:val="center"/>
        </w:trPr>
        <w:tc>
          <w:tcPr>
            <w:tcW w:w="3286" w:type="dxa"/>
            <w:shd w:val="clear" w:color="auto" w:fill="FFFFFF"/>
            <w:tcMar>
              <w:top w:w="0" w:type="dxa"/>
              <w:left w:w="0" w:type="dxa"/>
              <w:bottom w:w="0" w:type="dxa"/>
              <w:right w:w="0" w:type="dxa"/>
            </w:tcMar>
            <w:vAlign w:val="center"/>
          </w:tcPr>
          <w:p w14:paraId="488AC7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286" w:type="dxa"/>
            <w:shd w:val="clear" w:color="auto" w:fill="FFFFFF"/>
            <w:tcMar>
              <w:top w:w="0" w:type="dxa"/>
              <w:left w:w="0" w:type="dxa"/>
              <w:bottom w:w="0" w:type="dxa"/>
              <w:right w:w="0" w:type="dxa"/>
            </w:tcMar>
            <w:vAlign w:val="center"/>
          </w:tcPr>
          <w:p w14:paraId="0F0DF6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25BDFD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(0.03 - 0.039)</w:t>
            </w:r>
          </w:p>
        </w:tc>
      </w:tr>
      <w:tr w:rsidR="00785886" w14:paraId="6EDDBE76" w14:textId="77777777">
        <w:trPr>
          <w:cantSplit/>
          <w:jc w:val="center"/>
        </w:trPr>
        <w:tc>
          <w:tcPr>
            <w:tcW w:w="3286" w:type="dxa"/>
            <w:shd w:val="clear" w:color="auto" w:fill="FFFFFF"/>
            <w:tcMar>
              <w:top w:w="0" w:type="dxa"/>
              <w:left w:w="0" w:type="dxa"/>
              <w:bottom w:w="0" w:type="dxa"/>
              <w:right w:w="0" w:type="dxa"/>
            </w:tcMar>
            <w:vAlign w:val="center"/>
          </w:tcPr>
          <w:p w14:paraId="3FEA1C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286" w:type="dxa"/>
            <w:shd w:val="clear" w:color="auto" w:fill="FFFFFF"/>
            <w:tcMar>
              <w:top w:w="0" w:type="dxa"/>
              <w:left w:w="0" w:type="dxa"/>
              <w:bottom w:w="0" w:type="dxa"/>
              <w:right w:w="0" w:type="dxa"/>
            </w:tcMar>
            <w:vAlign w:val="center"/>
          </w:tcPr>
          <w:p w14:paraId="13662D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949" w:type="dxa"/>
            <w:shd w:val="clear" w:color="auto" w:fill="FFFFFF"/>
            <w:tcMar>
              <w:top w:w="0" w:type="dxa"/>
              <w:left w:w="0" w:type="dxa"/>
              <w:bottom w:w="0" w:type="dxa"/>
              <w:right w:w="0" w:type="dxa"/>
            </w:tcMar>
            <w:vAlign w:val="center"/>
          </w:tcPr>
          <w:p w14:paraId="51E23A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(0.0047 - 0.0077)</w:t>
            </w:r>
          </w:p>
        </w:tc>
      </w:tr>
      <w:tr w:rsidR="00785886" w14:paraId="23FFE108" w14:textId="77777777">
        <w:trPr>
          <w:cantSplit/>
          <w:jc w:val="center"/>
        </w:trPr>
        <w:tc>
          <w:tcPr>
            <w:tcW w:w="3286" w:type="dxa"/>
            <w:shd w:val="clear" w:color="auto" w:fill="FFFFFF"/>
            <w:tcMar>
              <w:top w:w="0" w:type="dxa"/>
              <w:left w:w="0" w:type="dxa"/>
              <w:bottom w:w="0" w:type="dxa"/>
              <w:right w:w="0" w:type="dxa"/>
            </w:tcMar>
            <w:vAlign w:val="center"/>
          </w:tcPr>
          <w:p w14:paraId="4BE09B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286" w:type="dxa"/>
            <w:shd w:val="clear" w:color="auto" w:fill="FFFFFF"/>
            <w:tcMar>
              <w:top w:w="0" w:type="dxa"/>
              <w:left w:w="0" w:type="dxa"/>
              <w:bottom w:w="0" w:type="dxa"/>
              <w:right w:w="0" w:type="dxa"/>
            </w:tcMar>
            <w:vAlign w:val="center"/>
          </w:tcPr>
          <w:p w14:paraId="02CC50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949" w:type="dxa"/>
            <w:shd w:val="clear" w:color="auto" w:fill="FFFFFF"/>
            <w:tcMar>
              <w:top w:w="0" w:type="dxa"/>
              <w:left w:w="0" w:type="dxa"/>
              <w:bottom w:w="0" w:type="dxa"/>
              <w:right w:w="0" w:type="dxa"/>
            </w:tcMar>
            <w:vAlign w:val="center"/>
          </w:tcPr>
          <w:p w14:paraId="733A70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0.93 (0.92 - 0.94)</w:t>
            </w:r>
          </w:p>
        </w:tc>
      </w:tr>
      <w:tr w:rsidR="00785886" w14:paraId="11407AE5" w14:textId="77777777">
        <w:trPr>
          <w:cantSplit/>
          <w:jc w:val="center"/>
        </w:trPr>
        <w:tc>
          <w:tcPr>
            <w:tcW w:w="3286" w:type="dxa"/>
            <w:shd w:val="clear" w:color="auto" w:fill="FFFFFF"/>
            <w:tcMar>
              <w:top w:w="0" w:type="dxa"/>
              <w:left w:w="0" w:type="dxa"/>
              <w:bottom w:w="0" w:type="dxa"/>
              <w:right w:w="0" w:type="dxa"/>
            </w:tcMar>
            <w:vAlign w:val="center"/>
          </w:tcPr>
          <w:p w14:paraId="2A68A2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286" w:type="dxa"/>
            <w:shd w:val="clear" w:color="auto" w:fill="FFFFFF"/>
            <w:tcMar>
              <w:top w:w="0" w:type="dxa"/>
              <w:left w:w="0" w:type="dxa"/>
              <w:bottom w:w="0" w:type="dxa"/>
              <w:right w:w="0" w:type="dxa"/>
            </w:tcMar>
            <w:vAlign w:val="center"/>
          </w:tcPr>
          <w:p w14:paraId="0B39B9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949" w:type="dxa"/>
            <w:shd w:val="clear" w:color="auto" w:fill="FFFFFF"/>
            <w:tcMar>
              <w:top w:w="0" w:type="dxa"/>
              <w:left w:w="0" w:type="dxa"/>
              <w:bottom w:w="0" w:type="dxa"/>
              <w:right w:w="0" w:type="dxa"/>
            </w:tcMar>
            <w:vAlign w:val="center"/>
          </w:tcPr>
          <w:p w14:paraId="4086DF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 (0.000000000000000000076 - 0.000085)</w:t>
            </w:r>
          </w:p>
        </w:tc>
      </w:tr>
      <w:tr w:rsidR="00785886" w14:paraId="29792ACE" w14:textId="77777777">
        <w:trPr>
          <w:cantSplit/>
          <w:jc w:val="center"/>
        </w:trPr>
        <w:tc>
          <w:tcPr>
            <w:tcW w:w="3286" w:type="dxa"/>
            <w:shd w:val="clear" w:color="auto" w:fill="FFFFFF"/>
            <w:tcMar>
              <w:top w:w="0" w:type="dxa"/>
              <w:left w:w="0" w:type="dxa"/>
              <w:bottom w:w="0" w:type="dxa"/>
              <w:right w:w="0" w:type="dxa"/>
            </w:tcMar>
            <w:vAlign w:val="center"/>
          </w:tcPr>
          <w:p w14:paraId="71B764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286" w:type="dxa"/>
            <w:shd w:val="clear" w:color="auto" w:fill="FFFFFF"/>
            <w:tcMar>
              <w:top w:w="0" w:type="dxa"/>
              <w:left w:w="0" w:type="dxa"/>
              <w:bottom w:w="0" w:type="dxa"/>
              <w:right w:w="0" w:type="dxa"/>
            </w:tcMar>
            <w:vAlign w:val="center"/>
          </w:tcPr>
          <w:p w14:paraId="23A117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760E9B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0.065 (0.059 - 0.07)</w:t>
            </w:r>
          </w:p>
        </w:tc>
      </w:tr>
      <w:tr w:rsidR="00785886" w14:paraId="31213232" w14:textId="77777777">
        <w:trPr>
          <w:cantSplit/>
          <w:jc w:val="center"/>
        </w:trPr>
        <w:tc>
          <w:tcPr>
            <w:tcW w:w="3286" w:type="dxa"/>
            <w:shd w:val="clear" w:color="auto" w:fill="FFFFFF"/>
            <w:tcMar>
              <w:top w:w="0" w:type="dxa"/>
              <w:left w:w="0" w:type="dxa"/>
              <w:bottom w:w="0" w:type="dxa"/>
              <w:right w:w="0" w:type="dxa"/>
            </w:tcMar>
            <w:vAlign w:val="center"/>
          </w:tcPr>
          <w:p w14:paraId="286BDA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286" w:type="dxa"/>
            <w:shd w:val="clear" w:color="auto" w:fill="FFFFFF"/>
            <w:tcMar>
              <w:top w:w="0" w:type="dxa"/>
              <w:left w:w="0" w:type="dxa"/>
              <w:bottom w:w="0" w:type="dxa"/>
              <w:right w:w="0" w:type="dxa"/>
            </w:tcMar>
            <w:vAlign w:val="center"/>
          </w:tcPr>
          <w:p w14:paraId="4CAE47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949" w:type="dxa"/>
            <w:shd w:val="clear" w:color="auto" w:fill="FFFFFF"/>
            <w:tcMar>
              <w:top w:w="0" w:type="dxa"/>
              <w:left w:w="0" w:type="dxa"/>
              <w:bottom w:w="0" w:type="dxa"/>
              <w:right w:w="0" w:type="dxa"/>
            </w:tcMar>
            <w:vAlign w:val="center"/>
          </w:tcPr>
          <w:p w14:paraId="55080E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(0.01 - 0.014)</w:t>
            </w:r>
          </w:p>
        </w:tc>
      </w:tr>
      <w:tr w:rsidR="00785886" w14:paraId="0A720583" w14:textId="77777777">
        <w:trPr>
          <w:cantSplit/>
          <w:jc w:val="center"/>
        </w:trPr>
        <w:tc>
          <w:tcPr>
            <w:tcW w:w="3286" w:type="dxa"/>
            <w:shd w:val="clear" w:color="auto" w:fill="FFFFFF"/>
            <w:tcMar>
              <w:top w:w="0" w:type="dxa"/>
              <w:left w:w="0" w:type="dxa"/>
              <w:bottom w:w="0" w:type="dxa"/>
              <w:right w:w="0" w:type="dxa"/>
            </w:tcMar>
            <w:vAlign w:val="center"/>
          </w:tcPr>
          <w:p w14:paraId="618F7F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286" w:type="dxa"/>
            <w:shd w:val="clear" w:color="auto" w:fill="FFFFFF"/>
            <w:tcMar>
              <w:top w:w="0" w:type="dxa"/>
              <w:left w:w="0" w:type="dxa"/>
              <w:bottom w:w="0" w:type="dxa"/>
              <w:right w:w="0" w:type="dxa"/>
            </w:tcMar>
            <w:vAlign w:val="center"/>
          </w:tcPr>
          <w:p w14:paraId="5908373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949" w:type="dxa"/>
            <w:shd w:val="clear" w:color="auto" w:fill="FFFFFF"/>
            <w:tcMar>
              <w:top w:w="0" w:type="dxa"/>
              <w:left w:w="0" w:type="dxa"/>
              <w:bottom w:w="0" w:type="dxa"/>
              <w:right w:w="0" w:type="dxa"/>
            </w:tcMar>
            <w:vAlign w:val="center"/>
          </w:tcPr>
          <w:p w14:paraId="2B3AD1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0.072 (0.057 - 0.089)</w:t>
            </w:r>
          </w:p>
        </w:tc>
      </w:tr>
      <w:tr w:rsidR="00785886" w14:paraId="12E12191" w14:textId="77777777">
        <w:trPr>
          <w:cantSplit/>
          <w:jc w:val="center"/>
        </w:trPr>
        <w:tc>
          <w:tcPr>
            <w:tcW w:w="3286" w:type="dxa"/>
            <w:shd w:val="clear" w:color="auto" w:fill="FFFFFF"/>
            <w:tcMar>
              <w:top w:w="0" w:type="dxa"/>
              <w:left w:w="0" w:type="dxa"/>
              <w:bottom w:w="0" w:type="dxa"/>
              <w:right w:w="0" w:type="dxa"/>
            </w:tcMar>
            <w:vAlign w:val="center"/>
          </w:tcPr>
          <w:p w14:paraId="534A31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upstream of WEL</w:t>
            </w:r>
          </w:p>
        </w:tc>
        <w:tc>
          <w:tcPr>
            <w:tcW w:w="3286" w:type="dxa"/>
            <w:shd w:val="clear" w:color="auto" w:fill="FFFFFF"/>
            <w:tcMar>
              <w:top w:w="0" w:type="dxa"/>
              <w:left w:w="0" w:type="dxa"/>
              <w:bottom w:w="0" w:type="dxa"/>
              <w:right w:w="0" w:type="dxa"/>
            </w:tcMar>
            <w:vAlign w:val="center"/>
          </w:tcPr>
          <w:p w14:paraId="606397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949" w:type="dxa"/>
            <w:shd w:val="clear" w:color="auto" w:fill="FFFFFF"/>
            <w:tcMar>
              <w:top w:w="0" w:type="dxa"/>
              <w:left w:w="0" w:type="dxa"/>
              <w:bottom w:w="0" w:type="dxa"/>
              <w:right w:w="0" w:type="dxa"/>
            </w:tcMar>
            <w:vAlign w:val="center"/>
          </w:tcPr>
          <w:p w14:paraId="67BE84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(0.61 - 0.66)</w:t>
            </w:r>
          </w:p>
        </w:tc>
      </w:tr>
      <w:tr w:rsidR="00785886" w14:paraId="0FD1EBCF" w14:textId="77777777">
        <w:trPr>
          <w:cantSplit/>
          <w:jc w:val="center"/>
        </w:trPr>
        <w:tc>
          <w:tcPr>
            <w:tcW w:w="3286" w:type="dxa"/>
            <w:shd w:val="clear" w:color="auto" w:fill="FFFFFF"/>
            <w:tcMar>
              <w:top w:w="0" w:type="dxa"/>
              <w:left w:w="0" w:type="dxa"/>
              <w:bottom w:w="0" w:type="dxa"/>
              <w:right w:w="0" w:type="dxa"/>
            </w:tcMar>
            <w:vAlign w:val="center"/>
          </w:tcPr>
          <w:p w14:paraId="61D177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286" w:type="dxa"/>
            <w:shd w:val="clear" w:color="auto" w:fill="FFFFFF"/>
            <w:tcMar>
              <w:top w:w="0" w:type="dxa"/>
              <w:left w:w="0" w:type="dxa"/>
              <w:bottom w:w="0" w:type="dxa"/>
              <w:right w:w="0" w:type="dxa"/>
            </w:tcMar>
            <w:vAlign w:val="center"/>
          </w:tcPr>
          <w:p w14:paraId="3BD474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949" w:type="dxa"/>
            <w:shd w:val="clear" w:color="auto" w:fill="FFFFFF"/>
            <w:tcMar>
              <w:top w:w="0" w:type="dxa"/>
              <w:left w:w="0" w:type="dxa"/>
              <w:bottom w:w="0" w:type="dxa"/>
              <w:right w:w="0" w:type="dxa"/>
            </w:tcMar>
            <w:vAlign w:val="center"/>
          </w:tcPr>
          <w:p w14:paraId="6078A8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0.00014 (0.000021 - 0.00036)</w:t>
            </w:r>
          </w:p>
        </w:tc>
      </w:tr>
      <w:tr w:rsidR="00785886" w14:paraId="3C7B2B4E" w14:textId="77777777">
        <w:trPr>
          <w:cantSplit/>
          <w:jc w:val="center"/>
        </w:trPr>
        <w:tc>
          <w:tcPr>
            <w:tcW w:w="3286" w:type="dxa"/>
            <w:shd w:val="clear" w:color="auto" w:fill="FFFFFF"/>
            <w:tcMar>
              <w:top w:w="0" w:type="dxa"/>
              <w:left w:w="0" w:type="dxa"/>
              <w:bottom w:w="0" w:type="dxa"/>
              <w:right w:w="0" w:type="dxa"/>
            </w:tcMar>
            <w:vAlign w:val="center"/>
          </w:tcPr>
          <w:p w14:paraId="035015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286" w:type="dxa"/>
            <w:shd w:val="clear" w:color="auto" w:fill="FFFFFF"/>
            <w:tcMar>
              <w:top w:w="0" w:type="dxa"/>
              <w:left w:w="0" w:type="dxa"/>
              <w:bottom w:w="0" w:type="dxa"/>
              <w:right w:w="0" w:type="dxa"/>
            </w:tcMar>
            <w:vAlign w:val="center"/>
          </w:tcPr>
          <w:p w14:paraId="32589D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0C9147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0.28 (0.26 - 0.31)</w:t>
            </w:r>
          </w:p>
        </w:tc>
      </w:tr>
      <w:tr w:rsidR="00785886" w14:paraId="1F7BDE09" w14:textId="77777777">
        <w:trPr>
          <w:cantSplit/>
          <w:jc w:val="center"/>
        </w:trPr>
        <w:tc>
          <w:tcPr>
            <w:tcW w:w="3286" w:type="dxa"/>
            <w:shd w:val="clear" w:color="auto" w:fill="FFFFFF"/>
            <w:tcMar>
              <w:top w:w="0" w:type="dxa"/>
              <w:left w:w="0" w:type="dxa"/>
              <w:bottom w:w="0" w:type="dxa"/>
              <w:right w:w="0" w:type="dxa"/>
            </w:tcMar>
            <w:vAlign w:val="center"/>
          </w:tcPr>
          <w:p w14:paraId="5C3927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286" w:type="dxa"/>
            <w:shd w:val="clear" w:color="auto" w:fill="FFFFFF"/>
            <w:tcMar>
              <w:top w:w="0" w:type="dxa"/>
              <w:left w:w="0" w:type="dxa"/>
              <w:bottom w:w="0" w:type="dxa"/>
              <w:right w:w="0" w:type="dxa"/>
            </w:tcMar>
            <w:vAlign w:val="center"/>
          </w:tcPr>
          <w:p w14:paraId="17BC97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14:paraId="390212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(0.0019 - 0.27)</w:t>
            </w:r>
          </w:p>
        </w:tc>
      </w:tr>
      <w:tr w:rsidR="00785886" w14:paraId="5DCDD546" w14:textId="77777777">
        <w:trPr>
          <w:cantSplit/>
          <w:jc w:val="center"/>
        </w:trPr>
        <w:tc>
          <w:tcPr>
            <w:tcW w:w="3286" w:type="dxa"/>
            <w:shd w:val="clear" w:color="auto" w:fill="FFFFFF"/>
            <w:tcMar>
              <w:top w:w="0" w:type="dxa"/>
              <w:left w:w="0" w:type="dxa"/>
              <w:bottom w:w="0" w:type="dxa"/>
              <w:right w:w="0" w:type="dxa"/>
            </w:tcMar>
            <w:vAlign w:val="center"/>
          </w:tcPr>
          <w:p w14:paraId="6E01BA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286" w:type="dxa"/>
            <w:shd w:val="clear" w:color="auto" w:fill="FFFFFF"/>
            <w:tcMar>
              <w:top w:w="0" w:type="dxa"/>
              <w:left w:w="0" w:type="dxa"/>
              <w:bottom w:w="0" w:type="dxa"/>
              <w:right w:w="0" w:type="dxa"/>
            </w:tcMar>
            <w:vAlign w:val="center"/>
          </w:tcPr>
          <w:p w14:paraId="534FAE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14:paraId="32DCDB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(0.7 - 0.99)</w:t>
            </w:r>
          </w:p>
        </w:tc>
      </w:tr>
      <w:tr w:rsidR="00785886" w14:paraId="2C32EA72" w14:textId="77777777">
        <w:trPr>
          <w:cantSplit/>
          <w:jc w:val="center"/>
        </w:trPr>
        <w:tc>
          <w:tcPr>
            <w:tcW w:w="3286" w:type="dxa"/>
            <w:shd w:val="clear" w:color="auto" w:fill="FFFFFF"/>
            <w:tcMar>
              <w:top w:w="0" w:type="dxa"/>
              <w:left w:w="0" w:type="dxa"/>
              <w:bottom w:w="0" w:type="dxa"/>
              <w:right w:w="0" w:type="dxa"/>
            </w:tcMar>
            <w:vAlign w:val="center"/>
          </w:tcPr>
          <w:p w14:paraId="3C7BC9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286" w:type="dxa"/>
            <w:shd w:val="clear" w:color="auto" w:fill="FFFFFF"/>
            <w:tcMar>
              <w:top w:w="0" w:type="dxa"/>
              <w:left w:w="0" w:type="dxa"/>
              <w:bottom w:w="0" w:type="dxa"/>
              <w:right w:w="0" w:type="dxa"/>
            </w:tcMar>
            <w:vAlign w:val="center"/>
          </w:tcPr>
          <w:p w14:paraId="73DCE3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949" w:type="dxa"/>
            <w:shd w:val="clear" w:color="auto" w:fill="FFFFFF"/>
            <w:tcMar>
              <w:top w:w="0" w:type="dxa"/>
              <w:left w:w="0" w:type="dxa"/>
              <w:bottom w:w="0" w:type="dxa"/>
              <w:right w:w="0" w:type="dxa"/>
            </w:tcMar>
            <w:vAlign w:val="center"/>
          </w:tcPr>
          <w:p w14:paraId="7C1AD3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(0.000000000000075 - 0.018)</w:t>
            </w:r>
          </w:p>
        </w:tc>
      </w:tr>
      <w:tr w:rsidR="00785886" w14:paraId="65180C69" w14:textId="77777777">
        <w:trPr>
          <w:cantSplit/>
          <w:jc w:val="center"/>
        </w:trPr>
        <w:tc>
          <w:tcPr>
            <w:tcW w:w="3286" w:type="dxa"/>
            <w:shd w:val="clear" w:color="auto" w:fill="FFFFFF"/>
            <w:tcMar>
              <w:top w:w="0" w:type="dxa"/>
              <w:left w:w="0" w:type="dxa"/>
              <w:bottom w:w="0" w:type="dxa"/>
              <w:right w:w="0" w:type="dxa"/>
            </w:tcMar>
            <w:vAlign w:val="center"/>
          </w:tcPr>
          <w:p w14:paraId="3858D4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286" w:type="dxa"/>
            <w:shd w:val="clear" w:color="auto" w:fill="FFFFFF"/>
            <w:tcMar>
              <w:top w:w="0" w:type="dxa"/>
              <w:left w:w="0" w:type="dxa"/>
              <w:bottom w:w="0" w:type="dxa"/>
              <w:right w:w="0" w:type="dxa"/>
            </w:tcMar>
            <w:vAlign w:val="center"/>
          </w:tcPr>
          <w:p w14:paraId="42E20D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7533F3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(0.0000000021 - 0.027)</w:t>
            </w:r>
          </w:p>
        </w:tc>
      </w:tr>
      <w:tr w:rsidR="00785886" w14:paraId="7A639E84" w14:textId="77777777">
        <w:trPr>
          <w:cantSplit/>
          <w:jc w:val="center"/>
        </w:trPr>
        <w:tc>
          <w:tcPr>
            <w:tcW w:w="3286" w:type="dxa"/>
            <w:shd w:val="clear" w:color="auto" w:fill="FFFFFF"/>
            <w:tcMar>
              <w:top w:w="0" w:type="dxa"/>
              <w:left w:w="0" w:type="dxa"/>
              <w:bottom w:w="0" w:type="dxa"/>
              <w:right w:w="0" w:type="dxa"/>
            </w:tcMar>
            <w:vAlign w:val="center"/>
          </w:tcPr>
          <w:p w14:paraId="66A10C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14:paraId="4B7AF3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949" w:type="dxa"/>
            <w:shd w:val="clear" w:color="auto" w:fill="FFFFFF"/>
            <w:tcMar>
              <w:top w:w="0" w:type="dxa"/>
              <w:left w:w="0" w:type="dxa"/>
              <w:bottom w:w="0" w:type="dxa"/>
              <w:right w:w="0" w:type="dxa"/>
            </w:tcMar>
            <w:vAlign w:val="center"/>
          </w:tcPr>
          <w:p w14:paraId="46E280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785886" w14:paraId="46226149" w14:textId="77777777">
        <w:trPr>
          <w:cantSplit/>
          <w:jc w:val="center"/>
        </w:trPr>
        <w:tc>
          <w:tcPr>
            <w:tcW w:w="3286" w:type="dxa"/>
            <w:shd w:val="clear" w:color="auto" w:fill="FFFFFF"/>
            <w:tcMar>
              <w:top w:w="0" w:type="dxa"/>
              <w:left w:w="0" w:type="dxa"/>
              <w:bottom w:w="0" w:type="dxa"/>
              <w:right w:w="0" w:type="dxa"/>
            </w:tcMar>
            <w:vAlign w:val="center"/>
          </w:tcPr>
          <w:p w14:paraId="5AC51E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14:paraId="572721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949" w:type="dxa"/>
            <w:shd w:val="clear" w:color="auto" w:fill="FFFFFF"/>
            <w:tcMar>
              <w:top w:w="0" w:type="dxa"/>
              <w:left w:w="0" w:type="dxa"/>
              <w:bottom w:w="0" w:type="dxa"/>
              <w:right w:w="0" w:type="dxa"/>
            </w:tcMar>
            <w:vAlign w:val="center"/>
          </w:tcPr>
          <w:p w14:paraId="134481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(0.00000000054 - 0.088)</w:t>
            </w:r>
          </w:p>
        </w:tc>
      </w:tr>
      <w:tr w:rsidR="00785886" w14:paraId="7374DB24" w14:textId="77777777">
        <w:trPr>
          <w:cantSplit/>
          <w:jc w:val="center"/>
        </w:trPr>
        <w:tc>
          <w:tcPr>
            <w:tcW w:w="3286" w:type="dxa"/>
            <w:shd w:val="clear" w:color="auto" w:fill="FFFFFF"/>
            <w:tcMar>
              <w:top w:w="0" w:type="dxa"/>
              <w:left w:w="0" w:type="dxa"/>
              <w:bottom w:w="0" w:type="dxa"/>
              <w:right w:w="0" w:type="dxa"/>
            </w:tcMar>
            <w:vAlign w:val="center"/>
          </w:tcPr>
          <w:p w14:paraId="2FFB0B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14:paraId="4CEE7F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949" w:type="dxa"/>
            <w:shd w:val="clear" w:color="auto" w:fill="FFFFFF"/>
            <w:tcMar>
              <w:top w:w="0" w:type="dxa"/>
              <w:left w:w="0" w:type="dxa"/>
              <w:bottom w:w="0" w:type="dxa"/>
              <w:right w:w="0" w:type="dxa"/>
            </w:tcMar>
            <w:vAlign w:val="center"/>
          </w:tcPr>
          <w:p w14:paraId="74942C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(0.0045 - 0.3)</w:t>
            </w:r>
          </w:p>
        </w:tc>
      </w:tr>
      <w:tr w:rsidR="00785886" w14:paraId="269EB2F9" w14:textId="77777777">
        <w:trPr>
          <w:cantSplit/>
          <w:jc w:val="center"/>
        </w:trPr>
        <w:tc>
          <w:tcPr>
            <w:tcW w:w="3286" w:type="dxa"/>
            <w:shd w:val="clear" w:color="auto" w:fill="FFFFFF"/>
            <w:tcMar>
              <w:top w:w="0" w:type="dxa"/>
              <w:left w:w="0" w:type="dxa"/>
              <w:bottom w:w="0" w:type="dxa"/>
              <w:right w:w="0" w:type="dxa"/>
            </w:tcMar>
            <w:vAlign w:val="center"/>
          </w:tcPr>
          <w:p w14:paraId="6507EB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14:paraId="7BE00F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949" w:type="dxa"/>
            <w:shd w:val="clear" w:color="auto" w:fill="FFFFFF"/>
            <w:tcMar>
              <w:top w:w="0" w:type="dxa"/>
              <w:left w:w="0" w:type="dxa"/>
              <w:bottom w:w="0" w:type="dxa"/>
              <w:right w:w="0" w:type="dxa"/>
            </w:tcMar>
            <w:vAlign w:val="center"/>
          </w:tcPr>
          <w:p w14:paraId="5DB292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0.0093 (0.000000018 - 0.045)</w:t>
            </w:r>
          </w:p>
        </w:tc>
      </w:tr>
      <w:tr w:rsidR="00785886" w14:paraId="25D47A8B" w14:textId="77777777">
        <w:trPr>
          <w:cantSplit/>
          <w:jc w:val="center"/>
        </w:trPr>
        <w:tc>
          <w:tcPr>
            <w:tcW w:w="3286" w:type="dxa"/>
            <w:shd w:val="clear" w:color="auto" w:fill="FFFFFF"/>
            <w:tcMar>
              <w:top w:w="0" w:type="dxa"/>
              <w:left w:w="0" w:type="dxa"/>
              <w:bottom w:w="0" w:type="dxa"/>
              <w:right w:w="0" w:type="dxa"/>
            </w:tcMar>
            <w:vAlign w:val="center"/>
          </w:tcPr>
          <w:p w14:paraId="3144C0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14:paraId="358BFC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949" w:type="dxa"/>
            <w:shd w:val="clear" w:color="auto" w:fill="FFFFFF"/>
            <w:tcMar>
              <w:top w:w="0" w:type="dxa"/>
              <w:left w:w="0" w:type="dxa"/>
              <w:bottom w:w="0" w:type="dxa"/>
              <w:right w:w="0" w:type="dxa"/>
            </w:tcMar>
            <w:vAlign w:val="center"/>
          </w:tcPr>
          <w:p w14:paraId="565213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0.0087 (0.0000000031 - 0.045)</w:t>
            </w:r>
          </w:p>
        </w:tc>
      </w:tr>
      <w:tr w:rsidR="00785886" w14:paraId="14A05754" w14:textId="77777777">
        <w:trPr>
          <w:cantSplit/>
          <w:jc w:val="center"/>
        </w:trPr>
        <w:tc>
          <w:tcPr>
            <w:tcW w:w="3286" w:type="dxa"/>
            <w:shd w:val="clear" w:color="auto" w:fill="FFFFFF"/>
            <w:tcMar>
              <w:top w:w="0" w:type="dxa"/>
              <w:left w:w="0" w:type="dxa"/>
              <w:bottom w:w="0" w:type="dxa"/>
              <w:right w:w="0" w:type="dxa"/>
            </w:tcMar>
            <w:vAlign w:val="center"/>
          </w:tcPr>
          <w:p w14:paraId="636DE6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14:paraId="0A3001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949" w:type="dxa"/>
            <w:shd w:val="clear" w:color="auto" w:fill="FFFFFF"/>
            <w:tcMar>
              <w:top w:w="0" w:type="dxa"/>
              <w:left w:w="0" w:type="dxa"/>
              <w:bottom w:w="0" w:type="dxa"/>
              <w:right w:w="0" w:type="dxa"/>
            </w:tcMar>
            <w:vAlign w:val="center"/>
          </w:tcPr>
          <w:p w14:paraId="6EB79A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(0.00000000025 - 0.057)</w:t>
            </w:r>
          </w:p>
        </w:tc>
      </w:tr>
      <w:tr w:rsidR="00785886" w14:paraId="403D0431" w14:textId="77777777">
        <w:trPr>
          <w:cantSplit/>
          <w:jc w:val="center"/>
        </w:trPr>
        <w:tc>
          <w:tcPr>
            <w:tcW w:w="3286" w:type="dxa"/>
            <w:shd w:val="clear" w:color="auto" w:fill="FFFFFF"/>
            <w:tcMar>
              <w:top w:w="0" w:type="dxa"/>
              <w:left w:w="0" w:type="dxa"/>
              <w:bottom w:w="0" w:type="dxa"/>
              <w:right w:w="0" w:type="dxa"/>
            </w:tcMar>
            <w:vAlign w:val="center"/>
          </w:tcPr>
          <w:p w14:paraId="6642F0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286" w:type="dxa"/>
            <w:shd w:val="clear" w:color="auto" w:fill="FFFFFF"/>
            <w:tcMar>
              <w:top w:w="0" w:type="dxa"/>
              <w:left w:w="0" w:type="dxa"/>
              <w:bottom w:w="0" w:type="dxa"/>
              <w:right w:w="0" w:type="dxa"/>
            </w:tcMar>
            <w:vAlign w:val="center"/>
          </w:tcPr>
          <w:p w14:paraId="311821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05D465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(0.2 - 0.76)</w:t>
            </w:r>
          </w:p>
        </w:tc>
      </w:tr>
      <w:tr w:rsidR="00785886" w14:paraId="4CAA77FD" w14:textId="77777777">
        <w:trPr>
          <w:cantSplit/>
          <w:jc w:val="center"/>
        </w:trPr>
        <w:tc>
          <w:tcPr>
            <w:tcW w:w="3286" w:type="dxa"/>
            <w:shd w:val="clear" w:color="auto" w:fill="FFFFFF"/>
            <w:tcMar>
              <w:top w:w="0" w:type="dxa"/>
              <w:left w:w="0" w:type="dxa"/>
              <w:bottom w:w="0" w:type="dxa"/>
              <w:right w:w="0" w:type="dxa"/>
            </w:tcMar>
            <w:vAlign w:val="center"/>
          </w:tcPr>
          <w:p w14:paraId="7FD6B1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286" w:type="dxa"/>
            <w:shd w:val="clear" w:color="auto" w:fill="FFFFFF"/>
            <w:tcMar>
              <w:top w:w="0" w:type="dxa"/>
              <w:left w:w="0" w:type="dxa"/>
              <w:bottom w:w="0" w:type="dxa"/>
              <w:right w:w="0" w:type="dxa"/>
            </w:tcMar>
            <w:vAlign w:val="center"/>
          </w:tcPr>
          <w:p w14:paraId="6A6941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14:paraId="6304DD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2441F95F" w14:textId="77777777">
        <w:trPr>
          <w:cantSplit/>
          <w:jc w:val="center"/>
        </w:trPr>
        <w:tc>
          <w:tcPr>
            <w:tcW w:w="3286" w:type="dxa"/>
            <w:shd w:val="clear" w:color="auto" w:fill="FFFFFF"/>
            <w:tcMar>
              <w:top w:w="0" w:type="dxa"/>
              <w:left w:w="0" w:type="dxa"/>
              <w:bottom w:w="0" w:type="dxa"/>
              <w:right w:w="0" w:type="dxa"/>
            </w:tcMar>
            <w:vAlign w:val="center"/>
          </w:tcPr>
          <w:p w14:paraId="42C9F4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286" w:type="dxa"/>
            <w:shd w:val="clear" w:color="auto" w:fill="FFFFFF"/>
            <w:tcMar>
              <w:top w:w="0" w:type="dxa"/>
              <w:left w:w="0" w:type="dxa"/>
              <w:bottom w:w="0" w:type="dxa"/>
              <w:right w:w="0" w:type="dxa"/>
            </w:tcMar>
            <w:vAlign w:val="center"/>
          </w:tcPr>
          <w:p w14:paraId="58B22F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46CC3C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 (0.000000026 - 0.23)</w:t>
            </w:r>
          </w:p>
        </w:tc>
      </w:tr>
      <w:tr w:rsidR="00785886" w14:paraId="53AC1BC4" w14:textId="77777777">
        <w:trPr>
          <w:cantSplit/>
          <w:jc w:val="center"/>
        </w:trPr>
        <w:tc>
          <w:tcPr>
            <w:tcW w:w="3286" w:type="dxa"/>
            <w:shd w:val="clear" w:color="auto" w:fill="FFFFFF"/>
            <w:tcMar>
              <w:top w:w="0" w:type="dxa"/>
              <w:left w:w="0" w:type="dxa"/>
              <w:bottom w:w="0" w:type="dxa"/>
              <w:right w:w="0" w:type="dxa"/>
            </w:tcMar>
            <w:vAlign w:val="center"/>
          </w:tcPr>
          <w:p w14:paraId="12087088"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286" w:type="dxa"/>
            <w:shd w:val="clear" w:color="auto" w:fill="FFFFFF"/>
            <w:tcMar>
              <w:top w:w="0" w:type="dxa"/>
              <w:left w:w="0" w:type="dxa"/>
              <w:bottom w:w="0" w:type="dxa"/>
              <w:right w:w="0" w:type="dxa"/>
            </w:tcMar>
            <w:vAlign w:val="center"/>
          </w:tcPr>
          <w:p w14:paraId="68D1BB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14:paraId="511953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(0.00000041 -   1)</w:t>
            </w:r>
          </w:p>
        </w:tc>
      </w:tr>
      <w:tr w:rsidR="00785886" w14:paraId="16B88F52" w14:textId="77777777">
        <w:trPr>
          <w:cantSplit/>
          <w:jc w:val="center"/>
        </w:trPr>
        <w:tc>
          <w:tcPr>
            <w:tcW w:w="3286" w:type="dxa"/>
            <w:shd w:val="clear" w:color="auto" w:fill="FFFFFF"/>
            <w:tcMar>
              <w:top w:w="0" w:type="dxa"/>
              <w:left w:w="0" w:type="dxa"/>
              <w:bottom w:w="0" w:type="dxa"/>
              <w:right w:w="0" w:type="dxa"/>
            </w:tcMar>
            <w:vAlign w:val="center"/>
          </w:tcPr>
          <w:p w14:paraId="0CB21B14"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286" w:type="dxa"/>
            <w:shd w:val="clear" w:color="auto" w:fill="FFFFFF"/>
            <w:tcMar>
              <w:top w:w="0" w:type="dxa"/>
              <w:left w:w="0" w:type="dxa"/>
              <w:bottom w:w="0" w:type="dxa"/>
              <w:right w:w="0" w:type="dxa"/>
            </w:tcMar>
            <w:vAlign w:val="center"/>
          </w:tcPr>
          <w:p w14:paraId="27C57E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5E9F0C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(0.00000025 -   1)</w:t>
            </w:r>
          </w:p>
        </w:tc>
      </w:tr>
      <w:tr w:rsidR="00785886" w14:paraId="1713CDDB" w14:textId="77777777">
        <w:trPr>
          <w:cantSplit/>
          <w:jc w:val="center"/>
        </w:trPr>
        <w:tc>
          <w:tcPr>
            <w:tcW w:w="3286" w:type="dxa"/>
            <w:shd w:val="clear" w:color="auto" w:fill="FFFFFF"/>
            <w:tcMar>
              <w:top w:w="0" w:type="dxa"/>
              <w:left w:w="0" w:type="dxa"/>
              <w:bottom w:w="0" w:type="dxa"/>
              <w:right w:w="0" w:type="dxa"/>
            </w:tcMar>
            <w:vAlign w:val="center"/>
          </w:tcPr>
          <w:p w14:paraId="415EFC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286" w:type="dxa"/>
            <w:shd w:val="clear" w:color="auto" w:fill="FFFFFF"/>
            <w:tcMar>
              <w:top w:w="0" w:type="dxa"/>
              <w:left w:w="0" w:type="dxa"/>
              <w:bottom w:w="0" w:type="dxa"/>
              <w:right w:w="0" w:type="dxa"/>
            </w:tcMar>
            <w:vAlign w:val="center"/>
          </w:tcPr>
          <w:p w14:paraId="7405DD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14:paraId="200C68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785886" w14:paraId="0F6E03D8" w14:textId="77777777">
        <w:trPr>
          <w:cantSplit/>
          <w:jc w:val="center"/>
        </w:trPr>
        <w:tc>
          <w:tcPr>
            <w:tcW w:w="3286" w:type="dxa"/>
            <w:shd w:val="clear" w:color="auto" w:fill="FFFFFF"/>
            <w:tcMar>
              <w:top w:w="0" w:type="dxa"/>
              <w:left w:w="0" w:type="dxa"/>
              <w:bottom w:w="0" w:type="dxa"/>
              <w:right w:w="0" w:type="dxa"/>
            </w:tcMar>
            <w:vAlign w:val="center"/>
          </w:tcPr>
          <w:p w14:paraId="6DCCFB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286" w:type="dxa"/>
            <w:shd w:val="clear" w:color="auto" w:fill="FFFFFF"/>
            <w:tcMar>
              <w:top w:w="0" w:type="dxa"/>
              <w:left w:w="0" w:type="dxa"/>
              <w:bottom w:w="0" w:type="dxa"/>
              <w:right w:w="0" w:type="dxa"/>
            </w:tcMar>
            <w:vAlign w:val="center"/>
          </w:tcPr>
          <w:p w14:paraId="6BE714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1B11A8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(0.084 - 0.18)</w:t>
            </w:r>
          </w:p>
        </w:tc>
      </w:tr>
      <w:tr w:rsidR="00785886" w14:paraId="61E64EA6" w14:textId="77777777">
        <w:trPr>
          <w:cantSplit/>
          <w:jc w:val="center"/>
        </w:trPr>
        <w:tc>
          <w:tcPr>
            <w:tcW w:w="3286" w:type="dxa"/>
            <w:shd w:val="clear" w:color="auto" w:fill="FFFFFF"/>
            <w:tcMar>
              <w:top w:w="0" w:type="dxa"/>
              <w:left w:w="0" w:type="dxa"/>
              <w:bottom w:w="0" w:type="dxa"/>
              <w:right w:w="0" w:type="dxa"/>
            </w:tcMar>
            <w:vAlign w:val="center"/>
          </w:tcPr>
          <w:p w14:paraId="0A9637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286" w:type="dxa"/>
            <w:shd w:val="clear" w:color="auto" w:fill="FFFFFF"/>
            <w:tcMar>
              <w:top w:w="0" w:type="dxa"/>
              <w:left w:w="0" w:type="dxa"/>
              <w:bottom w:w="0" w:type="dxa"/>
              <w:right w:w="0" w:type="dxa"/>
            </w:tcMar>
            <w:vAlign w:val="center"/>
          </w:tcPr>
          <w:p w14:paraId="3FCCE5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14:paraId="327F8A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(0.000000069 -   1)</w:t>
            </w:r>
          </w:p>
        </w:tc>
      </w:tr>
      <w:tr w:rsidR="00785886" w14:paraId="3476E1BA" w14:textId="77777777">
        <w:trPr>
          <w:cantSplit/>
          <w:jc w:val="center"/>
        </w:trPr>
        <w:tc>
          <w:tcPr>
            <w:tcW w:w="3286" w:type="dxa"/>
            <w:shd w:val="clear" w:color="auto" w:fill="FFFFFF"/>
            <w:tcMar>
              <w:top w:w="0" w:type="dxa"/>
              <w:left w:w="0" w:type="dxa"/>
              <w:bottom w:w="0" w:type="dxa"/>
              <w:right w:w="0" w:type="dxa"/>
            </w:tcMar>
            <w:vAlign w:val="center"/>
          </w:tcPr>
          <w:p w14:paraId="5B641B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286" w:type="dxa"/>
            <w:shd w:val="clear" w:color="auto" w:fill="FFFFFF"/>
            <w:tcMar>
              <w:top w:w="0" w:type="dxa"/>
              <w:left w:w="0" w:type="dxa"/>
              <w:bottom w:w="0" w:type="dxa"/>
              <w:right w:w="0" w:type="dxa"/>
            </w:tcMar>
            <w:vAlign w:val="center"/>
          </w:tcPr>
          <w:p w14:paraId="2A6CFA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31CD85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(0.00000017 -   1)</w:t>
            </w:r>
          </w:p>
        </w:tc>
      </w:tr>
      <w:tr w:rsidR="00785886" w14:paraId="3D81DD4B" w14:textId="77777777">
        <w:trPr>
          <w:cantSplit/>
          <w:jc w:val="center"/>
        </w:trPr>
        <w:tc>
          <w:tcPr>
            <w:tcW w:w="3286" w:type="dxa"/>
            <w:shd w:val="clear" w:color="auto" w:fill="FFFFFF"/>
            <w:tcMar>
              <w:top w:w="0" w:type="dxa"/>
              <w:left w:w="0" w:type="dxa"/>
              <w:bottom w:w="0" w:type="dxa"/>
              <w:right w:w="0" w:type="dxa"/>
            </w:tcMar>
            <w:vAlign w:val="center"/>
          </w:tcPr>
          <w:p w14:paraId="4FBE5C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286" w:type="dxa"/>
            <w:shd w:val="clear" w:color="auto" w:fill="FFFFFF"/>
            <w:tcMar>
              <w:top w:w="0" w:type="dxa"/>
              <w:left w:w="0" w:type="dxa"/>
              <w:bottom w:w="0" w:type="dxa"/>
              <w:right w:w="0" w:type="dxa"/>
            </w:tcMar>
            <w:vAlign w:val="center"/>
          </w:tcPr>
          <w:p w14:paraId="54EBF8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14:paraId="7BB082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(0.000000068 -   1)</w:t>
            </w:r>
          </w:p>
        </w:tc>
      </w:tr>
      <w:tr w:rsidR="00785886" w14:paraId="75A736E7" w14:textId="77777777">
        <w:trPr>
          <w:cantSplit/>
          <w:jc w:val="center"/>
        </w:trPr>
        <w:tc>
          <w:tcPr>
            <w:tcW w:w="3286" w:type="dxa"/>
            <w:shd w:val="clear" w:color="auto" w:fill="FFFFFF"/>
            <w:tcMar>
              <w:top w:w="0" w:type="dxa"/>
              <w:left w:w="0" w:type="dxa"/>
              <w:bottom w:w="0" w:type="dxa"/>
              <w:right w:w="0" w:type="dxa"/>
            </w:tcMar>
            <w:vAlign w:val="center"/>
          </w:tcPr>
          <w:p w14:paraId="3A134C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286" w:type="dxa"/>
            <w:shd w:val="clear" w:color="auto" w:fill="FFFFFF"/>
            <w:tcMar>
              <w:top w:w="0" w:type="dxa"/>
              <w:left w:w="0" w:type="dxa"/>
              <w:bottom w:w="0" w:type="dxa"/>
              <w:right w:w="0" w:type="dxa"/>
            </w:tcMar>
            <w:vAlign w:val="center"/>
          </w:tcPr>
          <w:p w14:paraId="1168DF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7F54DC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(0.00000053 -   1)</w:t>
            </w:r>
          </w:p>
        </w:tc>
      </w:tr>
      <w:tr w:rsidR="00785886" w14:paraId="4C01E9A7" w14:textId="77777777">
        <w:trPr>
          <w:cantSplit/>
          <w:jc w:val="center"/>
        </w:trPr>
        <w:tc>
          <w:tcPr>
            <w:tcW w:w="3286" w:type="dxa"/>
            <w:shd w:val="clear" w:color="auto" w:fill="FFFFFF"/>
            <w:tcMar>
              <w:top w:w="0" w:type="dxa"/>
              <w:left w:w="0" w:type="dxa"/>
              <w:bottom w:w="0" w:type="dxa"/>
              <w:right w:w="0" w:type="dxa"/>
            </w:tcMar>
            <w:vAlign w:val="center"/>
          </w:tcPr>
          <w:p w14:paraId="2AF230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286" w:type="dxa"/>
            <w:shd w:val="clear" w:color="auto" w:fill="FFFFFF"/>
            <w:tcMar>
              <w:top w:w="0" w:type="dxa"/>
              <w:left w:w="0" w:type="dxa"/>
              <w:bottom w:w="0" w:type="dxa"/>
              <w:right w:w="0" w:type="dxa"/>
            </w:tcMar>
            <w:vAlign w:val="center"/>
          </w:tcPr>
          <w:p w14:paraId="282D57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949" w:type="dxa"/>
            <w:shd w:val="clear" w:color="auto" w:fill="FFFFFF"/>
            <w:tcMar>
              <w:top w:w="0" w:type="dxa"/>
              <w:left w:w="0" w:type="dxa"/>
              <w:bottom w:w="0" w:type="dxa"/>
              <w:right w:w="0" w:type="dxa"/>
            </w:tcMar>
            <w:vAlign w:val="center"/>
          </w:tcPr>
          <w:p w14:paraId="6E8A55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(0.00000092 -   1)</w:t>
            </w:r>
          </w:p>
        </w:tc>
      </w:tr>
      <w:tr w:rsidR="00785886" w14:paraId="3B71B51B" w14:textId="77777777">
        <w:trPr>
          <w:cantSplit/>
          <w:jc w:val="center"/>
        </w:trPr>
        <w:tc>
          <w:tcPr>
            <w:tcW w:w="3286" w:type="dxa"/>
            <w:shd w:val="clear" w:color="auto" w:fill="FFFFFF"/>
            <w:tcMar>
              <w:top w:w="0" w:type="dxa"/>
              <w:left w:w="0" w:type="dxa"/>
              <w:bottom w:w="0" w:type="dxa"/>
              <w:right w:w="0" w:type="dxa"/>
            </w:tcMar>
            <w:vAlign w:val="center"/>
          </w:tcPr>
          <w:p w14:paraId="006D92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286" w:type="dxa"/>
            <w:shd w:val="clear" w:color="auto" w:fill="FFFFFF"/>
            <w:tcMar>
              <w:top w:w="0" w:type="dxa"/>
              <w:left w:w="0" w:type="dxa"/>
              <w:bottom w:w="0" w:type="dxa"/>
              <w:right w:w="0" w:type="dxa"/>
            </w:tcMar>
            <w:vAlign w:val="center"/>
          </w:tcPr>
          <w:p w14:paraId="069047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6823AB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(0.00000043 -   1)</w:t>
            </w:r>
          </w:p>
        </w:tc>
      </w:tr>
      <w:tr w:rsidR="00785886" w14:paraId="6C9702BD" w14:textId="77777777">
        <w:trPr>
          <w:cantSplit/>
          <w:jc w:val="center"/>
        </w:trPr>
        <w:tc>
          <w:tcPr>
            <w:tcW w:w="3286" w:type="dxa"/>
            <w:shd w:val="clear" w:color="auto" w:fill="FFFFFF"/>
            <w:tcMar>
              <w:top w:w="0" w:type="dxa"/>
              <w:left w:w="0" w:type="dxa"/>
              <w:bottom w:w="0" w:type="dxa"/>
              <w:right w:w="0" w:type="dxa"/>
            </w:tcMar>
            <w:vAlign w:val="center"/>
          </w:tcPr>
          <w:p w14:paraId="143DAE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286" w:type="dxa"/>
            <w:shd w:val="clear" w:color="auto" w:fill="FFFFFF"/>
            <w:tcMar>
              <w:top w:w="0" w:type="dxa"/>
              <w:left w:w="0" w:type="dxa"/>
              <w:bottom w:w="0" w:type="dxa"/>
              <w:right w:w="0" w:type="dxa"/>
            </w:tcMar>
            <w:vAlign w:val="center"/>
          </w:tcPr>
          <w:p w14:paraId="1D6572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14:paraId="57D39F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(0.0000000052 -   1)</w:t>
            </w:r>
          </w:p>
        </w:tc>
      </w:tr>
      <w:tr w:rsidR="00785886" w14:paraId="0B52507C" w14:textId="77777777">
        <w:trPr>
          <w:cantSplit/>
          <w:jc w:val="center"/>
        </w:trPr>
        <w:tc>
          <w:tcPr>
            <w:tcW w:w="3286" w:type="dxa"/>
            <w:shd w:val="clear" w:color="auto" w:fill="FFFFFF"/>
            <w:tcMar>
              <w:top w:w="0" w:type="dxa"/>
              <w:left w:w="0" w:type="dxa"/>
              <w:bottom w:w="0" w:type="dxa"/>
              <w:right w:w="0" w:type="dxa"/>
            </w:tcMar>
            <w:vAlign w:val="center"/>
          </w:tcPr>
          <w:p w14:paraId="785102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286" w:type="dxa"/>
            <w:shd w:val="clear" w:color="auto" w:fill="FFFFFF"/>
            <w:tcMar>
              <w:top w:w="0" w:type="dxa"/>
              <w:left w:w="0" w:type="dxa"/>
              <w:bottom w:w="0" w:type="dxa"/>
              <w:right w:w="0" w:type="dxa"/>
            </w:tcMar>
            <w:vAlign w:val="center"/>
          </w:tcPr>
          <w:p w14:paraId="56C95E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06411F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(0.00000096 -   1)</w:t>
            </w:r>
          </w:p>
        </w:tc>
      </w:tr>
      <w:tr w:rsidR="00785886" w14:paraId="19B82CBF" w14:textId="77777777">
        <w:trPr>
          <w:cantSplit/>
          <w:jc w:val="center"/>
        </w:trPr>
        <w:tc>
          <w:tcPr>
            <w:tcW w:w="3286" w:type="dxa"/>
            <w:shd w:val="clear" w:color="auto" w:fill="FFFFFF"/>
            <w:tcMar>
              <w:top w:w="0" w:type="dxa"/>
              <w:left w:w="0" w:type="dxa"/>
              <w:bottom w:w="0" w:type="dxa"/>
              <w:right w:w="0" w:type="dxa"/>
            </w:tcMar>
            <w:vAlign w:val="center"/>
          </w:tcPr>
          <w:p w14:paraId="6FE64F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286" w:type="dxa"/>
            <w:shd w:val="clear" w:color="auto" w:fill="FFFFFF"/>
            <w:tcMar>
              <w:top w:w="0" w:type="dxa"/>
              <w:left w:w="0" w:type="dxa"/>
              <w:bottom w:w="0" w:type="dxa"/>
              <w:right w:w="0" w:type="dxa"/>
            </w:tcMar>
            <w:vAlign w:val="center"/>
          </w:tcPr>
          <w:p w14:paraId="7174AE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949" w:type="dxa"/>
            <w:shd w:val="clear" w:color="auto" w:fill="FFFFFF"/>
            <w:tcMar>
              <w:top w:w="0" w:type="dxa"/>
              <w:left w:w="0" w:type="dxa"/>
              <w:bottom w:w="0" w:type="dxa"/>
              <w:right w:w="0" w:type="dxa"/>
            </w:tcMar>
            <w:vAlign w:val="center"/>
          </w:tcPr>
          <w:p w14:paraId="245CDD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(0.00000023 -   1)</w:t>
            </w:r>
          </w:p>
        </w:tc>
      </w:tr>
      <w:tr w:rsidR="00785886" w14:paraId="6B108574" w14:textId="77777777">
        <w:trPr>
          <w:cantSplit/>
          <w:jc w:val="center"/>
        </w:trPr>
        <w:tc>
          <w:tcPr>
            <w:tcW w:w="3286" w:type="dxa"/>
            <w:shd w:val="clear" w:color="auto" w:fill="FFFFFF"/>
            <w:tcMar>
              <w:top w:w="0" w:type="dxa"/>
              <w:left w:w="0" w:type="dxa"/>
              <w:bottom w:w="0" w:type="dxa"/>
              <w:right w:w="0" w:type="dxa"/>
            </w:tcMar>
            <w:vAlign w:val="center"/>
          </w:tcPr>
          <w:p w14:paraId="49995D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286" w:type="dxa"/>
            <w:shd w:val="clear" w:color="auto" w:fill="FFFFFF"/>
            <w:tcMar>
              <w:top w:w="0" w:type="dxa"/>
              <w:left w:w="0" w:type="dxa"/>
              <w:bottom w:w="0" w:type="dxa"/>
              <w:right w:w="0" w:type="dxa"/>
            </w:tcMar>
            <w:vAlign w:val="center"/>
          </w:tcPr>
          <w:p w14:paraId="1BA3CC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75F24A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(0.0000016 -   1)</w:t>
            </w:r>
          </w:p>
        </w:tc>
      </w:tr>
      <w:tr w:rsidR="00785886" w14:paraId="24E02A95" w14:textId="77777777">
        <w:trPr>
          <w:cantSplit/>
          <w:jc w:val="center"/>
        </w:trPr>
        <w:tc>
          <w:tcPr>
            <w:tcW w:w="3286" w:type="dxa"/>
            <w:shd w:val="clear" w:color="auto" w:fill="FFFFFF"/>
            <w:tcMar>
              <w:top w:w="0" w:type="dxa"/>
              <w:left w:w="0" w:type="dxa"/>
              <w:bottom w:w="0" w:type="dxa"/>
              <w:right w:w="0" w:type="dxa"/>
            </w:tcMar>
            <w:vAlign w:val="center"/>
          </w:tcPr>
          <w:p w14:paraId="73DCA9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286" w:type="dxa"/>
            <w:shd w:val="clear" w:color="auto" w:fill="FFFFFF"/>
            <w:tcMar>
              <w:top w:w="0" w:type="dxa"/>
              <w:left w:w="0" w:type="dxa"/>
              <w:bottom w:w="0" w:type="dxa"/>
              <w:right w:w="0" w:type="dxa"/>
            </w:tcMar>
            <w:vAlign w:val="center"/>
          </w:tcPr>
          <w:p w14:paraId="73521A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949" w:type="dxa"/>
            <w:shd w:val="clear" w:color="auto" w:fill="FFFFFF"/>
            <w:tcMar>
              <w:top w:w="0" w:type="dxa"/>
              <w:left w:w="0" w:type="dxa"/>
              <w:bottom w:w="0" w:type="dxa"/>
              <w:right w:w="0" w:type="dxa"/>
            </w:tcMar>
            <w:vAlign w:val="center"/>
          </w:tcPr>
          <w:p w14:paraId="2FC7F3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(0.78 - 0.99)</w:t>
            </w:r>
          </w:p>
        </w:tc>
      </w:tr>
      <w:tr w:rsidR="00785886" w14:paraId="242B0884" w14:textId="77777777">
        <w:trPr>
          <w:cantSplit/>
          <w:jc w:val="center"/>
        </w:trPr>
        <w:tc>
          <w:tcPr>
            <w:tcW w:w="3286" w:type="dxa"/>
            <w:shd w:val="clear" w:color="auto" w:fill="FFFFFF"/>
            <w:tcMar>
              <w:top w:w="0" w:type="dxa"/>
              <w:left w:w="0" w:type="dxa"/>
              <w:bottom w:w="0" w:type="dxa"/>
              <w:right w:w="0" w:type="dxa"/>
            </w:tcMar>
            <w:vAlign w:val="center"/>
          </w:tcPr>
          <w:p w14:paraId="46CE51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Wenatchee River</w:t>
            </w:r>
          </w:p>
        </w:tc>
        <w:tc>
          <w:tcPr>
            <w:tcW w:w="3286" w:type="dxa"/>
            <w:shd w:val="clear" w:color="auto" w:fill="FFFFFF"/>
            <w:tcMar>
              <w:top w:w="0" w:type="dxa"/>
              <w:left w:w="0" w:type="dxa"/>
              <w:bottom w:w="0" w:type="dxa"/>
              <w:right w:w="0" w:type="dxa"/>
            </w:tcMar>
            <w:vAlign w:val="center"/>
          </w:tcPr>
          <w:p w14:paraId="7412A3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0A1D61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0.094 (0.0052 - 0.22)</w:t>
            </w:r>
          </w:p>
        </w:tc>
      </w:tr>
      <w:tr w:rsidR="00785886" w14:paraId="25619F34" w14:textId="77777777">
        <w:trPr>
          <w:cantSplit/>
          <w:jc w:val="center"/>
        </w:trPr>
        <w:tc>
          <w:tcPr>
            <w:tcW w:w="3286" w:type="dxa"/>
            <w:shd w:val="clear" w:color="auto" w:fill="FFFFFF"/>
            <w:tcMar>
              <w:top w:w="0" w:type="dxa"/>
              <w:left w:w="0" w:type="dxa"/>
              <w:bottom w:w="0" w:type="dxa"/>
              <w:right w:w="0" w:type="dxa"/>
            </w:tcMar>
            <w:vAlign w:val="center"/>
          </w:tcPr>
          <w:p w14:paraId="21F26A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286" w:type="dxa"/>
            <w:shd w:val="clear" w:color="auto" w:fill="FFFFFF"/>
            <w:tcMar>
              <w:top w:w="0" w:type="dxa"/>
              <w:left w:w="0" w:type="dxa"/>
              <w:bottom w:w="0" w:type="dxa"/>
              <w:right w:w="0" w:type="dxa"/>
            </w:tcMar>
            <w:vAlign w:val="center"/>
          </w:tcPr>
          <w:p w14:paraId="6BE2D8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949" w:type="dxa"/>
            <w:shd w:val="clear" w:color="auto" w:fill="FFFFFF"/>
            <w:tcMar>
              <w:top w:w="0" w:type="dxa"/>
              <w:left w:w="0" w:type="dxa"/>
              <w:bottom w:w="0" w:type="dxa"/>
              <w:right w:w="0" w:type="dxa"/>
            </w:tcMar>
            <w:vAlign w:val="center"/>
          </w:tcPr>
          <w:p w14:paraId="78A678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(0.00000000000043 -   1)</w:t>
            </w:r>
          </w:p>
        </w:tc>
      </w:tr>
      <w:tr w:rsidR="00785886" w14:paraId="76600FA2" w14:textId="77777777">
        <w:trPr>
          <w:cantSplit/>
          <w:jc w:val="center"/>
        </w:trPr>
        <w:tc>
          <w:tcPr>
            <w:tcW w:w="3286" w:type="dxa"/>
            <w:shd w:val="clear" w:color="auto" w:fill="FFFFFF"/>
            <w:tcMar>
              <w:top w:w="0" w:type="dxa"/>
              <w:left w:w="0" w:type="dxa"/>
              <w:bottom w:w="0" w:type="dxa"/>
              <w:right w:w="0" w:type="dxa"/>
            </w:tcMar>
            <w:vAlign w:val="center"/>
          </w:tcPr>
          <w:p w14:paraId="2D254C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286" w:type="dxa"/>
            <w:shd w:val="clear" w:color="auto" w:fill="FFFFFF"/>
            <w:tcMar>
              <w:top w:w="0" w:type="dxa"/>
              <w:left w:w="0" w:type="dxa"/>
              <w:bottom w:w="0" w:type="dxa"/>
              <w:right w:w="0" w:type="dxa"/>
            </w:tcMar>
            <w:vAlign w:val="center"/>
          </w:tcPr>
          <w:p w14:paraId="0AE772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6C14D5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(0.0000000000000033 -   1)</w:t>
            </w:r>
          </w:p>
        </w:tc>
      </w:tr>
      <w:tr w:rsidR="00785886" w14:paraId="71423AEE" w14:textId="77777777">
        <w:trPr>
          <w:cantSplit/>
          <w:jc w:val="center"/>
        </w:trPr>
        <w:tc>
          <w:tcPr>
            <w:tcW w:w="3286" w:type="dxa"/>
            <w:shd w:val="clear" w:color="auto" w:fill="FFFFFF"/>
            <w:tcMar>
              <w:top w:w="0" w:type="dxa"/>
              <w:left w:w="0" w:type="dxa"/>
              <w:bottom w:w="0" w:type="dxa"/>
              <w:right w:w="0" w:type="dxa"/>
            </w:tcMar>
            <w:vAlign w:val="center"/>
          </w:tcPr>
          <w:p w14:paraId="5E44A3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286" w:type="dxa"/>
            <w:shd w:val="clear" w:color="auto" w:fill="FFFFFF"/>
            <w:tcMar>
              <w:top w:w="0" w:type="dxa"/>
              <w:left w:w="0" w:type="dxa"/>
              <w:bottom w:w="0" w:type="dxa"/>
              <w:right w:w="0" w:type="dxa"/>
            </w:tcMar>
            <w:vAlign w:val="center"/>
          </w:tcPr>
          <w:p w14:paraId="0A4423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949" w:type="dxa"/>
            <w:shd w:val="clear" w:color="auto" w:fill="FFFFFF"/>
            <w:tcMar>
              <w:top w:w="0" w:type="dxa"/>
              <w:left w:w="0" w:type="dxa"/>
              <w:bottom w:w="0" w:type="dxa"/>
              <w:right w:w="0" w:type="dxa"/>
            </w:tcMar>
            <w:vAlign w:val="center"/>
          </w:tcPr>
          <w:p w14:paraId="7317C0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0.0076 (0.0038 - 0.012)</w:t>
            </w:r>
          </w:p>
        </w:tc>
      </w:tr>
      <w:tr w:rsidR="00785886" w14:paraId="064697E0" w14:textId="77777777">
        <w:trPr>
          <w:cantSplit/>
          <w:jc w:val="center"/>
        </w:trPr>
        <w:tc>
          <w:tcPr>
            <w:tcW w:w="3286" w:type="dxa"/>
            <w:shd w:val="clear" w:color="auto" w:fill="FFFFFF"/>
            <w:tcMar>
              <w:top w:w="0" w:type="dxa"/>
              <w:left w:w="0" w:type="dxa"/>
              <w:bottom w:w="0" w:type="dxa"/>
              <w:right w:w="0" w:type="dxa"/>
            </w:tcMar>
            <w:vAlign w:val="center"/>
          </w:tcPr>
          <w:p w14:paraId="14DBC3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286" w:type="dxa"/>
            <w:shd w:val="clear" w:color="auto" w:fill="FFFFFF"/>
            <w:tcMar>
              <w:top w:w="0" w:type="dxa"/>
              <w:left w:w="0" w:type="dxa"/>
              <w:bottom w:w="0" w:type="dxa"/>
              <w:right w:w="0" w:type="dxa"/>
            </w:tcMar>
            <w:vAlign w:val="center"/>
          </w:tcPr>
          <w:p w14:paraId="4DEFCB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0358F1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(0.99 -   1)</w:t>
            </w:r>
          </w:p>
        </w:tc>
      </w:tr>
      <w:tr w:rsidR="00785886" w14:paraId="79055C46" w14:textId="77777777">
        <w:trPr>
          <w:cantSplit/>
          <w:jc w:val="center"/>
        </w:trPr>
        <w:tc>
          <w:tcPr>
            <w:tcW w:w="3286" w:type="dxa"/>
            <w:shd w:val="clear" w:color="auto" w:fill="FFFFFF"/>
            <w:tcMar>
              <w:top w:w="0" w:type="dxa"/>
              <w:left w:w="0" w:type="dxa"/>
              <w:bottom w:w="0" w:type="dxa"/>
              <w:right w:w="0" w:type="dxa"/>
            </w:tcMar>
            <w:vAlign w:val="center"/>
          </w:tcPr>
          <w:p w14:paraId="5D3D20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286" w:type="dxa"/>
            <w:shd w:val="clear" w:color="auto" w:fill="FFFFFF"/>
            <w:tcMar>
              <w:top w:w="0" w:type="dxa"/>
              <w:left w:w="0" w:type="dxa"/>
              <w:bottom w:w="0" w:type="dxa"/>
              <w:right w:w="0" w:type="dxa"/>
            </w:tcMar>
            <w:vAlign w:val="center"/>
          </w:tcPr>
          <w:p w14:paraId="0D0FDE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949" w:type="dxa"/>
            <w:shd w:val="clear" w:color="auto" w:fill="FFFFFF"/>
            <w:tcMar>
              <w:top w:w="0" w:type="dxa"/>
              <w:left w:w="0" w:type="dxa"/>
              <w:bottom w:w="0" w:type="dxa"/>
              <w:right w:w="0" w:type="dxa"/>
            </w:tcMar>
            <w:vAlign w:val="center"/>
          </w:tcPr>
          <w:p w14:paraId="34E966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0.00043 (0.000000000000000018 - 0.0025)</w:t>
            </w:r>
          </w:p>
        </w:tc>
      </w:tr>
      <w:tr w:rsidR="00785886" w14:paraId="1DC29E89" w14:textId="77777777">
        <w:trPr>
          <w:cantSplit/>
          <w:jc w:val="center"/>
        </w:trPr>
        <w:tc>
          <w:tcPr>
            <w:tcW w:w="3286" w:type="dxa"/>
            <w:shd w:val="clear" w:color="auto" w:fill="FFFFFF"/>
            <w:tcMar>
              <w:top w:w="0" w:type="dxa"/>
              <w:left w:w="0" w:type="dxa"/>
              <w:bottom w:w="0" w:type="dxa"/>
              <w:right w:w="0" w:type="dxa"/>
            </w:tcMar>
            <w:vAlign w:val="center"/>
          </w:tcPr>
          <w:p w14:paraId="5DB1E9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286" w:type="dxa"/>
            <w:shd w:val="clear" w:color="auto" w:fill="FFFFFF"/>
            <w:tcMar>
              <w:top w:w="0" w:type="dxa"/>
              <w:left w:w="0" w:type="dxa"/>
              <w:bottom w:w="0" w:type="dxa"/>
              <w:right w:w="0" w:type="dxa"/>
            </w:tcMar>
            <w:vAlign w:val="center"/>
          </w:tcPr>
          <w:p w14:paraId="0D4E5E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128545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w:t>
            </w:r>
            <w:proofErr w:type="gramStart"/>
            <w:r>
              <w:rPr>
                <w:rFonts w:ascii="Times New Roman (Body)" w:eastAsia="Times New Roman (Body)" w:hAnsi="Times New Roman (Body)" w:cs="Times New Roman (Body)"/>
                <w:color w:val="000000"/>
                <w:sz w:val="20"/>
                <w:szCs w:val="20"/>
              </w:rPr>
              <w:t>(  1</w:t>
            </w:r>
            <w:proofErr w:type="gramEnd"/>
            <w:r>
              <w:rPr>
                <w:rFonts w:ascii="Times New Roman (Body)" w:eastAsia="Times New Roman (Body)" w:hAnsi="Times New Roman (Body)" w:cs="Times New Roman (Body)"/>
                <w:color w:val="000000"/>
                <w:sz w:val="20"/>
                <w:szCs w:val="20"/>
              </w:rPr>
              <w:t xml:space="preserve"> -   1)</w:t>
            </w:r>
          </w:p>
        </w:tc>
      </w:tr>
      <w:tr w:rsidR="00785886" w14:paraId="327C7564" w14:textId="77777777">
        <w:trPr>
          <w:cantSplit/>
          <w:jc w:val="center"/>
        </w:trPr>
        <w:tc>
          <w:tcPr>
            <w:tcW w:w="3286" w:type="dxa"/>
            <w:shd w:val="clear" w:color="auto" w:fill="FFFFFF"/>
            <w:tcMar>
              <w:top w:w="0" w:type="dxa"/>
              <w:left w:w="0" w:type="dxa"/>
              <w:bottom w:w="0" w:type="dxa"/>
              <w:right w:w="0" w:type="dxa"/>
            </w:tcMar>
            <w:vAlign w:val="center"/>
          </w:tcPr>
          <w:p w14:paraId="4E48A5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286" w:type="dxa"/>
            <w:shd w:val="clear" w:color="auto" w:fill="FFFFFF"/>
            <w:tcMar>
              <w:top w:w="0" w:type="dxa"/>
              <w:left w:w="0" w:type="dxa"/>
              <w:bottom w:w="0" w:type="dxa"/>
              <w:right w:w="0" w:type="dxa"/>
            </w:tcMar>
            <w:vAlign w:val="center"/>
          </w:tcPr>
          <w:p w14:paraId="540298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949" w:type="dxa"/>
            <w:shd w:val="clear" w:color="auto" w:fill="FFFFFF"/>
            <w:tcMar>
              <w:top w:w="0" w:type="dxa"/>
              <w:left w:w="0" w:type="dxa"/>
              <w:bottom w:w="0" w:type="dxa"/>
              <w:right w:w="0" w:type="dxa"/>
            </w:tcMar>
            <w:vAlign w:val="center"/>
          </w:tcPr>
          <w:p w14:paraId="02953E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0.0096 (0.000000000000033 - 0.048)</w:t>
            </w:r>
          </w:p>
        </w:tc>
      </w:tr>
      <w:tr w:rsidR="00785886" w14:paraId="5B1C155D" w14:textId="77777777">
        <w:trPr>
          <w:cantSplit/>
          <w:jc w:val="center"/>
        </w:trPr>
        <w:tc>
          <w:tcPr>
            <w:tcW w:w="3286" w:type="dxa"/>
            <w:shd w:val="clear" w:color="auto" w:fill="FFFFFF"/>
            <w:tcMar>
              <w:top w:w="0" w:type="dxa"/>
              <w:left w:w="0" w:type="dxa"/>
              <w:bottom w:w="0" w:type="dxa"/>
              <w:right w:w="0" w:type="dxa"/>
            </w:tcMar>
            <w:vAlign w:val="center"/>
          </w:tcPr>
          <w:p w14:paraId="6BB040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286" w:type="dxa"/>
            <w:shd w:val="clear" w:color="auto" w:fill="FFFFFF"/>
            <w:tcMar>
              <w:top w:w="0" w:type="dxa"/>
              <w:left w:w="0" w:type="dxa"/>
              <w:bottom w:w="0" w:type="dxa"/>
              <w:right w:w="0" w:type="dxa"/>
            </w:tcMar>
            <w:vAlign w:val="center"/>
          </w:tcPr>
          <w:p w14:paraId="639A7C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38BA38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(0.95 -   1)</w:t>
            </w:r>
          </w:p>
        </w:tc>
      </w:tr>
      <w:tr w:rsidR="00785886" w14:paraId="39B02EC6" w14:textId="77777777">
        <w:trPr>
          <w:cantSplit/>
          <w:jc w:val="center"/>
        </w:trPr>
        <w:tc>
          <w:tcPr>
            <w:tcW w:w="3286" w:type="dxa"/>
            <w:shd w:val="clear" w:color="auto" w:fill="FFFFFF"/>
            <w:tcMar>
              <w:top w:w="0" w:type="dxa"/>
              <w:left w:w="0" w:type="dxa"/>
              <w:bottom w:w="0" w:type="dxa"/>
              <w:right w:w="0" w:type="dxa"/>
            </w:tcMar>
            <w:vAlign w:val="center"/>
          </w:tcPr>
          <w:p w14:paraId="5F6C81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286" w:type="dxa"/>
            <w:shd w:val="clear" w:color="auto" w:fill="FFFFFF"/>
            <w:tcMar>
              <w:top w:w="0" w:type="dxa"/>
              <w:left w:w="0" w:type="dxa"/>
              <w:bottom w:w="0" w:type="dxa"/>
              <w:right w:w="0" w:type="dxa"/>
            </w:tcMar>
            <w:vAlign w:val="center"/>
          </w:tcPr>
          <w:p w14:paraId="60B2E6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949" w:type="dxa"/>
            <w:shd w:val="clear" w:color="auto" w:fill="FFFFFF"/>
            <w:tcMar>
              <w:top w:w="0" w:type="dxa"/>
              <w:left w:w="0" w:type="dxa"/>
              <w:bottom w:w="0" w:type="dxa"/>
              <w:right w:w="0" w:type="dxa"/>
            </w:tcMar>
            <w:vAlign w:val="center"/>
          </w:tcPr>
          <w:p w14:paraId="4A36F7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(0.00000064 -   1)</w:t>
            </w:r>
          </w:p>
        </w:tc>
      </w:tr>
      <w:tr w:rsidR="00785886" w14:paraId="4B78FF13" w14:textId="77777777">
        <w:trPr>
          <w:cantSplit/>
          <w:jc w:val="center"/>
        </w:trPr>
        <w:tc>
          <w:tcPr>
            <w:tcW w:w="3286" w:type="dxa"/>
            <w:shd w:val="clear" w:color="auto" w:fill="FFFFFF"/>
            <w:tcMar>
              <w:top w:w="0" w:type="dxa"/>
              <w:left w:w="0" w:type="dxa"/>
              <w:bottom w:w="0" w:type="dxa"/>
              <w:right w:w="0" w:type="dxa"/>
            </w:tcMar>
            <w:vAlign w:val="center"/>
          </w:tcPr>
          <w:p w14:paraId="36FF2A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286" w:type="dxa"/>
            <w:shd w:val="clear" w:color="auto" w:fill="FFFFFF"/>
            <w:tcMar>
              <w:top w:w="0" w:type="dxa"/>
              <w:left w:w="0" w:type="dxa"/>
              <w:bottom w:w="0" w:type="dxa"/>
              <w:right w:w="0" w:type="dxa"/>
            </w:tcMar>
            <w:vAlign w:val="center"/>
          </w:tcPr>
          <w:p w14:paraId="760424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17F921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(0.000000076 -   1)</w:t>
            </w:r>
          </w:p>
        </w:tc>
      </w:tr>
      <w:tr w:rsidR="00785886" w14:paraId="7A2186CC" w14:textId="77777777">
        <w:trPr>
          <w:cantSplit/>
          <w:jc w:val="center"/>
        </w:trPr>
        <w:tc>
          <w:tcPr>
            <w:tcW w:w="3286" w:type="dxa"/>
            <w:shd w:val="clear" w:color="auto" w:fill="FFFFFF"/>
            <w:tcMar>
              <w:top w:w="0" w:type="dxa"/>
              <w:left w:w="0" w:type="dxa"/>
              <w:bottom w:w="0" w:type="dxa"/>
              <w:right w:w="0" w:type="dxa"/>
            </w:tcMar>
            <w:vAlign w:val="center"/>
          </w:tcPr>
          <w:p w14:paraId="7BDE61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286" w:type="dxa"/>
            <w:shd w:val="clear" w:color="auto" w:fill="FFFFFF"/>
            <w:tcMar>
              <w:top w:w="0" w:type="dxa"/>
              <w:left w:w="0" w:type="dxa"/>
              <w:bottom w:w="0" w:type="dxa"/>
              <w:right w:w="0" w:type="dxa"/>
            </w:tcMar>
            <w:vAlign w:val="center"/>
          </w:tcPr>
          <w:p w14:paraId="1D3E38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14:paraId="76FD9A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(0.000000016 - 0.31)</w:t>
            </w:r>
          </w:p>
        </w:tc>
      </w:tr>
      <w:tr w:rsidR="00785886" w14:paraId="6991640C" w14:textId="77777777">
        <w:trPr>
          <w:cantSplit/>
          <w:jc w:val="center"/>
        </w:trPr>
        <w:tc>
          <w:tcPr>
            <w:tcW w:w="3286" w:type="dxa"/>
            <w:shd w:val="clear" w:color="auto" w:fill="FFFFFF"/>
            <w:tcMar>
              <w:top w:w="0" w:type="dxa"/>
              <w:left w:w="0" w:type="dxa"/>
              <w:bottom w:w="0" w:type="dxa"/>
              <w:right w:w="0" w:type="dxa"/>
            </w:tcMar>
            <w:vAlign w:val="center"/>
          </w:tcPr>
          <w:p w14:paraId="733D33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286" w:type="dxa"/>
            <w:shd w:val="clear" w:color="auto" w:fill="FFFFFF"/>
            <w:tcMar>
              <w:top w:w="0" w:type="dxa"/>
              <w:left w:w="0" w:type="dxa"/>
              <w:bottom w:w="0" w:type="dxa"/>
              <w:right w:w="0" w:type="dxa"/>
            </w:tcMar>
            <w:vAlign w:val="center"/>
          </w:tcPr>
          <w:p w14:paraId="0DEAA5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7DCAD6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(0.69 -   1)</w:t>
            </w:r>
          </w:p>
        </w:tc>
      </w:tr>
      <w:tr w:rsidR="00785886" w14:paraId="085A98BD" w14:textId="77777777">
        <w:trPr>
          <w:cantSplit/>
          <w:jc w:val="center"/>
        </w:trPr>
        <w:tc>
          <w:tcPr>
            <w:tcW w:w="3286" w:type="dxa"/>
            <w:shd w:val="clear" w:color="auto" w:fill="FFFFFF"/>
            <w:tcMar>
              <w:top w:w="0" w:type="dxa"/>
              <w:left w:w="0" w:type="dxa"/>
              <w:bottom w:w="0" w:type="dxa"/>
              <w:right w:w="0" w:type="dxa"/>
            </w:tcMar>
            <w:vAlign w:val="center"/>
          </w:tcPr>
          <w:p w14:paraId="09B806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286" w:type="dxa"/>
            <w:shd w:val="clear" w:color="auto" w:fill="FFFFFF"/>
            <w:tcMar>
              <w:top w:w="0" w:type="dxa"/>
              <w:left w:w="0" w:type="dxa"/>
              <w:bottom w:w="0" w:type="dxa"/>
              <w:right w:w="0" w:type="dxa"/>
            </w:tcMar>
            <w:vAlign w:val="center"/>
          </w:tcPr>
          <w:p w14:paraId="73E932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14:paraId="544223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(0.000000046 -   1)</w:t>
            </w:r>
          </w:p>
        </w:tc>
      </w:tr>
      <w:tr w:rsidR="00785886" w14:paraId="79A7C330" w14:textId="77777777">
        <w:trPr>
          <w:cantSplit/>
          <w:jc w:val="center"/>
        </w:trPr>
        <w:tc>
          <w:tcPr>
            <w:tcW w:w="3286" w:type="dxa"/>
            <w:shd w:val="clear" w:color="auto" w:fill="FFFFFF"/>
            <w:tcMar>
              <w:top w:w="0" w:type="dxa"/>
              <w:left w:w="0" w:type="dxa"/>
              <w:bottom w:w="0" w:type="dxa"/>
              <w:right w:w="0" w:type="dxa"/>
            </w:tcMar>
            <w:vAlign w:val="center"/>
          </w:tcPr>
          <w:p w14:paraId="16A24D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286" w:type="dxa"/>
            <w:shd w:val="clear" w:color="auto" w:fill="FFFFFF"/>
            <w:tcMar>
              <w:top w:w="0" w:type="dxa"/>
              <w:left w:w="0" w:type="dxa"/>
              <w:bottom w:w="0" w:type="dxa"/>
              <w:right w:w="0" w:type="dxa"/>
            </w:tcMar>
            <w:vAlign w:val="center"/>
          </w:tcPr>
          <w:p w14:paraId="6B785C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037D51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(0.0000002 -   1)</w:t>
            </w:r>
          </w:p>
        </w:tc>
      </w:tr>
      <w:tr w:rsidR="00785886" w14:paraId="4C095B57" w14:textId="77777777">
        <w:trPr>
          <w:cantSplit/>
          <w:jc w:val="center"/>
        </w:trPr>
        <w:tc>
          <w:tcPr>
            <w:tcW w:w="3286" w:type="dxa"/>
            <w:shd w:val="clear" w:color="auto" w:fill="FFFFFF"/>
            <w:tcMar>
              <w:top w:w="0" w:type="dxa"/>
              <w:left w:w="0" w:type="dxa"/>
              <w:bottom w:w="0" w:type="dxa"/>
              <w:right w:w="0" w:type="dxa"/>
            </w:tcMar>
            <w:vAlign w:val="center"/>
          </w:tcPr>
          <w:p w14:paraId="33F7F7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286" w:type="dxa"/>
            <w:shd w:val="clear" w:color="auto" w:fill="FFFFFF"/>
            <w:tcMar>
              <w:top w:w="0" w:type="dxa"/>
              <w:left w:w="0" w:type="dxa"/>
              <w:bottom w:w="0" w:type="dxa"/>
              <w:right w:w="0" w:type="dxa"/>
            </w:tcMar>
            <w:vAlign w:val="center"/>
          </w:tcPr>
          <w:p w14:paraId="4AD28B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14:paraId="0A3FC8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(0.0000005 -   1)</w:t>
            </w:r>
          </w:p>
        </w:tc>
      </w:tr>
      <w:tr w:rsidR="00785886" w14:paraId="62D89C15" w14:textId="77777777">
        <w:trPr>
          <w:cantSplit/>
          <w:jc w:val="center"/>
        </w:trPr>
        <w:tc>
          <w:tcPr>
            <w:tcW w:w="3286" w:type="dxa"/>
            <w:shd w:val="clear" w:color="auto" w:fill="FFFFFF"/>
            <w:tcMar>
              <w:top w:w="0" w:type="dxa"/>
              <w:left w:w="0" w:type="dxa"/>
              <w:bottom w:w="0" w:type="dxa"/>
              <w:right w:w="0" w:type="dxa"/>
            </w:tcMar>
            <w:vAlign w:val="center"/>
          </w:tcPr>
          <w:p w14:paraId="1E01F4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286" w:type="dxa"/>
            <w:shd w:val="clear" w:color="auto" w:fill="FFFFFF"/>
            <w:tcMar>
              <w:top w:w="0" w:type="dxa"/>
              <w:left w:w="0" w:type="dxa"/>
              <w:bottom w:w="0" w:type="dxa"/>
              <w:right w:w="0" w:type="dxa"/>
            </w:tcMar>
            <w:vAlign w:val="center"/>
          </w:tcPr>
          <w:p w14:paraId="4BFB2E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7E2EC2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(0.0000018 -   1)</w:t>
            </w:r>
          </w:p>
        </w:tc>
      </w:tr>
      <w:tr w:rsidR="00785886" w14:paraId="107FBE59" w14:textId="77777777">
        <w:trPr>
          <w:cantSplit/>
          <w:jc w:val="center"/>
        </w:trPr>
        <w:tc>
          <w:tcPr>
            <w:tcW w:w="3286" w:type="dxa"/>
            <w:shd w:val="clear" w:color="auto" w:fill="FFFFFF"/>
            <w:tcMar>
              <w:top w:w="0" w:type="dxa"/>
              <w:left w:w="0" w:type="dxa"/>
              <w:bottom w:w="0" w:type="dxa"/>
              <w:right w:w="0" w:type="dxa"/>
            </w:tcMar>
            <w:vAlign w:val="center"/>
          </w:tcPr>
          <w:p w14:paraId="2AE8C6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286" w:type="dxa"/>
            <w:shd w:val="clear" w:color="auto" w:fill="FFFFFF"/>
            <w:tcMar>
              <w:top w:w="0" w:type="dxa"/>
              <w:left w:w="0" w:type="dxa"/>
              <w:bottom w:w="0" w:type="dxa"/>
              <w:right w:w="0" w:type="dxa"/>
            </w:tcMar>
            <w:vAlign w:val="center"/>
          </w:tcPr>
          <w:p w14:paraId="3F177D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14:paraId="033482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(0.00000032 -   1)</w:t>
            </w:r>
          </w:p>
        </w:tc>
      </w:tr>
      <w:tr w:rsidR="00785886" w14:paraId="028BC8DA" w14:textId="77777777">
        <w:trPr>
          <w:cantSplit/>
          <w:jc w:val="center"/>
        </w:trPr>
        <w:tc>
          <w:tcPr>
            <w:tcW w:w="3286" w:type="dxa"/>
            <w:shd w:val="clear" w:color="auto" w:fill="FFFFFF"/>
            <w:tcMar>
              <w:top w:w="0" w:type="dxa"/>
              <w:left w:w="0" w:type="dxa"/>
              <w:bottom w:w="0" w:type="dxa"/>
              <w:right w:w="0" w:type="dxa"/>
            </w:tcMar>
            <w:vAlign w:val="center"/>
          </w:tcPr>
          <w:p w14:paraId="0FB61F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286" w:type="dxa"/>
            <w:shd w:val="clear" w:color="auto" w:fill="FFFFFF"/>
            <w:tcMar>
              <w:top w:w="0" w:type="dxa"/>
              <w:left w:w="0" w:type="dxa"/>
              <w:bottom w:w="0" w:type="dxa"/>
              <w:right w:w="0" w:type="dxa"/>
            </w:tcMar>
            <w:vAlign w:val="center"/>
          </w:tcPr>
          <w:p w14:paraId="58D986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shd w:val="clear" w:color="auto" w:fill="FFFFFF"/>
            <w:tcMar>
              <w:top w:w="0" w:type="dxa"/>
              <w:left w:w="0" w:type="dxa"/>
              <w:bottom w:w="0" w:type="dxa"/>
              <w:right w:w="0" w:type="dxa"/>
            </w:tcMar>
            <w:vAlign w:val="center"/>
          </w:tcPr>
          <w:p w14:paraId="2BFF77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(0.000003 -   1)</w:t>
            </w:r>
          </w:p>
        </w:tc>
      </w:tr>
      <w:tr w:rsidR="00785886" w14:paraId="65326842" w14:textId="77777777">
        <w:trPr>
          <w:cantSplit/>
          <w:jc w:val="center"/>
        </w:trPr>
        <w:tc>
          <w:tcPr>
            <w:tcW w:w="3286" w:type="dxa"/>
            <w:shd w:val="clear" w:color="auto" w:fill="FFFFFF"/>
            <w:tcMar>
              <w:top w:w="0" w:type="dxa"/>
              <w:left w:w="0" w:type="dxa"/>
              <w:bottom w:w="0" w:type="dxa"/>
              <w:right w:w="0" w:type="dxa"/>
            </w:tcMar>
            <w:vAlign w:val="center"/>
          </w:tcPr>
          <w:p w14:paraId="47A4FB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286" w:type="dxa"/>
            <w:shd w:val="clear" w:color="auto" w:fill="FFFFFF"/>
            <w:tcMar>
              <w:top w:w="0" w:type="dxa"/>
              <w:left w:w="0" w:type="dxa"/>
              <w:bottom w:w="0" w:type="dxa"/>
              <w:right w:w="0" w:type="dxa"/>
            </w:tcMar>
            <w:vAlign w:val="center"/>
          </w:tcPr>
          <w:p w14:paraId="1F62B8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949" w:type="dxa"/>
            <w:shd w:val="clear" w:color="auto" w:fill="FFFFFF"/>
            <w:tcMar>
              <w:top w:w="0" w:type="dxa"/>
              <w:left w:w="0" w:type="dxa"/>
              <w:bottom w:w="0" w:type="dxa"/>
              <w:right w:w="0" w:type="dxa"/>
            </w:tcMar>
            <w:vAlign w:val="center"/>
          </w:tcPr>
          <w:p w14:paraId="2952B6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(0.00000012 -   1)</w:t>
            </w:r>
          </w:p>
        </w:tc>
      </w:tr>
      <w:tr w:rsidR="00785886" w14:paraId="6E6971C9" w14:textId="77777777">
        <w:trPr>
          <w:cantSplit/>
          <w:jc w:val="center"/>
        </w:trPr>
        <w:tc>
          <w:tcPr>
            <w:tcW w:w="3286" w:type="dxa"/>
            <w:tcBorders>
              <w:bottom w:val="single" w:sz="16" w:space="0" w:color="666666"/>
            </w:tcBorders>
            <w:shd w:val="clear" w:color="auto" w:fill="FFFFFF"/>
            <w:tcMar>
              <w:top w:w="0" w:type="dxa"/>
              <w:left w:w="0" w:type="dxa"/>
              <w:bottom w:w="0" w:type="dxa"/>
              <w:right w:w="0" w:type="dxa"/>
            </w:tcMar>
            <w:vAlign w:val="center"/>
          </w:tcPr>
          <w:p w14:paraId="59D6A3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286" w:type="dxa"/>
            <w:tcBorders>
              <w:bottom w:val="single" w:sz="16" w:space="0" w:color="666666"/>
            </w:tcBorders>
            <w:shd w:val="clear" w:color="auto" w:fill="FFFFFF"/>
            <w:tcMar>
              <w:top w:w="0" w:type="dxa"/>
              <w:left w:w="0" w:type="dxa"/>
              <w:bottom w:w="0" w:type="dxa"/>
              <w:right w:w="0" w:type="dxa"/>
            </w:tcMar>
            <w:vAlign w:val="center"/>
          </w:tcPr>
          <w:p w14:paraId="1A5640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949" w:type="dxa"/>
            <w:tcBorders>
              <w:bottom w:val="single" w:sz="16" w:space="0" w:color="666666"/>
            </w:tcBorders>
            <w:shd w:val="clear" w:color="auto" w:fill="FFFFFF"/>
            <w:tcMar>
              <w:top w:w="0" w:type="dxa"/>
              <w:left w:w="0" w:type="dxa"/>
              <w:bottom w:w="0" w:type="dxa"/>
              <w:right w:w="0" w:type="dxa"/>
            </w:tcMar>
            <w:vAlign w:val="center"/>
          </w:tcPr>
          <w:p w14:paraId="7A035F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(0.000000073 -   1)</w:t>
            </w:r>
          </w:p>
        </w:tc>
      </w:tr>
    </w:tbl>
    <w:p w14:paraId="5E3F28EC"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17</w:t>
      </w:r>
      <w:r>
        <w:rPr>
          <w:b/>
        </w:rPr>
        <w:fldChar w:fldCharType="end"/>
      </w:r>
      <w:r>
        <w:t>: Movement probabilities for Okanogan River Steelhead.</w:t>
      </w:r>
    </w:p>
    <w:tbl>
      <w:tblPr>
        <w:tblW w:w="0" w:type="auto"/>
        <w:jc w:val="center"/>
        <w:tblLayout w:type="fixed"/>
        <w:tblLook w:val="0420" w:firstRow="1" w:lastRow="0" w:firstColumn="0" w:lastColumn="0" w:noHBand="0" w:noVBand="1"/>
      </w:tblPr>
      <w:tblGrid>
        <w:gridCol w:w="3530"/>
        <w:gridCol w:w="3530"/>
        <w:gridCol w:w="4460"/>
      </w:tblGrid>
      <w:tr w:rsidR="00785886" w14:paraId="57F9A433" w14:textId="77777777">
        <w:trPr>
          <w:cantSplit/>
          <w:tblHeader/>
          <w:jc w:val="center"/>
        </w:trPr>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11DE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8407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4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1941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62FEDA17" w14:textId="77777777">
        <w:trPr>
          <w:cantSplit/>
          <w:jc w:val="center"/>
        </w:trPr>
        <w:tc>
          <w:tcPr>
            <w:tcW w:w="3530" w:type="dxa"/>
            <w:shd w:val="clear" w:color="auto" w:fill="FFFFFF"/>
            <w:tcMar>
              <w:top w:w="0" w:type="dxa"/>
              <w:left w:w="0" w:type="dxa"/>
              <w:bottom w:w="0" w:type="dxa"/>
              <w:right w:w="0" w:type="dxa"/>
            </w:tcMar>
            <w:vAlign w:val="center"/>
          </w:tcPr>
          <w:p w14:paraId="1F1D19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14:paraId="3A5EE5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65A76C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(0.96 - 0.99)</w:t>
            </w:r>
          </w:p>
        </w:tc>
      </w:tr>
      <w:tr w:rsidR="00785886" w14:paraId="169FD60C" w14:textId="77777777">
        <w:trPr>
          <w:cantSplit/>
          <w:jc w:val="center"/>
        </w:trPr>
        <w:tc>
          <w:tcPr>
            <w:tcW w:w="3530" w:type="dxa"/>
            <w:shd w:val="clear" w:color="auto" w:fill="FFFFFF"/>
            <w:tcMar>
              <w:top w:w="0" w:type="dxa"/>
              <w:left w:w="0" w:type="dxa"/>
              <w:bottom w:w="0" w:type="dxa"/>
              <w:right w:w="0" w:type="dxa"/>
            </w:tcMar>
            <w:vAlign w:val="center"/>
          </w:tcPr>
          <w:p w14:paraId="660185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30" w:type="dxa"/>
            <w:shd w:val="clear" w:color="auto" w:fill="FFFFFF"/>
            <w:tcMar>
              <w:top w:w="0" w:type="dxa"/>
              <w:left w:w="0" w:type="dxa"/>
              <w:bottom w:w="0" w:type="dxa"/>
              <w:right w:w="0" w:type="dxa"/>
            </w:tcMar>
            <w:vAlign w:val="center"/>
          </w:tcPr>
          <w:p w14:paraId="636709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2E141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(0.0096 - 0.038)</w:t>
            </w:r>
          </w:p>
        </w:tc>
      </w:tr>
      <w:tr w:rsidR="00785886" w14:paraId="2D52CA8F" w14:textId="77777777">
        <w:trPr>
          <w:cantSplit/>
          <w:jc w:val="center"/>
        </w:trPr>
        <w:tc>
          <w:tcPr>
            <w:tcW w:w="3530" w:type="dxa"/>
            <w:shd w:val="clear" w:color="auto" w:fill="FFFFFF"/>
            <w:tcMar>
              <w:top w:w="0" w:type="dxa"/>
              <w:left w:w="0" w:type="dxa"/>
              <w:bottom w:w="0" w:type="dxa"/>
              <w:right w:w="0" w:type="dxa"/>
            </w:tcMar>
            <w:vAlign w:val="center"/>
          </w:tcPr>
          <w:p w14:paraId="0CE336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03BFAF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460" w:type="dxa"/>
            <w:shd w:val="clear" w:color="auto" w:fill="FFFFFF"/>
            <w:tcMar>
              <w:top w:w="0" w:type="dxa"/>
              <w:left w:w="0" w:type="dxa"/>
              <w:bottom w:w="0" w:type="dxa"/>
              <w:right w:w="0" w:type="dxa"/>
            </w:tcMar>
            <w:vAlign w:val="center"/>
          </w:tcPr>
          <w:p w14:paraId="6BB582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0.011 (0.0098 - 0.012)</w:t>
            </w:r>
          </w:p>
        </w:tc>
      </w:tr>
      <w:tr w:rsidR="00785886" w14:paraId="5D35E4BB" w14:textId="77777777">
        <w:trPr>
          <w:cantSplit/>
          <w:jc w:val="center"/>
        </w:trPr>
        <w:tc>
          <w:tcPr>
            <w:tcW w:w="3530" w:type="dxa"/>
            <w:shd w:val="clear" w:color="auto" w:fill="FFFFFF"/>
            <w:tcMar>
              <w:top w:w="0" w:type="dxa"/>
              <w:left w:w="0" w:type="dxa"/>
              <w:bottom w:w="0" w:type="dxa"/>
              <w:right w:w="0" w:type="dxa"/>
            </w:tcMar>
            <w:vAlign w:val="center"/>
          </w:tcPr>
          <w:p w14:paraId="5C31AC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78BE76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3DE38A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14:paraId="3D7F2D24" w14:textId="77777777">
        <w:trPr>
          <w:cantSplit/>
          <w:jc w:val="center"/>
        </w:trPr>
        <w:tc>
          <w:tcPr>
            <w:tcW w:w="3530" w:type="dxa"/>
            <w:shd w:val="clear" w:color="auto" w:fill="FFFFFF"/>
            <w:tcMar>
              <w:top w:w="0" w:type="dxa"/>
              <w:left w:w="0" w:type="dxa"/>
              <w:bottom w:w="0" w:type="dxa"/>
              <w:right w:w="0" w:type="dxa"/>
            </w:tcMar>
            <w:vAlign w:val="center"/>
          </w:tcPr>
          <w:p w14:paraId="7794B9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1F935B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460" w:type="dxa"/>
            <w:shd w:val="clear" w:color="auto" w:fill="FFFFFF"/>
            <w:tcMar>
              <w:top w:w="0" w:type="dxa"/>
              <w:left w:w="0" w:type="dxa"/>
              <w:bottom w:w="0" w:type="dxa"/>
              <w:right w:w="0" w:type="dxa"/>
            </w:tcMar>
            <w:vAlign w:val="center"/>
          </w:tcPr>
          <w:p w14:paraId="731D13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0.082 (0.07 - 0.092)</w:t>
            </w:r>
          </w:p>
        </w:tc>
      </w:tr>
      <w:tr w:rsidR="00785886" w14:paraId="5C143958" w14:textId="77777777">
        <w:trPr>
          <w:cantSplit/>
          <w:jc w:val="center"/>
        </w:trPr>
        <w:tc>
          <w:tcPr>
            <w:tcW w:w="3530" w:type="dxa"/>
            <w:shd w:val="clear" w:color="auto" w:fill="FFFFFF"/>
            <w:tcMar>
              <w:top w:w="0" w:type="dxa"/>
              <w:left w:w="0" w:type="dxa"/>
              <w:bottom w:w="0" w:type="dxa"/>
              <w:right w:w="0" w:type="dxa"/>
            </w:tcMar>
            <w:vAlign w:val="center"/>
          </w:tcPr>
          <w:p w14:paraId="52F391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651AEF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460" w:type="dxa"/>
            <w:shd w:val="clear" w:color="auto" w:fill="FFFFFF"/>
            <w:tcMar>
              <w:top w:w="0" w:type="dxa"/>
              <w:left w:w="0" w:type="dxa"/>
              <w:bottom w:w="0" w:type="dxa"/>
              <w:right w:w="0" w:type="dxa"/>
            </w:tcMar>
            <w:vAlign w:val="center"/>
          </w:tcPr>
          <w:p w14:paraId="555FED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0.000068 (0.0000000000003 - 0.00046)</w:t>
            </w:r>
          </w:p>
        </w:tc>
      </w:tr>
      <w:tr w:rsidR="00785886" w14:paraId="1EE9B774" w14:textId="77777777">
        <w:trPr>
          <w:cantSplit/>
          <w:jc w:val="center"/>
        </w:trPr>
        <w:tc>
          <w:tcPr>
            <w:tcW w:w="3530" w:type="dxa"/>
            <w:shd w:val="clear" w:color="auto" w:fill="FFFFFF"/>
            <w:tcMar>
              <w:top w:w="0" w:type="dxa"/>
              <w:left w:w="0" w:type="dxa"/>
              <w:bottom w:w="0" w:type="dxa"/>
              <w:right w:w="0" w:type="dxa"/>
            </w:tcMar>
            <w:vAlign w:val="center"/>
          </w:tcPr>
          <w:p w14:paraId="0EE8DA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16032D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460" w:type="dxa"/>
            <w:shd w:val="clear" w:color="auto" w:fill="FFFFFF"/>
            <w:tcMar>
              <w:top w:w="0" w:type="dxa"/>
              <w:left w:w="0" w:type="dxa"/>
              <w:bottom w:w="0" w:type="dxa"/>
              <w:right w:w="0" w:type="dxa"/>
            </w:tcMar>
            <w:vAlign w:val="center"/>
          </w:tcPr>
          <w:p w14:paraId="1300C0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0.00044 (0.000047 - 0.001)</w:t>
            </w:r>
          </w:p>
        </w:tc>
      </w:tr>
      <w:tr w:rsidR="00785886" w14:paraId="2EB39566" w14:textId="77777777">
        <w:trPr>
          <w:cantSplit/>
          <w:jc w:val="center"/>
        </w:trPr>
        <w:tc>
          <w:tcPr>
            <w:tcW w:w="3530" w:type="dxa"/>
            <w:shd w:val="clear" w:color="auto" w:fill="FFFFFF"/>
            <w:tcMar>
              <w:top w:w="0" w:type="dxa"/>
              <w:left w:w="0" w:type="dxa"/>
              <w:bottom w:w="0" w:type="dxa"/>
              <w:right w:w="0" w:type="dxa"/>
            </w:tcMar>
            <w:vAlign w:val="center"/>
          </w:tcPr>
          <w:p w14:paraId="072F99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BON to MCN</w:t>
            </w:r>
          </w:p>
        </w:tc>
        <w:tc>
          <w:tcPr>
            <w:tcW w:w="3530" w:type="dxa"/>
            <w:shd w:val="clear" w:color="auto" w:fill="FFFFFF"/>
            <w:tcMar>
              <w:top w:w="0" w:type="dxa"/>
              <w:left w:w="0" w:type="dxa"/>
              <w:bottom w:w="0" w:type="dxa"/>
              <w:right w:w="0" w:type="dxa"/>
            </w:tcMar>
            <w:vAlign w:val="center"/>
          </w:tcPr>
          <w:p w14:paraId="480DC096"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460" w:type="dxa"/>
            <w:shd w:val="clear" w:color="auto" w:fill="FFFFFF"/>
            <w:tcMar>
              <w:top w:w="0" w:type="dxa"/>
              <w:left w:w="0" w:type="dxa"/>
              <w:bottom w:w="0" w:type="dxa"/>
              <w:right w:w="0" w:type="dxa"/>
            </w:tcMar>
            <w:vAlign w:val="center"/>
          </w:tcPr>
          <w:p w14:paraId="52A212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0.000027 (0.000000000026 - 0.00018)</w:t>
            </w:r>
          </w:p>
        </w:tc>
      </w:tr>
      <w:tr w:rsidR="00785886" w14:paraId="125373C2" w14:textId="77777777">
        <w:trPr>
          <w:cantSplit/>
          <w:jc w:val="center"/>
        </w:trPr>
        <w:tc>
          <w:tcPr>
            <w:tcW w:w="3530" w:type="dxa"/>
            <w:shd w:val="clear" w:color="auto" w:fill="FFFFFF"/>
            <w:tcMar>
              <w:top w:w="0" w:type="dxa"/>
              <w:left w:w="0" w:type="dxa"/>
              <w:bottom w:w="0" w:type="dxa"/>
              <w:right w:w="0" w:type="dxa"/>
            </w:tcMar>
            <w:vAlign w:val="center"/>
          </w:tcPr>
          <w:p w14:paraId="3A772B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08BA24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460" w:type="dxa"/>
            <w:shd w:val="clear" w:color="auto" w:fill="FFFFFF"/>
            <w:tcMar>
              <w:top w:w="0" w:type="dxa"/>
              <w:left w:w="0" w:type="dxa"/>
              <w:bottom w:w="0" w:type="dxa"/>
              <w:right w:w="0" w:type="dxa"/>
            </w:tcMar>
            <w:vAlign w:val="center"/>
          </w:tcPr>
          <w:p w14:paraId="682298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0.000015 (0.0000000000031 - 0.000085)</w:t>
            </w:r>
          </w:p>
        </w:tc>
      </w:tr>
      <w:tr w:rsidR="00785886" w14:paraId="3AD827CC" w14:textId="77777777">
        <w:trPr>
          <w:cantSplit/>
          <w:jc w:val="center"/>
        </w:trPr>
        <w:tc>
          <w:tcPr>
            <w:tcW w:w="3530" w:type="dxa"/>
            <w:shd w:val="clear" w:color="auto" w:fill="FFFFFF"/>
            <w:tcMar>
              <w:top w:w="0" w:type="dxa"/>
              <w:left w:w="0" w:type="dxa"/>
              <w:bottom w:w="0" w:type="dxa"/>
              <w:right w:w="0" w:type="dxa"/>
            </w:tcMar>
            <w:vAlign w:val="center"/>
          </w:tcPr>
          <w:p w14:paraId="268C91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79A937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460" w:type="dxa"/>
            <w:shd w:val="clear" w:color="auto" w:fill="FFFFFF"/>
            <w:tcMar>
              <w:top w:w="0" w:type="dxa"/>
              <w:left w:w="0" w:type="dxa"/>
              <w:bottom w:w="0" w:type="dxa"/>
              <w:right w:w="0" w:type="dxa"/>
            </w:tcMar>
            <w:vAlign w:val="center"/>
          </w:tcPr>
          <w:p w14:paraId="6BB286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0.000012 (0.0000000000068 - 0.000057)</w:t>
            </w:r>
          </w:p>
        </w:tc>
      </w:tr>
      <w:tr w:rsidR="00785886" w14:paraId="665204AF" w14:textId="77777777">
        <w:trPr>
          <w:cantSplit/>
          <w:jc w:val="center"/>
        </w:trPr>
        <w:tc>
          <w:tcPr>
            <w:tcW w:w="3530" w:type="dxa"/>
            <w:shd w:val="clear" w:color="auto" w:fill="FFFFFF"/>
            <w:tcMar>
              <w:top w:w="0" w:type="dxa"/>
              <w:left w:w="0" w:type="dxa"/>
              <w:bottom w:w="0" w:type="dxa"/>
              <w:right w:w="0" w:type="dxa"/>
            </w:tcMar>
            <w:vAlign w:val="center"/>
          </w:tcPr>
          <w:p w14:paraId="117B8A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30" w:type="dxa"/>
            <w:shd w:val="clear" w:color="auto" w:fill="FFFFFF"/>
            <w:tcMar>
              <w:top w:w="0" w:type="dxa"/>
              <w:left w:w="0" w:type="dxa"/>
              <w:bottom w:w="0" w:type="dxa"/>
              <w:right w:w="0" w:type="dxa"/>
            </w:tcMar>
            <w:vAlign w:val="center"/>
          </w:tcPr>
          <w:p w14:paraId="4B7D8F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AF3CE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(0.2 - 0.21)</w:t>
            </w:r>
          </w:p>
        </w:tc>
      </w:tr>
      <w:tr w:rsidR="00785886" w14:paraId="24FE6B1B" w14:textId="77777777">
        <w:trPr>
          <w:cantSplit/>
          <w:jc w:val="center"/>
        </w:trPr>
        <w:tc>
          <w:tcPr>
            <w:tcW w:w="3530" w:type="dxa"/>
            <w:shd w:val="clear" w:color="auto" w:fill="FFFFFF"/>
            <w:tcMar>
              <w:top w:w="0" w:type="dxa"/>
              <w:left w:w="0" w:type="dxa"/>
              <w:bottom w:w="0" w:type="dxa"/>
              <w:right w:w="0" w:type="dxa"/>
            </w:tcMar>
            <w:vAlign w:val="center"/>
          </w:tcPr>
          <w:p w14:paraId="738AA8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297BC5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0C549C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(0.0068 - 0.014)</w:t>
            </w:r>
          </w:p>
        </w:tc>
      </w:tr>
      <w:tr w:rsidR="00785886" w14:paraId="086642CF" w14:textId="77777777">
        <w:trPr>
          <w:cantSplit/>
          <w:jc w:val="center"/>
        </w:trPr>
        <w:tc>
          <w:tcPr>
            <w:tcW w:w="3530" w:type="dxa"/>
            <w:shd w:val="clear" w:color="auto" w:fill="FFFFFF"/>
            <w:tcMar>
              <w:top w:w="0" w:type="dxa"/>
              <w:left w:w="0" w:type="dxa"/>
              <w:bottom w:w="0" w:type="dxa"/>
              <w:right w:w="0" w:type="dxa"/>
            </w:tcMar>
            <w:vAlign w:val="center"/>
          </w:tcPr>
          <w:p w14:paraId="4F5FB8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2641BA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14:paraId="429926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14:paraId="7FCDCF2B" w14:textId="77777777">
        <w:trPr>
          <w:cantSplit/>
          <w:jc w:val="center"/>
        </w:trPr>
        <w:tc>
          <w:tcPr>
            <w:tcW w:w="3530" w:type="dxa"/>
            <w:shd w:val="clear" w:color="auto" w:fill="FFFFFF"/>
            <w:tcMar>
              <w:top w:w="0" w:type="dxa"/>
              <w:left w:w="0" w:type="dxa"/>
              <w:bottom w:w="0" w:type="dxa"/>
              <w:right w:w="0" w:type="dxa"/>
            </w:tcMar>
            <w:vAlign w:val="center"/>
          </w:tcPr>
          <w:p w14:paraId="561DB7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4D259F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376384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0.00066 (0.00023 - 0.0012)</w:t>
            </w:r>
          </w:p>
        </w:tc>
      </w:tr>
      <w:tr w:rsidR="00785886" w14:paraId="1492EB1C" w14:textId="77777777">
        <w:trPr>
          <w:cantSplit/>
          <w:jc w:val="center"/>
        </w:trPr>
        <w:tc>
          <w:tcPr>
            <w:tcW w:w="3530" w:type="dxa"/>
            <w:shd w:val="clear" w:color="auto" w:fill="FFFFFF"/>
            <w:tcMar>
              <w:top w:w="0" w:type="dxa"/>
              <w:left w:w="0" w:type="dxa"/>
              <w:bottom w:w="0" w:type="dxa"/>
              <w:right w:w="0" w:type="dxa"/>
            </w:tcMar>
            <w:vAlign w:val="center"/>
          </w:tcPr>
          <w:p w14:paraId="1591AC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109DB6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460" w:type="dxa"/>
            <w:shd w:val="clear" w:color="auto" w:fill="FFFFFF"/>
            <w:tcMar>
              <w:top w:w="0" w:type="dxa"/>
              <w:left w:w="0" w:type="dxa"/>
              <w:bottom w:w="0" w:type="dxa"/>
              <w:right w:w="0" w:type="dxa"/>
            </w:tcMar>
            <w:vAlign w:val="center"/>
          </w:tcPr>
          <w:p w14:paraId="0D7675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0.0000097 (0.000000000032 - 0.00004)</w:t>
            </w:r>
          </w:p>
        </w:tc>
      </w:tr>
      <w:tr w:rsidR="00785886" w14:paraId="54D229B8" w14:textId="77777777">
        <w:trPr>
          <w:cantSplit/>
          <w:jc w:val="center"/>
        </w:trPr>
        <w:tc>
          <w:tcPr>
            <w:tcW w:w="3530" w:type="dxa"/>
            <w:shd w:val="clear" w:color="auto" w:fill="FFFFFF"/>
            <w:tcMar>
              <w:top w:w="0" w:type="dxa"/>
              <w:left w:w="0" w:type="dxa"/>
              <w:bottom w:w="0" w:type="dxa"/>
              <w:right w:w="0" w:type="dxa"/>
            </w:tcMar>
            <w:vAlign w:val="center"/>
          </w:tcPr>
          <w:p w14:paraId="635241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659F0B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460" w:type="dxa"/>
            <w:shd w:val="clear" w:color="auto" w:fill="FFFFFF"/>
            <w:tcMar>
              <w:top w:w="0" w:type="dxa"/>
              <w:left w:w="0" w:type="dxa"/>
              <w:bottom w:w="0" w:type="dxa"/>
              <w:right w:w="0" w:type="dxa"/>
            </w:tcMar>
            <w:vAlign w:val="center"/>
          </w:tcPr>
          <w:p w14:paraId="219464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0.000065 (0.000000000011 - 0.00026)</w:t>
            </w:r>
          </w:p>
        </w:tc>
      </w:tr>
      <w:tr w:rsidR="00785886" w14:paraId="1A1DA37C" w14:textId="77777777">
        <w:trPr>
          <w:cantSplit/>
          <w:jc w:val="center"/>
        </w:trPr>
        <w:tc>
          <w:tcPr>
            <w:tcW w:w="3530" w:type="dxa"/>
            <w:shd w:val="clear" w:color="auto" w:fill="FFFFFF"/>
            <w:tcMar>
              <w:top w:w="0" w:type="dxa"/>
              <w:left w:w="0" w:type="dxa"/>
              <w:bottom w:w="0" w:type="dxa"/>
              <w:right w:w="0" w:type="dxa"/>
            </w:tcMar>
            <w:vAlign w:val="center"/>
          </w:tcPr>
          <w:p w14:paraId="1D9748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30" w:type="dxa"/>
            <w:shd w:val="clear" w:color="auto" w:fill="FFFFFF"/>
            <w:tcMar>
              <w:top w:w="0" w:type="dxa"/>
              <w:left w:w="0" w:type="dxa"/>
              <w:bottom w:w="0" w:type="dxa"/>
              <w:right w:w="0" w:type="dxa"/>
            </w:tcMar>
            <w:vAlign w:val="center"/>
          </w:tcPr>
          <w:p w14:paraId="4FC9A7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63AD5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0.0098 (0.0064 - 0.014)</w:t>
            </w:r>
          </w:p>
        </w:tc>
      </w:tr>
      <w:tr w:rsidR="00785886" w14:paraId="5DA905EF" w14:textId="77777777">
        <w:trPr>
          <w:cantSplit/>
          <w:jc w:val="center"/>
        </w:trPr>
        <w:tc>
          <w:tcPr>
            <w:tcW w:w="3530" w:type="dxa"/>
            <w:shd w:val="clear" w:color="auto" w:fill="FFFFFF"/>
            <w:tcMar>
              <w:top w:w="0" w:type="dxa"/>
              <w:left w:w="0" w:type="dxa"/>
              <w:bottom w:w="0" w:type="dxa"/>
              <w:right w:w="0" w:type="dxa"/>
            </w:tcMar>
            <w:vAlign w:val="center"/>
          </w:tcPr>
          <w:p w14:paraId="7E159B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1E0B78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39145F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(0.0096 - 0.023)</w:t>
            </w:r>
          </w:p>
        </w:tc>
      </w:tr>
      <w:tr w:rsidR="00785886" w14:paraId="75A94228" w14:textId="77777777">
        <w:trPr>
          <w:cantSplit/>
          <w:jc w:val="center"/>
        </w:trPr>
        <w:tc>
          <w:tcPr>
            <w:tcW w:w="3530" w:type="dxa"/>
            <w:shd w:val="clear" w:color="auto" w:fill="FFFFFF"/>
            <w:tcMar>
              <w:top w:w="0" w:type="dxa"/>
              <w:left w:w="0" w:type="dxa"/>
              <w:bottom w:w="0" w:type="dxa"/>
              <w:right w:w="0" w:type="dxa"/>
            </w:tcMar>
            <w:vAlign w:val="center"/>
          </w:tcPr>
          <w:p w14:paraId="385597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46AEC9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3A80AE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(0.96 - 0.98)</w:t>
            </w:r>
          </w:p>
        </w:tc>
      </w:tr>
      <w:tr w:rsidR="00785886" w14:paraId="166C0D34" w14:textId="77777777">
        <w:trPr>
          <w:cantSplit/>
          <w:jc w:val="center"/>
        </w:trPr>
        <w:tc>
          <w:tcPr>
            <w:tcW w:w="3530" w:type="dxa"/>
            <w:shd w:val="clear" w:color="auto" w:fill="FFFFFF"/>
            <w:tcMar>
              <w:top w:w="0" w:type="dxa"/>
              <w:left w:w="0" w:type="dxa"/>
              <w:bottom w:w="0" w:type="dxa"/>
              <w:right w:w="0" w:type="dxa"/>
            </w:tcMar>
            <w:vAlign w:val="center"/>
          </w:tcPr>
          <w:p w14:paraId="795BFD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30" w:type="dxa"/>
            <w:shd w:val="clear" w:color="auto" w:fill="FFFFFF"/>
            <w:tcMar>
              <w:top w:w="0" w:type="dxa"/>
              <w:left w:w="0" w:type="dxa"/>
              <w:bottom w:w="0" w:type="dxa"/>
              <w:right w:w="0" w:type="dxa"/>
            </w:tcMar>
            <w:vAlign w:val="center"/>
          </w:tcPr>
          <w:p w14:paraId="590E8E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E7555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(0.0079 - 0.021)</w:t>
            </w:r>
          </w:p>
        </w:tc>
      </w:tr>
      <w:tr w:rsidR="00785886" w14:paraId="05652347" w14:textId="77777777">
        <w:trPr>
          <w:cantSplit/>
          <w:jc w:val="center"/>
        </w:trPr>
        <w:tc>
          <w:tcPr>
            <w:tcW w:w="3530" w:type="dxa"/>
            <w:shd w:val="clear" w:color="auto" w:fill="FFFFFF"/>
            <w:tcMar>
              <w:top w:w="0" w:type="dxa"/>
              <w:left w:w="0" w:type="dxa"/>
              <w:bottom w:w="0" w:type="dxa"/>
              <w:right w:w="0" w:type="dxa"/>
            </w:tcMar>
            <w:vAlign w:val="center"/>
          </w:tcPr>
          <w:p w14:paraId="4A4338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0FD821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460" w:type="dxa"/>
            <w:shd w:val="clear" w:color="auto" w:fill="FFFFFF"/>
            <w:tcMar>
              <w:top w:w="0" w:type="dxa"/>
              <w:left w:w="0" w:type="dxa"/>
              <w:bottom w:w="0" w:type="dxa"/>
              <w:right w:w="0" w:type="dxa"/>
            </w:tcMar>
            <w:vAlign w:val="center"/>
          </w:tcPr>
          <w:p w14:paraId="717736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0.0045 (0.0012 - 0.0087)</w:t>
            </w:r>
          </w:p>
        </w:tc>
      </w:tr>
      <w:tr w:rsidR="00785886" w14:paraId="0DFDCF86" w14:textId="77777777">
        <w:trPr>
          <w:cantSplit/>
          <w:jc w:val="center"/>
        </w:trPr>
        <w:tc>
          <w:tcPr>
            <w:tcW w:w="3530" w:type="dxa"/>
            <w:shd w:val="clear" w:color="auto" w:fill="FFFFFF"/>
            <w:tcMar>
              <w:top w:w="0" w:type="dxa"/>
              <w:left w:w="0" w:type="dxa"/>
              <w:bottom w:w="0" w:type="dxa"/>
              <w:right w:w="0" w:type="dxa"/>
            </w:tcMar>
            <w:vAlign w:val="center"/>
          </w:tcPr>
          <w:p w14:paraId="14071B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6FC0A7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4CE526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(0.96 - 0.98)</w:t>
            </w:r>
          </w:p>
        </w:tc>
      </w:tr>
      <w:tr w:rsidR="00785886" w14:paraId="29121198" w14:textId="77777777">
        <w:trPr>
          <w:cantSplit/>
          <w:jc w:val="center"/>
        </w:trPr>
        <w:tc>
          <w:tcPr>
            <w:tcW w:w="3530" w:type="dxa"/>
            <w:shd w:val="clear" w:color="auto" w:fill="FFFFFF"/>
            <w:tcMar>
              <w:top w:w="0" w:type="dxa"/>
              <w:left w:w="0" w:type="dxa"/>
              <w:bottom w:w="0" w:type="dxa"/>
              <w:right w:w="0" w:type="dxa"/>
            </w:tcMar>
            <w:vAlign w:val="center"/>
          </w:tcPr>
          <w:p w14:paraId="5D0F06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24724B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460" w:type="dxa"/>
            <w:shd w:val="clear" w:color="auto" w:fill="FFFFFF"/>
            <w:tcMar>
              <w:top w:w="0" w:type="dxa"/>
              <w:left w:w="0" w:type="dxa"/>
              <w:bottom w:w="0" w:type="dxa"/>
              <w:right w:w="0" w:type="dxa"/>
            </w:tcMar>
            <w:vAlign w:val="center"/>
          </w:tcPr>
          <w:p w14:paraId="4FD7E8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 (0.00054 - 0.0079)</w:t>
            </w:r>
          </w:p>
        </w:tc>
      </w:tr>
      <w:tr w:rsidR="00785886" w14:paraId="47CBC53B" w14:textId="77777777">
        <w:trPr>
          <w:cantSplit/>
          <w:jc w:val="center"/>
        </w:trPr>
        <w:tc>
          <w:tcPr>
            <w:tcW w:w="3530" w:type="dxa"/>
            <w:shd w:val="clear" w:color="auto" w:fill="FFFFFF"/>
            <w:tcMar>
              <w:top w:w="0" w:type="dxa"/>
              <w:left w:w="0" w:type="dxa"/>
              <w:bottom w:w="0" w:type="dxa"/>
              <w:right w:w="0" w:type="dxa"/>
            </w:tcMar>
            <w:vAlign w:val="center"/>
          </w:tcPr>
          <w:p w14:paraId="3539CC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30" w:type="dxa"/>
            <w:shd w:val="clear" w:color="auto" w:fill="FFFFFF"/>
            <w:tcMar>
              <w:top w:w="0" w:type="dxa"/>
              <w:left w:w="0" w:type="dxa"/>
              <w:bottom w:w="0" w:type="dxa"/>
              <w:right w:w="0" w:type="dxa"/>
            </w:tcMar>
            <w:vAlign w:val="center"/>
          </w:tcPr>
          <w:p w14:paraId="0560CA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D35E6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(0.013 - 0.027)</w:t>
            </w:r>
          </w:p>
        </w:tc>
      </w:tr>
      <w:tr w:rsidR="00785886" w14:paraId="41A87CAF" w14:textId="77777777">
        <w:trPr>
          <w:cantSplit/>
          <w:jc w:val="center"/>
        </w:trPr>
        <w:tc>
          <w:tcPr>
            <w:tcW w:w="3530" w:type="dxa"/>
            <w:shd w:val="clear" w:color="auto" w:fill="FFFFFF"/>
            <w:tcMar>
              <w:top w:w="0" w:type="dxa"/>
              <w:left w:w="0" w:type="dxa"/>
              <w:bottom w:w="0" w:type="dxa"/>
              <w:right w:w="0" w:type="dxa"/>
            </w:tcMar>
            <w:vAlign w:val="center"/>
          </w:tcPr>
          <w:p w14:paraId="6F5A38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733799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37187E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0.0023 (0.00036 - 0.0057)</w:t>
            </w:r>
          </w:p>
        </w:tc>
      </w:tr>
      <w:tr w:rsidR="00785886" w14:paraId="18791E63" w14:textId="77777777">
        <w:trPr>
          <w:cantSplit/>
          <w:jc w:val="center"/>
        </w:trPr>
        <w:tc>
          <w:tcPr>
            <w:tcW w:w="3530" w:type="dxa"/>
            <w:shd w:val="clear" w:color="auto" w:fill="FFFFFF"/>
            <w:tcMar>
              <w:top w:w="0" w:type="dxa"/>
              <w:left w:w="0" w:type="dxa"/>
              <w:bottom w:w="0" w:type="dxa"/>
              <w:right w:w="0" w:type="dxa"/>
            </w:tcMar>
            <w:vAlign w:val="center"/>
          </w:tcPr>
          <w:p w14:paraId="77C415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388327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1A9D1D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14:paraId="573E56AB" w14:textId="77777777">
        <w:trPr>
          <w:cantSplit/>
          <w:jc w:val="center"/>
        </w:trPr>
        <w:tc>
          <w:tcPr>
            <w:tcW w:w="3530" w:type="dxa"/>
            <w:shd w:val="clear" w:color="auto" w:fill="FFFFFF"/>
            <w:tcMar>
              <w:top w:w="0" w:type="dxa"/>
              <w:left w:w="0" w:type="dxa"/>
              <w:bottom w:w="0" w:type="dxa"/>
              <w:right w:w="0" w:type="dxa"/>
            </w:tcMar>
            <w:vAlign w:val="center"/>
          </w:tcPr>
          <w:p w14:paraId="798F7D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10CF7B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460" w:type="dxa"/>
            <w:shd w:val="clear" w:color="auto" w:fill="FFFFFF"/>
            <w:tcMar>
              <w:top w:w="0" w:type="dxa"/>
              <w:left w:w="0" w:type="dxa"/>
              <w:bottom w:w="0" w:type="dxa"/>
              <w:right w:w="0" w:type="dxa"/>
            </w:tcMar>
            <w:vAlign w:val="center"/>
          </w:tcPr>
          <w:p w14:paraId="02BE3D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0.00014 (0.00000000000033 - 0.00071)</w:t>
            </w:r>
          </w:p>
        </w:tc>
      </w:tr>
      <w:tr w:rsidR="00785886" w14:paraId="5658B077" w14:textId="77777777">
        <w:trPr>
          <w:cantSplit/>
          <w:jc w:val="center"/>
        </w:trPr>
        <w:tc>
          <w:tcPr>
            <w:tcW w:w="3530" w:type="dxa"/>
            <w:shd w:val="clear" w:color="auto" w:fill="FFFFFF"/>
            <w:tcMar>
              <w:top w:w="0" w:type="dxa"/>
              <w:left w:w="0" w:type="dxa"/>
              <w:bottom w:w="0" w:type="dxa"/>
              <w:right w:w="0" w:type="dxa"/>
            </w:tcMar>
            <w:vAlign w:val="center"/>
          </w:tcPr>
          <w:p w14:paraId="0D8FBE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30" w:type="dxa"/>
            <w:shd w:val="clear" w:color="auto" w:fill="FFFFFF"/>
            <w:tcMar>
              <w:top w:w="0" w:type="dxa"/>
              <w:left w:w="0" w:type="dxa"/>
              <w:bottom w:w="0" w:type="dxa"/>
              <w:right w:w="0" w:type="dxa"/>
            </w:tcMar>
            <w:vAlign w:val="center"/>
          </w:tcPr>
          <w:p w14:paraId="5E7CF6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B06FE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(0.012 - 0.029)</w:t>
            </w:r>
          </w:p>
        </w:tc>
      </w:tr>
      <w:tr w:rsidR="00785886" w14:paraId="59B351E6" w14:textId="77777777">
        <w:trPr>
          <w:cantSplit/>
          <w:jc w:val="center"/>
        </w:trPr>
        <w:tc>
          <w:tcPr>
            <w:tcW w:w="3530" w:type="dxa"/>
            <w:shd w:val="clear" w:color="auto" w:fill="FFFFFF"/>
            <w:tcMar>
              <w:top w:w="0" w:type="dxa"/>
              <w:left w:w="0" w:type="dxa"/>
              <w:bottom w:w="0" w:type="dxa"/>
              <w:right w:w="0" w:type="dxa"/>
            </w:tcMar>
            <w:vAlign w:val="center"/>
          </w:tcPr>
          <w:p w14:paraId="2376A3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195C80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0CB012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0.015 (0.0095 - 0.02)</w:t>
            </w:r>
          </w:p>
        </w:tc>
      </w:tr>
      <w:tr w:rsidR="00785886" w14:paraId="1E1041BB" w14:textId="77777777">
        <w:trPr>
          <w:cantSplit/>
          <w:jc w:val="center"/>
        </w:trPr>
        <w:tc>
          <w:tcPr>
            <w:tcW w:w="3530" w:type="dxa"/>
            <w:shd w:val="clear" w:color="auto" w:fill="FFFFFF"/>
            <w:tcMar>
              <w:top w:w="0" w:type="dxa"/>
              <w:left w:w="0" w:type="dxa"/>
              <w:bottom w:w="0" w:type="dxa"/>
              <w:right w:w="0" w:type="dxa"/>
            </w:tcMar>
            <w:vAlign w:val="center"/>
          </w:tcPr>
          <w:p w14:paraId="4F59D8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44CC8D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460" w:type="dxa"/>
            <w:shd w:val="clear" w:color="auto" w:fill="FFFFFF"/>
            <w:tcMar>
              <w:top w:w="0" w:type="dxa"/>
              <w:left w:w="0" w:type="dxa"/>
              <w:bottom w:w="0" w:type="dxa"/>
              <w:right w:w="0" w:type="dxa"/>
            </w:tcMar>
            <w:vAlign w:val="center"/>
          </w:tcPr>
          <w:p w14:paraId="7661B9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(0.71 - 0.8)</w:t>
            </w:r>
          </w:p>
        </w:tc>
      </w:tr>
      <w:tr w:rsidR="00785886" w14:paraId="675C0E3B" w14:textId="77777777">
        <w:trPr>
          <w:cantSplit/>
          <w:jc w:val="center"/>
        </w:trPr>
        <w:tc>
          <w:tcPr>
            <w:tcW w:w="3530" w:type="dxa"/>
            <w:shd w:val="clear" w:color="auto" w:fill="FFFFFF"/>
            <w:tcMar>
              <w:top w:w="0" w:type="dxa"/>
              <w:left w:w="0" w:type="dxa"/>
              <w:bottom w:w="0" w:type="dxa"/>
              <w:right w:w="0" w:type="dxa"/>
            </w:tcMar>
            <w:vAlign w:val="center"/>
          </w:tcPr>
          <w:p w14:paraId="70B677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232591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460" w:type="dxa"/>
            <w:shd w:val="clear" w:color="auto" w:fill="FFFFFF"/>
            <w:tcMar>
              <w:top w:w="0" w:type="dxa"/>
              <w:left w:w="0" w:type="dxa"/>
              <w:bottom w:w="0" w:type="dxa"/>
              <w:right w:w="0" w:type="dxa"/>
            </w:tcMar>
            <w:vAlign w:val="center"/>
          </w:tcPr>
          <w:p w14:paraId="735A39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(0.045 - 0.072)</w:t>
            </w:r>
          </w:p>
        </w:tc>
      </w:tr>
      <w:tr w:rsidR="00785886" w14:paraId="55E36EC9" w14:textId="77777777">
        <w:trPr>
          <w:cantSplit/>
          <w:jc w:val="center"/>
        </w:trPr>
        <w:tc>
          <w:tcPr>
            <w:tcW w:w="3530" w:type="dxa"/>
            <w:shd w:val="clear" w:color="auto" w:fill="FFFFFF"/>
            <w:tcMar>
              <w:top w:w="0" w:type="dxa"/>
              <w:left w:w="0" w:type="dxa"/>
              <w:bottom w:w="0" w:type="dxa"/>
              <w:right w:w="0" w:type="dxa"/>
            </w:tcMar>
            <w:vAlign w:val="center"/>
          </w:tcPr>
          <w:p w14:paraId="519AD2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3B9086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460" w:type="dxa"/>
            <w:shd w:val="clear" w:color="auto" w:fill="FFFFFF"/>
            <w:tcMar>
              <w:top w:w="0" w:type="dxa"/>
              <w:left w:w="0" w:type="dxa"/>
              <w:bottom w:w="0" w:type="dxa"/>
              <w:right w:w="0" w:type="dxa"/>
            </w:tcMar>
            <w:vAlign w:val="center"/>
          </w:tcPr>
          <w:p w14:paraId="328290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0.0015 (0.00026 - 0.0039)</w:t>
            </w:r>
          </w:p>
        </w:tc>
      </w:tr>
      <w:tr w:rsidR="00785886" w14:paraId="396FCC76" w14:textId="77777777">
        <w:trPr>
          <w:cantSplit/>
          <w:jc w:val="center"/>
        </w:trPr>
        <w:tc>
          <w:tcPr>
            <w:tcW w:w="3530" w:type="dxa"/>
            <w:shd w:val="clear" w:color="auto" w:fill="FFFFFF"/>
            <w:tcMar>
              <w:top w:w="0" w:type="dxa"/>
              <w:left w:w="0" w:type="dxa"/>
              <w:bottom w:w="0" w:type="dxa"/>
              <w:right w:w="0" w:type="dxa"/>
            </w:tcMar>
            <w:vAlign w:val="center"/>
          </w:tcPr>
          <w:p w14:paraId="111E08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30" w:type="dxa"/>
            <w:shd w:val="clear" w:color="auto" w:fill="FFFFFF"/>
            <w:tcMar>
              <w:top w:w="0" w:type="dxa"/>
              <w:left w:w="0" w:type="dxa"/>
              <w:bottom w:w="0" w:type="dxa"/>
              <w:right w:w="0" w:type="dxa"/>
            </w:tcMar>
            <w:vAlign w:val="center"/>
          </w:tcPr>
          <w:p w14:paraId="484992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98975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(0.14 - 0.21)</w:t>
            </w:r>
          </w:p>
        </w:tc>
      </w:tr>
      <w:tr w:rsidR="00785886" w14:paraId="3169BAB2" w14:textId="77777777">
        <w:trPr>
          <w:cantSplit/>
          <w:jc w:val="center"/>
        </w:trPr>
        <w:tc>
          <w:tcPr>
            <w:tcW w:w="3530" w:type="dxa"/>
            <w:shd w:val="clear" w:color="auto" w:fill="FFFFFF"/>
            <w:tcMar>
              <w:top w:w="0" w:type="dxa"/>
              <w:left w:w="0" w:type="dxa"/>
              <w:bottom w:w="0" w:type="dxa"/>
              <w:right w:w="0" w:type="dxa"/>
            </w:tcMar>
            <w:vAlign w:val="center"/>
          </w:tcPr>
          <w:p w14:paraId="110398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52069A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625351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(0.0019 - 0.27)</w:t>
            </w:r>
          </w:p>
        </w:tc>
      </w:tr>
      <w:tr w:rsidR="00785886" w14:paraId="4CC477A2" w14:textId="77777777">
        <w:trPr>
          <w:cantSplit/>
          <w:jc w:val="center"/>
        </w:trPr>
        <w:tc>
          <w:tcPr>
            <w:tcW w:w="3530" w:type="dxa"/>
            <w:shd w:val="clear" w:color="auto" w:fill="FFFFFF"/>
            <w:tcMar>
              <w:top w:w="0" w:type="dxa"/>
              <w:left w:w="0" w:type="dxa"/>
              <w:bottom w:w="0" w:type="dxa"/>
              <w:right w:w="0" w:type="dxa"/>
            </w:tcMar>
            <w:vAlign w:val="center"/>
          </w:tcPr>
          <w:p w14:paraId="402BFE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72CC8B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2C1215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(0.7 - 0.99)</w:t>
            </w:r>
          </w:p>
        </w:tc>
      </w:tr>
      <w:tr w:rsidR="00785886" w14:paraId="1FEFC51F" w14:textId="77777777">
        <w:trPr>
          <w:cantSplit/>
          <w:jc w:val="center"/>
        </w:trPr>
        <w:tc>
          <w:tcPr>
            <w:tcW w:w="3530" w:type="dxa"/>
            <w:shd w:val="clear" w:color="auto" w:fill="FFFFFF"/>
            <w:tcMar>
              <w:top w:w="0" w:type="dxa"/>
              <w:left w:w="0" w:type="dxa"/>
              <w:bottom w:w="0" w:type="dxa"/>
              <w:right w:w="0" w:type="dxa"/>
            </w:tcMar>
            <w:vAlign w:val="center"/>
          </w:tcPr>
          <w:p w14:paraId="282E52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141ED6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460" w:type="dxa"/>
            <w:shd w:val="clear" w:color="auto" w:fill="FFFFFF"/>
            <w:tcMar>
              <w:top w:w="0" w:type="dxa"/>
              <w:left w:w="0" w:type="dxa"/>
              <w:bottom w:w="0" w:type="dxa"/>
              <w:right w:w="0" w:type="dxa"/>
            </w:tcMar>
            <w:vAlign w:val="center"/>
          </w:tcPr>
          <w:p w14:paraId="7E2657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(0.000000000000075 - 0.018)</w:t>
            </w:r>
          </w:p>
        </w:tc>
      </w:tr>
      <w:tr w:rsidR="00785886" w14:paraId="184D8C97" w14:textId="77777777">
        <w:trPr>
          <w:cantSplit/>
          <w:jc w:val="center"/>
        </w:trPr>
        <w:tc>
          <w:tcPr>
            <w:tcW w:w="3530" w:type="dxa"/>
            <w:shd w:val="clear" w:color="auto" w:fill="FFFFFF"/>
            <w:tcMar>
              <w:top w:w="0" w:type="dxa"/>
              <w:left w:w="0" w:type="dxa"/>
              <w:bottom w:w="0" w:type="dxa"/>
              <w:right w:w="0" w:type="dxa"/>
            </w:tcMar>
            <w:vAlign w:val="center"/>
          </w:tcPr>
          <w:p w14:paraId="4C69E6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30" w:type="dxa"/>
            <w:shd w:val="clear" w:color="auto" w:fill="FFFFFF"/>
            <w:tcMar>
              <w:top w:w="0" w:type="dxa"/>
              <w:left w:w="0" w:type="dxa"/>
              <w:bottom w:w="0" w:type="dxa"/>
              <w:right w:w="0" w:type="dxa"/>
            </w:tcMar>
            <w:vAlign w:val="center"/>
          </w:tcPr>
          <w:p w14:paraId="15CB8E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D1CE3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 (0.0000000021 - 0.027)</w:t>
            </w:r>
          </w:p>
        </w:tc>
      </w:tr>
      <w:tr w:rsidR="00785886" w14:paraId="4CEE01E8" w14:textId="77777777">
        <w:trPr>
          <w:cantSplit/>
          <w:jc w:val="center"/>
        </w:trPr>
        <w:tc>
          <w:tcPr>
            <w:tcW w:w="3530" w:type="dxa"/>
            <w:shd w:val="clear" w:color="auto" w:fill="FFFFFF"/>
            <w:tcMar>
              <w:top w:w="0" w:type="dxa"/>
              <w:left w:w="0" w:type="dxa"/>
              <w:bottom w:w="0" w:type="dxa"/>
              <w:right w:w="0" w:type="dxa"/>
            </w:tcMar>
            <w:vAlign w:val="center"/>
          </w:tcPr>
          <w:p w14:paraId="721734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7F5836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7630E5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0.34 (0.12 - 0.62)</w:t>
            </w:r>
          </w:p>
        </w:tc>
      </w:tr>
      <w:tr w:rsidR="00785886" w14:paraId="5CFA682E" w14:textId="77777777">
        <w:trPr>
          <w:cantSplit/>
          <w:jc w:val="center"/>
        </w:trPr>
        <w:tc>
          <w:tcPr>
            <w:tcW w:w="3530" w:type="dxa"/>
            <w:shd w:val="clear" w:color="auto" w:fill="FFFFFF"/>
            <w:tcMar>
              <w:top w:w="0" w:type="dxa"/>
              <w:left w:w="0" w:type="dxa"/>
              <w:bottom w:w="0" w:type="dxa"/>
              <w:right w:w="0" w:type="dxa"/>
            </w:tcMar>
            <w:vAlign w:val="center"/>
          </w:tcPr>
          <w:p w14:paraId="61CBFF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upstream of LGR</w:t>
            </w:r>
          </w:p>
        </w:tc>
        <w:tc>
          <w:tcPr>
            <w:tcW w:w="3530" w:type="dxa"/>
            <w:shd w:val="clear" w:color="auto" w:fill="FFFFFF"/>
            <w:tcMar>
              <w:top w:w="0" w:type="dxa"/>
              <w:left w:w="0" w:type="dxa"/>
              <w:bottom w:w="0" w:type="dxa"/>
              <w:right w:w="0" w:type="dxa"/>
            </w:tcMar>
            <w:vAlign w:val="center"/>
          </w:tcPr>
          <w:p w14:paraId="6A259D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460" w:type="dxa"/>
            <w:shd w:val="clear" w:color="auto" w:fill="FFFFFF"/>
            <w:tcMar>
              <w:top w:w="0" w:type="dxa"/>
              <w:left w:w="0" w:type="dxa"/>
              <w:bottom w:w="0" w:type="dxa"/>
              <w:right w:w="0" w:type="dxa"/>
            </w:tcMar>
            <w:vAlign w:val="center"/>
          </w:tcPr>
          <w:p w14:paraId="401E14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(0.00000000054 - 0.088)</w:t>
            </w:r>
          </w:p>
        </w:tc>
      </w:tr>
      <w:tr w:rsidR="00785886" w14:paraId="1C959308" w14:textId="77777777">
        <w:trPr>
          <w:cantSplit/>
          <w:jc w:val="center"/>
        </w:trPr>
        <w:tc>
          <w:tcPr>
            <w:tcW w:w="3530" w:type="dxa"/>
            <w:shd w:val="clear" w:color="auto" w:fill="FFFFFF"/>
            <w:tcMar>
              <w:top w:w="0" w:type="dxa"/>
              <w:left w:w="0" w:type="dxa"/>
              <w:bottom w:w="0" w:type="dxa"/>
              <w:right w:w="0" w:type="dxa"/>
            </w:tcMar>
            <w:vAlign w:val="center"/>
          </w:tcPr>
          <w:p w14:paraId="0D7BA3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5B40EE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460" w:type="dxa"/>
            <w:shd w:val="clear" w:color="auto" w:fill="FFFFFF"/>
            <w:tcMar>
              <w:top w:w="0" w:type="dxa"/>
              <w:left w:w="0" w:type="dxa"/>
              <w:bottom w:w="0" w:type="dxa"/>
              <w:right w:w="0" w:type="dxa"/>
            </w:tcMar>
            <w:vAlign w:val="center"/>
          </w:tcPr>
          <w:p w14:paraId="6512C8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0.11 (0.0045 - 0.3)</w:t>
            </w:r>
          </w:p>
        </w:tc>
      </w:tr>
      <w:tr w:rsidR="00785886" w14:paraId="32D9D023" w14:textId="77777777">
        <w:trPr>
          <w:cantSplit/>
          <w:jc w:val="center"/>
        </w:trPr>
        <w:tc>
          <w:tcPr>
            <w:tcW w:w="3530" w:type="dxa"/>
            <w:shd w:val="clear" w:color="auto" w:fill="FFFFFF"/>
            <w:tcMar>
              <w:top w:w="0" w:type="dxa"/>
              <w:left w:w="0" w:type="dxa"/>
              <w:bottom w:w="0" w:type="dxa"/>
              <w:right w:w="0" w:type="dxa"/>
            </w:tcMar>
            <w:vAlign w:val="center"/>
          </w:tcPr>
          <w:p w14:paraId="31364D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0B5A79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460" w:type="dxa"/>
            <w:shd w:val="clear" w:color="auto" w:fill="FFFFFF"/>
            <w:tcMar>
              <w:top w:w="0" w:type="dxa"/>
              <w:left w:w="0" w:type="dxa"/>
              <w:bottom w:w="0" w:type="dxa"/>
              <w:right w:w="0" w:type="dxa"/>
            </w:tcMar>
            <w:vAlign w:val="center"/>
          </w:tcPr>
          <w:p w14:paraId="28E9F7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0.0093 (0.000000018 - 0.045)</w:t>
            </w:r>
          </w:p>
        </w:tc>
      </w:tr>
      <w:tr w:rsidR="00785886" w14:paraId="60C32BD4" w14:textId="77777777">
        <w:trPr>
          <w:cantSplit/>
          <w:jc w:val="center"/>
        </w:trPr>
        <w:tc>
          <w:tcPr>
            <w:tcW w:w="3530" w:type="dxa"/>
            <w:shd w:val="clear" w:color="auto" w:fill="FFFFFF"/>
            <w:tcMar>
              <w:top w:w="0" w:type="dxa"/>
              <w:left w:w="0" w:type="dxa"/>
              <w:bottom w:w="0" w:type="dxa"/>
              <w:right w:w="0" w:type="dxa"/>
            </w:tcMar>
            <w:vAlign w:val="center"/>
          </w:tcPr>
          <w:p w14:paraId="6912A4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0B43A7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460" w:type="dxa"/>
            <w:shd w:val="clear" w:color="auto" w:fill="FFFFFF"/>
            <w:tcMar>
              <w:top w:w="0" w:type="dxa"/>
              <w:left w:w="0" w:type="dxa"/>
              <w:bottom w:w="0" w:type="dxa"/>
              <w:right w:w="0" w:type="dxa"/>
            </w:tcMar>
            <w:vAlign w:val="center"/>
          </w:tcPr>
          <w:p w14:paraId="3D9038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0.0087 (0.0000000031 - 0.045)</w:t>
            </w:r>
          </w:p>
        </w:tc>
      </w:tr>
      <w:tr w:rsidR="00785886" w14:paraId="004CB30F" w14:textId="77777777">
        <w:trPr>
          <w:cantSplit/>
          <w:jc w:val="center"/>
        </w:trPr>
        <w:tc>
          <w:tcPr>
            <w:tcW w:w="3530" w:type="dxa"/>
            <w:shd w:val="clear" w:color="auto" w:fill="FFFFFF"/>
            <w:tcMar>
              <w:top w:w="0" w:type="dxa"/>
              <w:left w:w="0" w:type="dxa"/>
              <w:bottom w:w="0" w:type="dxa"/>
              <w:right w:w="0" w:type="dxa"/>
            </w:tcMar>
            <w:vAlign w:val="center"/>
          </w:tcPr>
          <w:p w14:paraId="3A754D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4128B1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460" w:type="dxa"/>
            <w:shd w:val="clear" w:color="auto" w:fill="FFFFFF"/>
            <w:tcMar>
              <w:top w:w="0" w:type="dxa"/>
              <w:left w:w="0" w:type="dxa"/>
              <w:bottom w:w="0" w:type="dxa"/>
              <w:right w:w="0" w:type="dxa"/>
            </w:tcMar>
            <w:vAlign w:val="center"/>
          </w:tcPr>
          <w:p w14:paraId="5127D6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0.0097 (0.00000000025 - 0.057)</w:t>
            </w:r>
          </w:p>
        </w:tc>
      </w:tr>
      <w:tr w:rsidR="00785886" w14:paraId="53088494" w14:textId="77777777">
        <w:trPr>
          <w:cantSplit/>
          <w:jc w:val="center"/>
        </w:trPr>
        <w:tc>
          <w:tcPr>
            <w:tcW w:w="3530" w:type="dxa"/>
            <w:shd w:val="clear" w:color="auto" w:fill="FFFFFF"/>
            <w:tcMar>
              <w:top w:w="0" w:type="dxa"/>
              <w:left w:w="0" w:type="dxa"/>
              <w:bottom w:w="0" w:type="dxa"/>
              <w:right w:w="0" w:type="dxa"/>
            </w:tcMar>
            <w:vAlign w:val="center"/>
          </w:tcPr>
          <w:p w14:paraId="197DE83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30" w:type="dxa"/>
            <w:shd w:val="clear" w:color="auto" w:fill="FFFFFF"/>
            <w:tcMar>
              <w:top w:w="0" w:type="dxa"/>
              <w:left w:w="0" w:type="dxa"/>
              <w:bottom w:w="0" w:type="dxa"/>
              <w:right w:w="0" w:type="dxa"/>
            </w:tcMar>
            <w:vAlign w:val="center"/>
          </w:tcPr>
          <w:p w14:paraId="0E4369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B2B31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(0.2 - 0.76)</w:t>
            </w:r>
          </w:p>
        </w:tc>
      </w:tr>
      <w:tr w:rsidR="00785886" w14:paraId="25DE185C" w14:textId="77777777">
        <w:trPr>
          <w:cantSplit/>
          <w:jc w:val="center"/>
        </w:trPr>
        <w:tc>
          <w:tcPr>
            <w:tcW w:w="3530" w:type="dxa"/>
            <w:shd w:val="clear" w:color="auto" w:fill="FFFFFF"/>
            <w:tcMar>
              <w:top w:w="0" w:type="dxa"/>
              <w:left w:w="0" w:type="dxa"/>
              <w:bottom w:w="0" w:type="dxa"/>
              <w:right w:w="0" w:type="dxa"/>
            </w:tcMar>
            <w:vAlign w:val="center"/>
          </w:tcPr>
          <w:p w14:paraId="08D2F9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14:paraId="20C07E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13BBC7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0.96 (0.77 -   1)</w:t>
            </w:r>
          </w:p>
        </w:tc>
      </w:tr>
      <w:tr w:rsidR="00785886" w14:paraId="2FCC1632" w14:textId="77777777">
        <w:trPr>
          <w:cantSplit/>
          <w:jc w:val="center"/>
        </w:trPr>
        <w:tc>
          <w:tcPr>
            <w:tcW w:w="3530" w:type="dxa"/>
            <w:shd w:val="clear" w:color="auto" w:fill="FFFFFF"/>
            <w:tcMar>
              <w:top w:w="0" w:type="dxa"/>
              <w:left w:w="0" w:type="dxa"/>
              <w:bottom w:w="0" w:type="dxa"/>
              <w:right w:w="0" w:type="dxa"/>
            </w:tcMar>
            <w:vAlign w:val="center"/>
          </w:tcPr>
          <w:p w14:paraId="545935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30" w:type="dxa"/>
            <w:shd w:val="clear" w:color="auto" w:fill="FFFFFF"/>
            <w:tcMar>
              <w:top w:w="0" w:type="dxa"/>
              <w:left w:w="0" w:type="dxa"/>
              <w:bottom w:w="0" w:type="dxa"/>
              <w:right w:w="0" w:type="dxa"/>
            </w:tcMar>
            <w:vAlign w:val="center"/>
          </w:tcPr>
          <w:p w14:paraId="7D6BEB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04706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 (0.000000026 - 0.23)</w:t>
            </w:r>
          </w:p>
        </w:tc>
      </w:tr>
      <w:tr w:rsidR="00785886" w14:paraId="0AD216E0" w14:textId="77777777">
        <w:trPr>
          <w:cantSplit/>
          <w:jc w:val="center"/>
        </w:trPr>
        <w:tc>
          <w:tcPr>
            <w:tcW w:w="3530" w:type="dxa"/>
            <w:shd w:val="clear" w:color="auto" w:fill="FFFFFF"/>
            <w:tcMar>
              <w:top w:w="0" w:type="dxa"/>
              <w:left w:w="0" w:type="dxa"/>
              <w:bottom w:w="0" w:type="dxa"/>
              <w:right w:w="0" w:type="dxa"/>
            </w:tcMar>
            <w:vAlign w:val="center"/>
          </w:tcPr>
          <w:p w14:paraId="437C5208"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30" w:type="dxa"/>
            <w:shd w:val="clear" w:color="auto" w:fill="FFFFFF"/>
            <w:tcMar>
              <w:top w:w="0" w:type="dxa"/>
              <w:left w:w="0" w:type="dxa"/>
              <w:bottom w:w="0" w:type="dxa"/>
              <w:right w:w="0" w:type="dxa"/>
            </w:tcMar>
            <w:vAlign w:val="center"/>
          </w:tcPr>
          <w:p w14:paraId="1363DC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791DE4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(0.00000041 -   1)</w:t>
            </w:r>
          </w:p>
        </w:tc>
      </w:tr>
      <w:tr w:rsidR="00785886" w14:paraId="643B0DC4" w14:textId="77777777">
        <w:trPr>
          <w:cantSplit/>
          <w:jc w:val="center"/>
        </w:trPr>
        <w:tc>
          <w:tcPr>
            <w:tcW w:w="3530" w:type="dxa"/>
            <w:shd w:val="clear" w:color="auto" w:fill="FFFFFF"/>
            <w:tcMar>
              <w:top w:w="0" w:type="dxa"/>
              <w:left w:w="0" w:type="dxa"/>
              <w:bottom w:w="0" w:type="dxa"/>
              <w:right w:w="0" w:type="dxa"/>
            </w:tcMar>
            <w:vAlign w:val="center"/>
          </w:tcPr>
          <w:p w14:paraId="38C45608"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30" w:type="dxa"/>
            <w:shd w:val="clear" w:color="auto" w:fill="FFFFFF"/>
            <w:tcMar>
              <w:top w:w="0" w:type="dxa"/>
              <w:left w:w="0" w:type="dxa"/>
              <w:bottom w:w="0" w:type="dxa"/>
              <w:right w:w="0" w:type="dxa"/>
            </w:tcMar>
            <w:vAlign w:val="center"/>
          </w:tcPr>
          <w:p w14:paraId="5F2555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657E0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(0.00000025 -   1)</w:t>
            </w:r>
          </w:p>
        </w:tc>
      </w:tr>
      <w:tr w:rsidR="00785886" w14:paraId="7957DB9A" w14:textId="77777777">
        <w:trPr>
          <w:cantSplit/>
          <w:jc w:val="center"/>
        </w:trPr>
        <w:tc>
          <w:tcPr>
            <w:tcW w:w="3530" w:type="dxa"/>
            <w:shd w:val="clear" w:color="auto" w:fill="FFFFFF"/>
            <w:tcMar>
              <w:top w:w="0" w:type="dxa"/>
              <w:left w:w="0" w:type="dxa"/>
              <w:bottom w:w="0" w:type="dxa"/>
              <w:right w:w="0" w:type="dxa"/>
            </w:tcMar>
            <w:vAlign w:val="center"/>
          </w:tcPr>
          <w:p w14:paraId="488BF7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14:paraId="3C94D8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3550D7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(0.82 - 0.92)</w:t>
            </w:r>
          </w:p>
        </w:tc>
      </w:tr>
      <w:tr w:rsidR="00785886" w14:paraId="240CC5F9" w14:textId="77777777">
        <w:trPr>
          <w:cantSplit/>
          <w:jc w:val="center"/>
        </w:trPr>
        <w:tc>
          <w:tcPr>
            <w:tcW w:w="3530" w:type="dxa"/>
            <w:shd w:val="clear" w:color="auto" w:fill="FFFFFF"/>
            <w:tcMar>
              <w:top w:w="0" w:type="dxa"/>
              <w:left w:w="0" w:type="dxa"/>
              <w:bottom w:w="0" w:type="dxa"/>
              <w:right w:w="0" w:type="dxa"/>
            </w:tcMar>
            <w:vAlign w:val="center"/>
          </w:tcPr>
          <w:p w14:paraId="3A908B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30" w:type="dxa"/>
            <w:shd w:val="clear" w:color="auto" w:fill="FFFFFF"/>
            <w:tcMar>
              <w:top w:w="0" w:type="dxa"/>
              <w:left w:w="0" w:type="dxa"/>
              <w:bottom w:w="0" w:type="dxa"/>
              <w:right w:w="0" w:type="dxa"/>
            </w:tcMar>
            <w:vAlign w:val="center"/>
          </w:tcPr>
          <w:p w14:paraId="564EE2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B6385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(0.084 - 0.18)</w:t>
            </w:r>
          </w:p>
        </w:tc>
      </w:tr>
      <w:tr w:rsidR="00785886" w14:paraId="732049AB" w14:textId="77777777">
        <w:trPr>
          <w:cantSplit/>
          <w:jc w:val="center"/>
        </w:trPr>
        <w:tc>
          <w:tcPr>
            <w:tcW w:w="3530" w:type="dxa"/>
            <w:shd w:val="clear" w:color="auto" w:fill="FFFFFF"/>
            <w:tcMar>
              <w:top w:w="0" w:type="dxa"/>
              <w:left w:w="0" w:type="dxa"/>
              <w:bottom w:w="0" w:type="dxa"/>
              <w:right w:w="0" w:type="dxa"/>
            </w:tcMar>
            <w:vAlign w:val="center"/>
          </w:tcPr>
          <w:p w14:paraId="19139F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14:paraId="20E633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3A5BE9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(0.000000069 -   1)</w:t>
            </w:r>
          </w:p>
        </w:tc>
      </w:tr>
      <w:tr w:rsidR="00785886" w14:paraId="35E217DD" w14:textId="77777777">
        <w:trPr>
          <w:cantSplit/>
          <w:jc w:val="center"/>
        </w:trPr>
        <w:tc>
          <w:tcPr>
            <w:tcW w:w="3530" w:type="dxa"/>
            <w:shd w:val="clear" w:color="auto" w:fill="FFFFFF"/>
            <w:tcMar>
              <w:top w:w="0" w:type="dxa"/>
              <w:left w:w="0" w:type="dxa"/>
              <w:bottom w:w="0" w:type="dxa"/>
              <w:right w:w="0" w:type="dxa"/>
            </w:tcMar>
            <w:vAlign w:val="center"/>
          </w:tcPr>
          <w:p w14:paraId="38B70B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30" w:type="dxa"/>
            <w:shd w:val="clear" w:color="auto" w:fill="FFFFFF"/>
            <w:tcMar>
              <w:top w:w="0" w:type="dxa"/>
              <w:left w:w="0" w:type="dxa"/>
              <w:bottom w:w="0" w:type="dxa"/>
              <w:right w:w="0" w:type="dxa"/>
            </w:tcMar>
            <w:vAlign w:val="center"/>
          </w:tcPr>
          <w:p w14:paraId="613A3F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2AA99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(0.00000017 -   1)</w:t>
            </w:r>
          </w:p>
        </w:tc>
      </w:tr>
      <w:tr w:rsidR="00785886" w14:paraId="3BBB75E6" w14:textId="77777777">
        <w:trPr>
          <w:cantSplit/>
          <w:jc w:val="center"/>
        </w:trPr>
        <w:tc>
          <w:tcPr>
            <w:tcW w:w="3530" w:type="dxa"/>
            <w:shd w:val="clear" w:color="auto" w:fill="FFFFFF"/>
            <w:tcMar>
              <w:top w:w="0" w:type="dxa"/>
              <w:left w:w="0" w:type="dxa"/>
              <w:bottom w:w="0" w:type="dxa"/>
              <w:right w:w="0" w:type="dxa"/>
            </w:tcMar>
            <w:vAlign w:val="center"/>
          </w:tcPr>
          <w:p w14:paraId="3DBA3F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14:paraId="2D1FC6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3707A7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(0.000000068 -   1)</w:t>
            </w:r>
          </w:p>
        </w:tc>
      </w:tr>
      <w:tr w:rsidR="00785886" w14:paraId="7CC53840" w14:textId="77777777">
        <w:trPr>
          <w:cantSplit/>
          <w:jc w:val="center"/>
        </w:trPr>
        <w:tc>
          <w:tcPr>
            <w:tcW w:w="3530" w:type="dxa"/>
            <w:shd w:val="clear" w:color="auto" w:fill="FFFFFF"/>
            <w:tcMar>
              <w:top w:w="0" w:type="dxa"/>
              <w:left w:w="0" w:type="dxa"/>
              <w:bottom w:w="0" w:type="dxa"/>
              <w:right w:w="0" w:type="dxa"/>
            </w:tcMar>
            <w:vAlign w:val="center"/>
          </w:tcPr>
          <w:p w14:paraId="21A6C9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30" w:type="dxa"/>
            <w:shd w:val="clear" w:color="auto" w:fill="FFFFFF"/>
            <w:tcMar>
              <w:top w:w="0" w:type="dxa"/>
              <w:left w:w="0" w:type="dxa"/>
              <w:bottom w:w="0" w:type="dxa"/>
              <w:right w:w="0" w:type="dxa"/>
            </w:tcMar>
            <w:vAlign w:val="center"/>
          </w:tcPr>
          <w:p w14:paraId="1697AD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53DDBD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(0.00000053 -   1)</w:t>
            </w:r>
          </w:p>
        </w:tc>
      </w:tr>
      <w:tr w:rsidR="00785886" w14:paraId="3F01EC89" w14:textId="77777777">
        <w:trPr>
          <w:cantSplit/>
          <w:jc w:val="center"/>
        </w:trPr>
        <w:tc>
          <w:tcPr>
            <w:tcW w:w="3530" w:type="dxa"/>
            <w:shd w:val="clear" w:color="auto" w:fill="FFFFFF"/>
            <w:tcMar>
              <w:top w:w="0" w:type="dxa"/>
              <w:left w:w="0" w:type="dxa"/>
              <w:bottom w:w="0" w:type="dxa"/>
              <w:right w:w="0" w:type="dxa"/>
            </w:tcMar>
            <w:vAlign w:val="center"/>
          </w:tcPr>
          <w:p w14:paraId="350BF6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14:paraId="2704DA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460" w:type="dxa"/>
            <w:shd w:val="clear" w:color="auto" w:fill="FFFFFF"/>
            <w:tcMar>
              <w:top w:w="0" w:type="dxa"/>
              <w:left w:w="0" w:type="dxa"/>
              <w:bottom w:w="0" w:type="dxa"/>
              <w:right w:w="0" w:type="dxa"/>
            </w:tcMar>
            <w:vAlign w:val="center"/>
          </w:tcPr>
          <w:p w14:paraId="003652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(0.00000092 -   1)</w:t>
            </w:r>
          </w:p>
        </w:tc>
      </w:tr>
      <w:tr w:rsidR="00785886" w14:paraId="568F8E78" w14:textId="77777777">
        <w:trPr>
          <w:cantSplit/>
          <w:jc w:val="center"/>
        </w:trPr>
        <w:tc>
          <w:tcPr>
            <w:tcW w:w="3530" w:type="dxa"/>
            <w:shd w:val="clear" w:color="auto" w:fill="FFFFFF"/>
            <w:tcMar>
              <w:top w:w="0" w:type="dxa"/>
              <w:left w:w="0" w:type="dxa"/>
              <w:bottom w:w="0" w:type="dxa"/>
              <w:right w:w="0" w:type="dxa"/>
            </w:tcMar>
            <w:vAlign w:val="center"/>
          </w:tcPr>
          <w:p w14:paraId="47DC13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30" w:type="dxa"/>
            <w:shd w:val="clear" w:color="auto" w:fill="FFFFFF"/>
            <w:tcMar>
              <w:top w:w="0" w:type="dxa"/>
              <w:left w:w="0" w:type="dxa"/>
              <w:bottom w:w="0" w:type="dxa"/>
              <w:right w:w="0" w:type="dxa"/>
            </w:tcMar>
            <w:vAlign w:val="center"/>
          </w:tcPr>
          <w:p w14:paraId="60D93B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8D460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(0.00000043 -   1)</w:t>
            </w:r>
          </w:p>
        </w:tc>
      </w:tr>
      <w:tr w:rsidR="00785886" w14:paraId="042EF8B3" w14:textId="77777777">
        <w:trPr>
          <w:cantSplit/>
          <w:jc w:val="center"/>
        </w:trPr>
        <w:tc>
          <w:tcPr>
            <w:tcW w:w="3530" w:type="dxa"/>
            <w:shd w:val="clear" w:color="auto" w:fill="FFFFFF"/>
            <w:tcMar>
              <w:top w:w="0" w:type="dxa"/>
              <w:left w:w="0" w:type="dxa"/>
              <w:bottom w:w="0" w:type="dxa"/>
              <w:right w:w="0" w:type="dxa"/>
            </w:tcMar>
            <w:vAlign w:val="center"/>
          </w:tcPr>
          <w:p w14:paraId="5C5975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14:paraId="6F0521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32DA85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(0.0000000052 -   1)</w:t>
            </w:r>
          </w:p>
        </w:tc>
      </w:tr>
      <w:tr w:rsidR="00785886" w14:paraId="3C9277B7" w14:textId="77777777">
        <w:trPr>
          <w:cantSplit/>
          <w:jc w:val="center"/>
        </w:trPr>
        <w:tc>
          <w:tcPr>
            <w:tcW w:w="3530" w:type="dxa"/>
            <w:shd w:val="clear" w:color="auto" w:fill="FFFFFF"/>
            <w:tcMar>
              <w:top w:w="0" w:type="dxa"/>
              <w:left w:w="0" w:type="dxa"/>
              <w:bottom w:w="0" w:type="dxa"/>
              <w:right w:w="0" w:type="dxa"/>
            </w:tcMar>
            <w:vAlign w:val="center"/>
          </w:tcPr>
          <w:p w14:paraId="1907AE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30" w:type="dxa"/>
            <w:shd w:val="clear" w:color="auto" w:fill="FFFFFF"/>
            <w:tcMar>
              <w:top w:w="0" w:type="dxa"/>
              <w:left w:w="0" w:type="dxa"/>
              <w:bottom w:w="0" w:type="dxa"/>
              <w:right w:w="0" w:type="dxa"/>
            </w:tcMar>
            <w:vAlign w:val="center"/>
          </w:tcPr>
          <w:p w14:paraId="56C290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01372B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(0.00000096 -   1)</w:t>
            </w:r>
          </w:p>
        </w:tc>
      </w:tr>
      <w:tr w:rsidR="00785886" w14:paraId="1D3980CE" w14:textId="77777777">
        <w:trPr>
          <w:cantSplit/>
          <w:jc w:val="center"/>
        </w:trPr>
        <w:tc>
          <w:tcPr>
            <w:tcW w:w="3530" w:type="dxa"/>
            <w:shd w:val="clear" w:color="auto" w:fill="FFFFFF"/>
            <w:tcMar>
              <w:top w:w="0" w:type="dxa"/>
              <w:left w:w="0" w:type="dxa"/>
              <w:bottom w:w="0" w:type="dxa"/>
              <w:right w:w="0" w:type="dxa"/>
            </w:tcMar>
            <w:vAlign w:val="center"/>
          </w:tcPr>
          <w:p w14:paraId="5A077D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14:paraId="6C60AA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460" w:type="dxa"/>
            <w:shd w:val="clear" w:color="auto" w:fill="FFFFFF"/>
            <w:tcMar>
              <w:top w:w="0" w:type="dxa"/>
              <w:left w:w="0" w:type="dxa"/>
              <w:bottom w:w="0" w:type="dxa"/>
              <w:right w:w="0" w:type="dxa"/>
            </w:tcMar>
            <w:vAlign w:val="center"/>
          </w:tcPr>
          <w:p w14:paraId="538480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(0.00000023 -   1)</w:t>
            </w:r>
          </w:p>
        </w:tc>
      </w:tr>
      <w:tr w:rsidR="00785886" w14:paraId="643EF935" w14:textId="77777777">
        <w:trPr>
          <w:cantSplit/>
          <w:jc w:val="center"/>
        </w:trPr>
        <w:tc>
          <w:tcPr>
            <w:tcW w:w="3530" w:type="dxa"/>
            <w:shd w:val="clear" w:color="auto" w:fill="FFFFFF"/>
            <w:tcMar>
              <w:top w:w="0" w:type="dxa"/>
              <w:left w:w="0" w:type="dxa"/>
              <w:bottom w:w="0" w:type="dxa"/>
              <w:right w:w="0" w:type="dxa"/>
            </w:tcMar>
            <w:vAlign w:val="center"/>
          </w:tcPr>
          <w:p w14:paraId="420F18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30" w:type="dxa"/>
            <w:shd w:val="clear" w:color="auto" w:fill="FFFFFF"/>
            <w:tcMar>
              <w:top w:w="0" w:type="dxa"/>
              <w:left w:w="0" w:type="dxa"/>
              <w:bottom w:w="0" w:type="dxa"/>
              <w:right w:w="0" w:type="dxa"/>
            </w:tcMar>
            <w:vAlign w:val="center"/>
          </w:tcPr>
          <w:p w14:paraId="583E2D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459CD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 (0.0000016 -   1)</w:t>
            </w:r>
          </w:p>
        </w:tc>
      </w:tr>
      <w:tr w:rsidR="00785886" w14:paraId="7C467C1F" w14:textId="77777777">
        <w:trPr>
          <w:cantSplit/>
          <w:jc w:val="center"/>
        </w:trPr>
        <w:tc>
          <w:tcPr>
            <w:tcW w:w="3530" w:type="dxa"/>
            <w:shd w:val="clear" w:color="auto" w:fill="FFFFFF"/>
            <w:tcMar>
              <w:top w:w="0" w:type="dxa"/>
              <w:left w:w="0" w:type="dxa"/>
              <w:bottom w:w="0" w:type="dxa"/>
              <w:right w:w="0" w:type="dxa"/>
            </w:tcMar>
            <w:vAlign w:val="center"/>
          </w:tcPr>
          <w:p w14:paraId="5EEB51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14:paraId="04AFEB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460" w:type="dxa"/>
            <w:shd w:val="clear" w:color="auto" w:fill="FFFFFF"/>
            <w:tcMar>
              <w:top w:w="0" w:type="dxa"/>
              <w:left w:w="0" w:type="dxa"/>
              <w:bottom w:w="0" w:type="dxa"/>
              <w:right w:w="0" w:type="dxa"/>
            </w:tcMar>
            <w:vAlign w:val="center"/>
          </w:tcPr>
          <w:p w14:paraId="6BF39F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(0.86 -   1)</w:t>
            </w:r>
          </w:p>
        </w:tc>
      </w:tr>
      <w:tr w:rsidR="00785886" w14:paraId="0F19A83F" w14:textId="77777777">
        <w:trPr>
          <w:cantSplit/>
          <w:jc w:val="center"/>
        </w:trPr>
        <w:tc>
          <w:tcPr>
            <w:tcW w:w="3530" w:type="dxa"/>
            <w:shd w:val="clear" w:color="auto" w:fill="FFFFFF"/>
            <w:tcMar>
              <w:top w:w="0" w:type="dxa"/>
              <w:left w:w="0" w:type="dxa"/>
              <w:bottom w:w="0" w:type="dxa"/>
              <w:right w:w="0" w:type="dxa"/>
            </w:tcMar>
            <w:vAlign w:val="center"/>
          </w:tcPr>
          <w:p w14:paraId="3714AC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30" w:type="dxa"/>
            <w:shd w:val="clear" w:color="auto" w:fill="FFFFFF"/>
            <w:tcMar>
              <w:top w:w="0" w:type="dxa"/>
              <w:left w:w="0" w:type="dxa"/>
              <w:bottom w:w="0" w:type="dxa"/>
              <w:right w:w="0" w:type="dxa"/>
            </w:tcMar>
            <w:vAlign w:val="center"/>
          </w:tcPr>
          <w:p w14:paraId="2F36BB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61D6F8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(0.0000000000013 - 0.14)</w:t>
            </w:r>
          </w:p>
        </w:tc>
      </w:tr>
      <w:tr w:rsidR="00785886" w14:paraId="592F5417" w14:textId="77777777">
        <w:trPr>
          <w:cantSplit/>
          <w:jc w:val="center"/>
        </w:trPr>
        <w:tc>
          <w:tcPr>
            <w:tcW w:w="3530" w:type="dxa"/>
            <w:shd w:val="clear" w:color="auto" w:fill="FFFFFF"/>
            <w:tcMar>
              <w:top w:w="0" w:type="dxa"/>
              <w:left w:w="0" w:type="dxa"/>
              <w:bottom w:w="0" w:type="dxa"/>
              <w:right w:w="0" w:type="dxa"/>
            </w:tcMar>
            <w:vAlign w:val="center"/>
          </w:tcPr>
          <w:p w14:paraId="665839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14:paraId="619647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460" w:type="dxa"/>
            <w:shd w:val="clear" w:color="auto" w:fill="FFFFFF"/>
            <w:tcMar>
              <w:top w:w="0" w:type="dxa"/>
              <w:left w:w="0" w:type="dxa"/>
              <w:bottom w:w="0" w:type="dxa"/>
              <w:right w:w="0" w:type="dxa"/>
            </w:tcMar>
            <w:vAlign w:val="center"/>
          </w:tcPr>
          <w:p w14:paraId="5D3BC6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(0.000000002 -   1)</w:t>
            </w:r>
          </w:p>
        </w:tc>
      </w:tr>
      <w:tr w:rsidR="00785886" w14:paraId="2BD505E3" w14:textId="77777777">
        <w:trPr>
          <w:cantSplit/>
          <w:jc w:val="center"/>
        </w:trPr>
        <w:tc>
          <w:tcPr>
            <w:tcW w:w="3530" w:type="dxa"/>
            <w:shd w:val="clear" w:color="auto" w:fill="FFFFFF"/>
            <w:tcMar>
              <w:top w:w="0" w:type="dxa"/>
              <w:left w:w="0" w:type="dxa"/>
              <w:bottom w:w="0" w:type="dxa"/>
              <w:right w:w="0" w:type="dxa"/>
            </w:tcMar>
            <w:vAlign w:val="center"/>
          </w:tcPr>
          <w:p w14:paraId="07B9CD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30" w:type="dxa"/>
            <w:shd w:val="clear" w:color="auto" w:fill="FFFFFF"/>
            <w:tcMar>
              <w:top w:w="0" w:type="dxa"/>
              <w:left w:w="0" w:type="dxa"/>
              <w:bottom w:w="0" w:type="dxa"/>
              <w:right w:w="0" w:type="dxa"/>
            </w:tcMar>
            <w:vAlign w:val="center"/>
          </w:tcPr>
          <w:p w14:paraId="7E1604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DA847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(0.0000000038 -   1)</w:t>
            </w:r>
          </w:p>
        </w:tc>
      </w:tr>
      <w:tr w:rsidR="00785886" w14:paraId="4168650C" w14:textId="77777777">
        <w:trPr>
          <w:cantSplit/>
          <w:jc w:val="center"/>
        </w:trPr>
        <w:tc>
          <w:tcPr>
            <w:tcW w:w="3530" w:type="dxa"/>
            <w:shd w:val="clear" w:color="auto" w:fill="FFFFFF"/>
            <w:tcMar>
              <w:top w:w="0" w:type="dxa"/>
              <w:left w:w="0" w:type="dxa"/>
              <w:bottom w:w="0" w:type="dxa"/>
              <w:right w:w="0" w:type="dxa"/>
            </w:tcMar>
            <w:vAlign w:val="center"/>
          </w:tcPr>
          <w:p w14:paraId="264FA2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14:paraId="5813CB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0A6E38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(0.00094 - 0.059)</w:t>
            </w:r>
          </w:p>
        </w:tc>
      </w:tr>
      <w:tr w:rsidR="00785886" w14:paraId="00FAC51D" w14:textId="77777777">
        <w:trPr>
          <w:cantSplit/>
          <w:jc w:val="center"/>
        </w:trPr>
        <w:tc>
          <w:tcPr>
            <w:tcW w:w="3530" w:type="dxa"/>
            <w:shd w:val="clear" w:color="auto" w:fill="FFFFFF"/>
            <w:tcMar>
              <w:top w:w="0" w:type="dxa"/>
              <w:left w:w="0" w:type="dxa"/>
              <w:bottom w:w="0" w:type="dxa"/>
              <w:right w:w="0" w:type="dxa"/>
            </w:tcMar>
            <w:vAlign w:val="center"/>
          </w:tcPr>
          <w:p w14:paraId="5CF944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30" w:type="dxa"/>
            <w:shd w:val="clear" w:color="auto" w:fill="FFFFFF"/>
            <w:tcMar>
              <w:top w:w="0" w:type="dxa"/>
              <w:left w:w="0" w:type="dxa"/>
              <w:bottom w:w="0" w:type="dxa"/>
              <w:right w:w="0" w:type="dxa"/>
            </w:tcMar>
            <w:vAlign w:val="center"/>
          </w:tcPr>
          <w:p w14:paraId="61C751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68AAC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(0.94 -   1)</w:t>
            </w:r>
          </w:p>
        </w:tc>
      </w:tr>
      <w:tr w:rsidR="00785886" w14:paraId="30471BD9" w14:textId="77777777">
        <w:trPr>
          <w:cantSplit/>
          <w:jc w:val="center"/>
        </w:trPr>
        <w:tc>
          <w:tcPr>
            <w:tcW w:w="3530" w:type="dxa"/>
            <w:shd w:val="clear" w:color="auto" w:fill="FFFFFF"/>
            <w:tcMar>
              <w:top w:w="0" w:type="dxa"/>
              <w:left w:w="0" w:type="dxa"/>
              <w:bottom w:w="0" w:type="dxa"/>
              <w:right w:w="0" w:type="dxa"/>
            </w:tcMar>
            <w:vAlign w:val="center"/>
          </w:tcPr>
          <w:p w14:paraId="2F6889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14:paraId="586E0F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115621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0.0049 (0.00081 - 0.011)</w:t>
            </w:r>
          </w:p>
        </w:tc>
      </w:tr>
      <w:tr w:rsidR="00785886" w14:paraId="617E612D" w14:textId="77777777">
        <w:trPr>
          <w:cantSplit/>
          <w:jc w:val="center"/>
        </w:trPr>
        <w:tc>
          <w:tcPr>
            <w:tcW w:w="3530" w:type="dxa"/>
            <w:shd w:val="clear" w:color="auto" w:fill="FFFFFF"/>
            <w:tcMar>
              <w:top w:w="0" w:type="dxa"/>
              <w:left w:w="0" w:type="dxa"/>
              <w:bottom w:w="0" w:type="dxa"/>
              <w:right w:w="0" w:type="dxa"/>
            </w:tcMar>
            <w:vAlign w:val="center"/>
          </w:tcPr>
          <w:p w14:paraId="33042E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30" w:type="dxa"/>
            <w:shd w:val="clear" w:color="auto" w:fill="FFFFFF"/>
            <w:tcMar>
              <w:top w:w="0" w:type="dxa"/>
              <w:left w:w="0" w:type="dxa"/>
              <w:bottom w:w="0" w:type="dxa"/>
              <w:right w:w="0" w:type="dxa"/>
            </w:tcMar>
            <w:vAlign w:val="center"/>
          </w:tcPr>
          <w:p w14:paraId="426A30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7ECEE0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14:paraId="7E56AE75" w14:textId="77777777">
        <w:trPr>
          <w:cantSplit/>
          <w:jc w:val="center"/>
        </w:trPr>
        <w:tc>
          <w:tcPr>
            <w:tcW w:w="3530" w:type="dxa"/>
            <w:shd w:val="clear" w:color="auto" w:fill="FFFFFF"/>
            <w:tcMar>
              <w:top w:w="0" w:type="dxa"/>
              <w:left w:w="0" w:type="dxa"/>
              <w:bottom w:w="0" w:type="dxa"/>
              <w:right w:w="0" w:type="dxa"/>
            </w:tcMar>
            <w:vAlign w:val="center"/>
          </w:tcPr>
          <w:p w14:paraId="4862D8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Upstream WEL other tributaries</w:t>
            </w:r>
          </w:p>
        </w:tc>
        <w:tc>
          <w:tcPr>
            <w:tcW w:w="3530" w:type="dxa"/>
            <w:shd w:val="clear" w:color="auto" w:fill="FFFFFF"/>
            <w:tcMar>
              <w:top w:w="0" w:type="dxa"/>
              <w:left w:w="0" w:type="dxa"/>
              <w:bottom w:w="0" w:type="dxa"/>
              <w:right w:w="0" w:type="dxa"/>
            </w:tcMar>
            <w:vAlign w:val="center"/>
          </w:tcPr>
          <w:p w14:paraId="1317DE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460" w:type="dxa"/>
            <w:shd w:val="clear" w:color="auto" w:fill="FFFFFF"/>
            <w:tcMar>
              <w:top w:w="0" w:type="dxa"/>
              <w:left w:w="0" w:type="dxa"/>
              <w:bottom w:w="0" w:type="dxa"/>
              <w:right w:w="0" w:type="dxa"/>
            </w:tcMar>
            <w:vAlign w:val="center"/>
          </w:tcPr>
          <w:p w14:paraId="15BC92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0.0096 (0.000000000000033 - 0.048)</w:t>
            </w:r>
          </w:p>
        </w:tc>
      </w:tr>
      <w:tr w:rsidR="00785886" w14:paraId="66CD9D00" w14:textId="77777777">
        <w:trPr>
          <w:cantSplit/>
          <w:jc w:val="center"/>
        </w:trPr>
        <w:tc>
          <w:tcPr>
            <w:tcW w:w="3530" w:type="dxa"/>
            <w:shd w:val="clear" w:color="auto" w:fill="FFFFFF"/>
            <w:tcMar>
              <w:top w:w="0" w:type="dxa"/>
              <w:left w:w="0" w:type="dxa"/>
              <w:bottom w:w="0" w:type="dxa"/>
              <w:right w:w="0" w:type="dxa"/>
            </w:tcMar>
            <w:vAlign w:val="center"/>
          </w:tcPr>
          <w:p w14:paraId="5E6FAF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30" w:type="dxa"/>
            <w:shd w:val="clear" w:color="auto" w:fill="FFFFFF"/>
            <w:tcMar>
              <w:top w:w="0" w:type="dxa"/>
              <w:left w:w="0" w:type="dxa"/>
              <w:bottom w:w="0" w:type="dxa"/>
              <w:right w:w="0" w:type="dxa"/>
            </w:tcMar>
            <w:vAlign w:val="center"/>
          </w:tcPr>
          <w:p w14:paraId="7D9E12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434C0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0.99 (0.95 -   1)</w:t>
            </w:r>
          </w:p>
        </w:tc>
      </w:tr>
      <w:tr w:rsidR="00785886" w14:paraId="78117C15" w14:textId="77777777">
        <w:trPr>
          <w:cantSplit/>
          <w:jc w:val="center"/>
        </w:trPr>
        <w:tc>
          <w:tcPr>
            <w:tcW w:w="3530" w:type="dxa"/>
            <w:shd w:val="clear" w:color="auto" w:fill="FFFFFF"/>
            <w:tcMar>
              <w:top w:w="0" w:type="dxa"/>
              <w:left w:w="0" w:type="dxa"/>
              <w:bottom w:w="0" w:type="dxa"/>
              <w:right w:w="0" w:type="dxa"/>
            </w:tcMar>
            <w:vAlign w:val="center"/>
          </w:tcPr>
          <w:p w14:paraId="790CE6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14:paraId="7EF9BD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460" w:type="dxa"/>
            <w:shd w:val="clear" w:color="auto" w:fill="FFFFFF"/>
            <w:tcMar>
              <w:top w:w="0" w:type="dxa"/>
              <w:left w:w="0" w:type="dxa"/>
              <w:bottom w:w="0" w:type="dxa"/>
              <w:right w:w="0" w:type="dxa"/>
            </w:tcMar>
            <w:vAlign w:val="center"/>
          </w:tcPr>
          <w:p w14:paraId="4DDB7B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(0.00000064 -   1)</w:t>
            </w:r>
          </w:p>
        </w:tc>
      </w:tr>
      <w:tr w:rsidR="00785886" w14:paraId="5FA5AF65" w14:textId="77777777">
        <w:trPr>
          <w:cantSplit/>
          <w:jc w:val="center"/>
        </w:trPr>
        <w:tc>
          <w:tcPr>
            <w:tcW w:w="3530" w:type="dxa"/>
            <w:shd w:val="clear" w:color="auto" w:fill="FFFFFF"/>
            <w:tcMar>
              <w:top w:w="0" w:type="dxa"/>
              <w:left w:w="0" w:type="dxa"/>
              <w:bottom w:w="0" w:type="dxa"/>
              <w:right w:w="0" w:type="dxa"/>
            </w:tcMar>
            <w:vAlign w:val="center"/>
          </w:tcPr>
          <w:p w14:paraId="51D232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30" w:type="dxa"/>
            <w:shd w:val="clear" w:color="auto" w:fill="FFFFFF"/>
            <w:tcMar>
              <w:top w:w="0" w:type="dxa"/>
              <w:left w:w="0" w:type="dxa"/>
              <w:bottom w:w="0" w:type="dxa"/>
              <w:right w:w="0" w:type="dxa"/>
            </w:tcMar>
            <w:vAlign w:val="center"/>
          </w:tcPr>
          <w:p w14:paraId="07F3E8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3264E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(0.000000076 -   1)</w:t>
            </w:r>
          </w:p>
        </w:tc>
      </w:tr>
      <w:tr w:rsidR="00785886" w14:paraId="44DDA6C0" w14:textId="77777777">
        <w:trPr>
          <w:cantSplit/>
          <w:jc w:val="center"/>
        </w:trPr>
        <w:tc>
          <w:tcPr>
            <w:tcW w:w="3530" w:type="dxa"/>
            <w:shd w:val="clear" w:color="auto" w:fill="FFFFFF"/>
            <w:tcMar>
              <w:top w:w="0" w:type="dxa"/>
              <w:left w:w="0" w:type="dxa"/>
              <w:bottom w:w="0" w:type="dxa"/>
              <w:right w:w="0" w:type="dxa"/>
            </w:tcMar>
            <w:vAlign w:val="center"/>
          </w:tcPr>
          <w:p w14:paraId="7246A0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14:paraId="1A83E8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518DB8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(0.000000016 - 0.31)</w:t>
            </w:r>
          </w:p>
        </w:tc>
      </w:tr>
      <w:tr w:rsidR="00785886" w14:paraId="4D322A2B" w14:textId="77777777">
        <w:trPr>
          <w:cantSplit/>
          <w:jc w:val="center"/>
        </w:trPr>
        <w:tc>
          <w:tcPr>
            <w:tcW w:w="3530" w:type="dxa"/>
            <w:shd w:val="clear" w:color="auto" w:fill="FFFFFF"/>
            <w:tcMar>
              <w:top w:w="0" w:type="dxa"/>
              <w:left w:w="0" w:type="dxa"/>
              <w:bottom w:w="0" w:type="dxa"/>
              <w:right w:w="0" w:type="dxa"/>
            </w:tcMar>
            <w:vAlign w:val="center"/>
          </w:tcPr>
          <w:p w14:paraId="0652E8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30" w:type="dxa"/>
            <w:shd w:val="clear" w:color="auto" w:fill="FFFFFF"/>
            <w:tcMar>
              <w:top w:w="0" w:type="dxa"/>
              <w:left w:w="0" w:type="dxa"/>
              <w:bottom w:w="0" w:type="dxa"/>
              <w:right w:w="0" w:type="dxa"/>
            </w:tcMar>
            <w:vAlign w:val="center"/>
          </w:tcPr>
          <w:p w14:paraId="35B3D4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4EDB46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(0.69 -   1)</w:t>
            </w:r>
          </w:p>
        </w:tc>
      </w:tr>
      <w:tr w:rsidR="00785886" w14:paraId="1684AEDF" w14:textId="77777777">
        <w:trPr>
          <w:cantSplit/>
          <w:jc w:val="center"/>
        </w:trPr>
        <w:tc>
          <w:tcPr>
            <w:tcW w:w="3530" w:type="dxa"/>
            <w:shd w:val="clear" w:color="auto" w:fill="FFFFFF"/>
            <w:tcMar>
              <w:top w:w="0" w:type="dxa"/>
              <w:left w:w="0" w:type="dxa"/>
              <w:bottom w:w="0" w:type="dxa"/>
              <w:right w:w="0" w:type="dxa"/>
            </w:tcMar>
            <w:vAlign w:val="center"/>
          </w:tcPr>
          <w:p w14:paraId="188881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14:paraId="47E18D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331061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(0.000000046 -   1)</w:t>
            </w:r>
          </w:p>
        </w:tc>
      </w:tr>
      <w:tr w:rsidR="00785886" w14:paraId="4E1E783C" w14:textId="77777777">
        <w:trPr>
          <w:cantSplit/>
          <w:jc w:val="center"/>
        </w:trPr>
        <w:tc>
          <w:tcPr>
            <w:tcW w:w="3530" w:type="dxa"/>
            <w:shd w:val="clear" w:color="auto" w:fill="FFFFFF"/>
            <w:tcMar>
              <w:top w:w="0" w:type="dxa"/>
              <w:left w:w="0" w:type="dxa"/>
              <w:bottom w:w="0" w:type="dxa"/>
              <w:right w:w="0" w:type="dxa"/>
            </w:tcMar>
            <w:vAlign w:val="center"/>
          </w:tcPr>
          <w:p w14:paraId="7B3559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30" w:type="dxa"/>
            <w:shd w:val="clear" w:color="auto" w:fill="FFFFFF"/>
            <w:tcMar>
              <w:top w:w="0" w:type="dxa"/>
              <w:left w:w="0" w:type="dxa"/>
              <w:bottom w:w="0" w:type="dxa"/>
              <w:right w:w="0" w:type="dxa"/>
            </w:tcMar>
            <w:vAlign w:val="center"/>
          </w:tcPr>
          <w:p w14:paraId="48C048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139820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(0.0000002 -   1)</w:t>
            </w:r>
          </w:p>
        </w:tc>
      </w:tr>
      <w:tr w:rsidR="00785886" w14:paraId="342C0E48" w14:textId="77777777">
        <w:trPr>
          <w:cantSplit/>
          <w:jc w:val="center"/>
        </w:trPr>
        <w:tc>
          <w:tcPr>
            <w:tcW w:w="3530" w:type="dxa"/>
            <w:shd w:val="clear" w:color="auto" w:fill="FFFFFF"/>
            <w:tcMar>
              <w:top w:w="0" w:type="dxa"/>
              <w:left w:w="0" w:type="dxa"/>
              <w:bottom w:w="0" w:type="dxa"/>
              <w:right w:w="0" w:type="dxa"/>
            </w:tcMar>
            <w:vAlign w:val="center"/>
          </w:tcPr>
          <w:p w14:paraId="01F777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14:paraId="0DB344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314B63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0.54 (0.0000005 -   1)</w:t>
            </w:r>
          </w:p>
        </w:tc>
      </w:tr>
      <w:tr w:rsidR="00785886" w14:paraId="528F82E8" w14:textId="77777777">
        <w:trPr>
          <w:cantSplit/>
          <w:jc w:val="center"/>
        </w:trPr>
        <w:tc>
          <w:tcPr>
            <w:tcW w:w="3530" w:type="dxa"/>
            <w:shd w:val="clear" w:color="auto" w:fill="FFFFFF"/>
            <w:tcMar>
              <w:top w:w="0" w:type="dxa"/>
              <w:left w:w="0" w:type="dxa"/>
              <w:bottom w:w="0" w:type="dxa"/>
              <w:right w:w="0" w:type="dxa"/>
            </w:tcMar>
            <w:vAlign w:val="center"/>
          </w:tcPr>
          <w:p w14:paraId="192CAD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30" w:type="dxa"/>
            <w:shd w:val="clear" w:color="auto" w:fill="FFFFFF"/>
            <w:tcMar>
              <w:top w:w="0" w:type="dxa"/>
              <w:left w:w="0" w:type="dxa"/>
              <w:bottom w:w="0" w:type="dxa"/>
              <w:right w:w="0" w:type="dxa"/>
            </w:tcMar>
            <w:vAlign w:val="center"/>
          </w:tcPr>
          <w:p w14:paraId="61FCB3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367C1D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0.46 (0.0000018 -   1)</w:t>
            </w:r>
          </w:p>
        </w:tc>
      </w:tr>
      <w:tr w:rsidR="00785886" w14:paraId="6B089E79" w14:textId="77777777">
        <w:trPr>
          <w:cantSplit/>
          <w:jc w:val="center"/>
        </w:trPr>
        <w:tc>
          <w:tcPr>
            <w:tcW w:w="3530" w:type="dxa"/>
            <w:shd w:val="clear" w:color="auto" w:fill="FFFFFF"/>
            <w:tcMar>
              <w:top w:w="0" w:type="dxa"/>
              <w:left w:w="0" w:type="dxa"/>
              <w:bottom w:w="0" w:type="dxa"/>
              <w:right w:w="0" w:type="dxa"/>
            </w:tcMar>
            <w:vAlign w:val="center"/>
          </w:tcPr>
          <w:p w14:paraId="669DE4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14:paraId="525EB9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16EF07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0.56 (0.00000032 -   1)</w:t>
            </w:r>
          </w:p>
        </w:tc>
      </w:tr>
      <w:tr w:rsidR="00785886" w14:paraId="0E6DA0F5" w14:textId="77777777">
        <w:trPr>
          <w:cantSplit/>
          <w:jc w:val="center"/>
        </w:trPr>
        <w:tc>
          <w:tcPr>
            <w:tcW w:w="3530" w:type="dxa"/>
            <w:shd w:val="clear" w:color="auto" w:fill="FFFFFF"/>
            <w:tcMar>
              <w:top w:w="0" w:type="dxa"/>
              <w:left w:w="0" w:type="dxa"/>
              <w:bottom w:w="0" w:type="dxa"/>
              <w:right w:w="0" w:type="dxa"/>
            </w:tcMar>
            <w:vAlign w:val="center"/>
          </w:tcPr>
          <w:p w14:paraId="44B466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30" w:type="dxa"/>
            <w:shd w:val="clear" w:color="auto" w:fill="FFFFFF"/>
            <w:tcMar>
              <w:top w:w="0" w:type="dxa"/>
              <w:left w:w="0" w:type="dxa"/>
              <w:bottom w:w="0" w:type="dxa"/>
              <w:right w:w="0" w:type="dxa"/>
            </w:tcMar>
            <w:vAlign w:val="center"/>
          </w:tcPr>
          <w:p w14:paraId="57C7F8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shd w:val="clear" w:color="auto" w:fill="FFFFFF"/>
            <w:tcMar>
              <w:top w:w="0" w:type="dxa"/>
              <w:left w:w="0" w:type="dxa"/>
              <w:bottom w:w="0" w:type="dxa"/>
              <w:right w:w="0" w:type="dxa"/>
            </w:tcMar>
            <w:vAlign w:val="center"/>
          </w:tcPr>
          <w:p w14:paraId="2DA42D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0.44 (0.000003 -   1)</w:t>
            </w:r>
          </w:p>
        </w:tc>
      </w:tr>
      <w:tr w:rsidR="00785886" w14:paraId="1BA65B9A" w14:textId="77777777">
        <w:trPr>
          <w:cantSplit/>
          <w:jc w:val="center"/>
        </w:trPr>
        <w:tc>
          <w:tcPr>
            <w:tcW w:w="3530" w:type="dxa"/>
            <w:shd w:val="clear" w:color="auto" w:fill="FFFFFF"/>
            <w:tcMar>
              <w:top w:w="0" w:type="dxa"/>
              <w:left w:w="0" w:type="dxa"/>
              <w:bottom w:w="0" w:type="dxa"/>
              <w:right w:w="0" w:type="dxa"/>
            </w:tcMar>
            <w:vAlign w:val="center"/>
          </w:tcPr>
          <w:p w14:paraId="1EC48B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shd w:val="clear" w:color="auto" w:fill="FFFFFF"/>
            <w:tcMar>
              <w:top w:w="0" w:type="dxa"/>
              <w:left w:w="0" w:type="dxa"/>
              <w:bottom w:w="0" w:type="dxa"/>
              <w:right w:w="0" w:type="dxa"/>
            </w:tcMar>
            <w:vAlign w:val="center"/>
          </w:tcPr>
          <w:p w14:paraId="753240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460" w:type="dxa"/>
            <w:shd w:val="clear" w:color="auto" w:fill="FFFFFF"/>
            <w:tcMar>
              <w:top w:w="0" w:type="dxa"/>
              <w:left w:w="0" w:type="dxa"/>
              <w:bottom w:w="0" w:type="dxa"/>
              <w:right w:w="0" w:type="dxa"/>
            </w:tcMar>
            <w:vAlign w:val="center"/>
          </w:tcPr>
          <w:p w14:paraId="23D41E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(0.00000012 -   1)</w:t>
            </w:r>
          </w:p>
        </w:tc>
      </w:tr>
      <w:tr w:rsidR="00785886" w14:paraId="0097A8EE" w14:textId="77777777">
        <w:trPr>
          <w:cantSplit/>
          <w:jc w:val="center"/>
        </w:trPr>
        <w:tc>
          <w:tcPr>
            <w:tcW w:w="3530" w:type="dxa"/>
            <w:tcBorders>
              <w:bottom w:val="single" w:sz="16" w:space="0" w:color="666666"/>
            </w:tcBorders>
            <w:shd w:val="clear" w:color="auto" w:fill="FFFFFF"/>
            <w:tcMar>
              <w:top w:w="0" w:type="dxa"/>
              <w:left w:w="0" w:type="dxa"/>
              <w:bottom w:w="0" w:type="dxa"/>
              <w:right w:w="0" w:type="dxa"/>
            </w:tcMar>
            <w:vAlign w:val="center"/>
          </w:tcPr>
          <w:p w14:paraId="5814E7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30" w:type="dxa"/>
            <w:tcBorders>
              <w:bottom w:val="single" w:sz="16" w:space="0" w:color="666666"/>
            </w:tcBorders>
            <w:shd w:val="clear" w:color="auto" w:fill="FFFFFF"/>
            <w:tcMar>
              <w:top w:w="0" w:type="dxa"/>
              <w:left w:w="0" w:type="dxa"/>
              <w:bottom w:w="0" w:type="dxa"/>
              <w:right w:w="0" w:type="dxa"/>
            </w:tcMar>
            <w:vAlign w:val="center"/>
          </w:tcPr>
          <w:p w14:paraId="34F3C2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460" w:type="dxa"/>
            <w:tcBorders>
              <w:bottom w:val="single" w:sz="16" w:space="0" w:color="666666"/>
            </w:tcBorders>
            <w:shd w:val="clear" w:color="auto" w:fill="FFFFFF"/>
            <w:tcMar>
              <w:top w:w="0" w:type="dxa"/>
              <w:left w:w="0" w:type="dxa"/>
              <w:bottom w:w="0" w:type="dxa"/>
              <w:right w:w="0" w:type="dxa"/>
            </w:tcMar>
            <w:vAlign w:val="center"/>
          </w:tcPr>
          <w:p w14:paraId="0668E1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(0.000000073 -   1)</w:t>
            </w:r>
          </w:p>
        </w:tc>
      </w:tr>
    </w:tbl>
    <w:p w14:paraId="55386C28" w14:textId="77777777" w:rsidR="00785886" w:rsidRDefault="00C5045B">
      <w:pPr>
        <w:pStyle w:val="BodyText"/>
      </w:pPr>
      <w:r>
        <w:t xml:space="preserve">  </w:t>
      </w:r>
    </w:p>
    <w:p w14:paraId="709A0F20" w14:textId="77777777" w:rsidR="00785886" w:rsidRDefault="00C5045B">
      <w:pPr>
        <w:pStyle w:val="Heading2"/>
      </w:pPr>
      <w:bookmarkStart w:id="215" w:name="_Toc121495941"/>
      <w:bookmarkStart w:id="216" w:name="snake-river-basin-steelhead-1"/>
      <w:bookmarkEnd w:id="214"/>
      <w:r>
        <w:t>Snake River Basin Steelhead</w:t>
      </w:r>
      <w:bookmarkEnd w:id="215"/>
    </w:p>
    <w:p w14:paraId="614326B3"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18</w:t>
      </w:r>
      <w:r>
        <w:rPr>
          <w:b/>
        </w:rPr>
        <w:fldChar w:fldCharType="end"/>
      </w:r>
      <w:r>
        <w:t>: Movement probabilities for Tucannon River Steelhead.</w:t>
      </w:r>
    </w:p>
    <w:tbl>
      <w:tblPr>
        <w:tblW w:w="0" w:type="auto"/>
        <w:jc w:val="center"/>
        <w:tblLayout w:type="fixed"/>
        <w:tblLook w:val="0420" w:firstRow="1" w:lastRow="0" w:firstColumn="0" w:lastColumn="0" w:noHBand="0" w:noVBand="1"/>
      </w:tblPr>
      <w:tblGrid>
        <w:gridCol w:w="3646"/>
        <w:gridCol w:w="3646"/>
        <w:gridCol w:w="4228"/>
      </w:tblGrid>
      <w:tr w:rsidR="00785886" w14:paraId="67FF5129" w14:textId="77777777">
        <w:trPr>
          <w:cantSplit/>
          <w:tblHeader/>
          <w:jc w:val="center"/>
        </w:trPr>
        <w:tc>
          <w:tcPr>
            <w:tcW w:w="36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3086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6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8A114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989E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0042C9C7" w14:textId="77777777">
        <w:trPr>
          <w:cantSplit/>
          <w:jc w:val="center"/>
        </w:trPr>
        <w:tc>
          <w:tcPr>
            <w:tcW w:w="3646" w:type="dxa"/>
            <w:shd w:val="clear" w:color="auto" w:fill="FFFFFF"/>
            <w:tcMar>
              <w:top w:w="0" w:type="dxa"/>
              <w:left w:w="0" w:type="dxa"/>
              <w:bottom w:w="0" w:type="dxa"/>
              <w:right w:w="0" w:type="dxa"/>
            </w:tcMar>
            <w:vAlign w:val="center"/>
          </w:tcPr>
          <w:p w14:paraId="48D97E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646" w:type="dxa"/>
            <w:shd w:val="clear" w:color="auto" w:fill="FFFFFF"/>
            <w:tcMar>
              <w:top w:w="0" w:type="dxa"/>
              <w:left w:w="0" w:type="dxa"/>
              <w:bottom w:w="0" w:type="dxa"/>
              <w:right w:w="0" w:type="dxa"/>
            </w:tcMar>
            <w:vAlign w:val="center"/>
          </w:tcPr>
          <w:p w14:paraId="5AE0FC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14:paraId="0434FF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14:paraId="61BA8177" w14:textId="77777777">
        <w:trPr>
          <w:cantSplit/>
          <w:jc w:val="center"/>
        </w:trPr>
        <w:tc>
          <w:tcPr>
            <w:tcW w:w="3646" w:type="dxa"/>
            <w:shd w:val="clear" w:color="auto" w:fill="FFFFFF"/>
            <w:tcMar>
              <w:top w:w="0" w:type="dxa"/>
              <w:left w:w="0" w:type="dxa"/>
              <w:bottom w:w="0" w:type="dxa"/>
              <w:right w:w="0" w:type="dxa"/>
            </w:tcMar>
            <w:vAlign w:val="center"/>
          </w:tcPr>
          <w:p w14:paraId="1D4396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646" w:type="dxa"/>
            <w:shd w:val="clear" w:color="auto" w:fill="FFFFFF"/>
            <w:tcMar>
              <w:top w:w="0" w:type="dxa"/>
              <w:left w:w="0" w:type="dxa"/>
              <w:bottom w:w="0" w:type="dxa"/>
              <w:right w:w="0" w:type="dxa"/>
            </w:tcMar>
            <w:vAlign w:val="center"/>
          </w:tcPr>
          <w:p w14:paraId="450124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57DA03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14:paraId="546AF625" w14:textId="77777777">
        <w:trPr>
          <w:cantSplit/>
          <w:jc w:val="center"/>
        </w:trPr>
        <w:tc>
          <w:tcPr>
            <w:tcW w:w="3646" w:type="dxa"/>
            <w:shd w:val="clear" w:color="auto" w:fill="FFFFFF"/>
            <w:tcMar>
              <w:top w:w="0" w:type="dxa"/>
              <w:left w:w="0" w:type="dxa"/>
              <w:bottom w:w="0" w:type="dxa"/>
              <w:right w:w="0" w:type="dxa"/>
            </w:tcMar>
            <w:vAlign w:val="center"/>
          </w:tcPr>
          <w:p w14:paraId="4B0591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14:paraId="2FA497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228" w:type="dxa"/>
            <w:shd w:val="clear" w:color="auto" w:fill="FFFFFF"/>
            <w:tcMar>
              <w:top w:w="0" w:type="dxa"/>
              <w:left w:w="0" w:type="dxa"/>
              <w:bottom w:w="0" w:type="dxa"/>
              <w:right w:w="0" w:type="dxa"/>
            </w:tcMar>
            <w:vAlign w:val="center"/>
          </w:tcPr>
          <w:p w14:paraId="5847C5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14:paraId="28E78194" w14:textId="77777777">
        <w:trPr>
          <w:cantSplit/>
          <w:jc w:val="center"/>
        </w:trPr>
        <w:tc>
          <w:tcPr>
            <w:tcW w:w="3646" w:type="dxa"/>
            <w:shd w:val="clear" w:color="auto" w:fill="FFFFFF"/>
            <w:tcMar>
              <w:top w:w="0" w:type="dxa"/>
              <w:left w:w="0" w:type="dxa"/>
              <w:bottom w:w="0" w:type="dxa"/>
              <w:right w:w="0" w:type="dxa"/>
            </w:tcMar>
            <w:vAlign w:val="center"/>
          </w:tcPr>
          <w:p w14:paraId="2671CB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14:paraId="768E25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14:paraId="4632E0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14:paraId="63A6DB87" w14:textId="77777777">
        <w:trPr>
          <w:cantSplit/>
          <w:jc w:val="center"/>
        </w:trPr>
        <w:tc>
          <w:tcPr>
            <w:tcW w:w="3646" w:type="dxa"/>
            <w:shd w:val="clear" w:color="auto" w:fill="FFFFFF"/>
            <w:tcMar>
              <w:top w:w="0" w:type="dxa"/>
              <w:left w:w="0" w:type="dxa"/>
              <w:bottom w:w="0" w:type="dxa"/>
              <w:right w:w="0" w:type="dxa"/>
            </w:tcMar>
            <w:vAlign w:val="center"/>
          </w:tcPr>
          <w:p w14:paraId="5462C1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14:paraId="6BA4BC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228" w:type="dxa"/>
            <w:shd w:val="clear" w:color="auto" w:fill="FFFFFF"/>
            <w:tcMar>
              <w:top w:w="0" w:type="dxa"/>
              <w:left w:w="0" w:type="dxa"/>
              <w:bottom w:w="0" w:type="dxa"/>
              <w:right w:w="0" w:type="dxa"/>
            </w:tcMar>
            <w:vAlign w:val="center"/>
          </w:tcPr>
          <w:p w14:paraId="29E57A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14:paraId="6760F62F" w14:textId="77777777">
        <w:trPr>
          <w:cantSplit/>
          <w:jc w:val="center"/>
        </w:trPr>
        <w:tc>
          <w:tcPr>
            <w:tcW w:w="3646" w:type="dxa"/>
            <w:shd w:val="clear" w:color="auto" w:fill="FFFFFF"/>
            <w:tcMar>
              <w:top w:w="0" w:type="dxa"/>
              <w:left w:w="0" w:type="dxa"/>
              <w:bottom w:w="0" w:type="dxa"/>
              <w:right w:w="0" w:type="dxa"/>
            </w:tcMar>
            <w:vAlign w:val="center"/>
          </w:tcPr>
          <w:p w14:paraId="1340BE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14:paraId="35CCD9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228" w:type="dxa"/>
            <w:shd w:val="clear" w:color="auto" w:fill="FFFFFF"/>
            <w:tcMar>
              <w:top w:w="0" w:type="dxa"/>
              <w:left w:w="0" w:type="dxa"/>
              <w:bottom w:w="0" w:type="dxa"/>
              <w:right w:w="0" w:type="dxa"/>
            </w:tcMar>
            <w:vAlign w:val="center"/>
          </w:tcPr>
          <w:p w14:paraId="0EBC42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14:paraId="6E4E74F4" w14:textId="77777777">
        <w:trPr>
          <w:cantSplit/>
          <w:jc w:val="center"/>
        </w:trPr>
        <w:tc>
          <w:tcPr>
            <w:tcW w:w="3646" w:type="dxa"/>
            <w:shd w:val="clear" w:color="auto" w:fill="FFFFFF"/>
            <w:tcMar>
              <w:top w:w="0" w:type="dxa"/>
              <w:left w:w="0" w:type="dxa"/>
              <w:bottom w:w="0" w:type="dxa"/>
              <w:right w:w="0" w:type="dxa"/>
            </w:tcMar>
            <w:vAlign w:val="center"/>
          </w:tcPr>
          <w:p w14:paraId="0DD152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14:paraId="325F616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228" w:type="dxa"/>
            <w:shd w:val="clear" w:color="auto" w:fill="FFFFFF"/>
            <w:tcMar>
              <w:top w:w="0" w:type="dxa"/>
              <w:left w:w="0" w:type="dxa"/>
              <w:bottom w:w="0" w:type="dxa"/>
              <w:right w:w="0" w:type="dxa"/>
            </w:tcMar>
            <w:vAlign w:val="center"/>
          </w:tcPr>
          <w:p w14:paraId="10281F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14:paraId="39393B28" w14:textId="77777777">
        <w:trPr>
          <w:cantSplit/>
          <w:jc w:val="center"/>
        </w:trPr>
        <w:tc>
          <w:tcPr>
            <w:tcW w:w="3646" w:type="dxa"/>
            <w:shd w:val="clear" w:color="auto" w:fill="FFFFFF"/>
            <w:tcMar>
              <w:top w:w="0" w:type="dxa"/>
              <w:left w:w="0" w:type="dxa"/>
              <w:bottom w:w="0" w:type="dxa"/>
              <w:right w:w="0" w:type="dxa"/>
            </w:tcMar>
            <w:vAlign w:val="center"/>
          </w:tcPr>
          <w:p w14:paraId="52E998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14:paraId="668FE50B"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228" w:type="dxa"/>
            <w:shd w:val="clear" w:color="auto" w:fill="FFFFFF"/>
            <w:tcMar>
              <w:top w:w="0" w:type="dxa"/>
              <w:left w:w="0" w:type="dxa"/>
              <w:bottom w:w="0" w:type="dxa"/>
              <w:right w:w="0" w:type="dxa"/>
            </w:tcMar>
            <w:vAlign w:val="center"/>
          </w:tcPr>
          <w:p w14:paraId="3952D1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14:paraId="35FE8393" w14:textId="77777777">
        <w:trPr>
          <w:cantSplit/>
          <w:jc w:val="center"/>
        </w:trPr>
        <w:tc>
          <w:tcPr>
            <w:tcW w:w="3646" w:type="dxa"/>
            <w:shd w:val="clear" w:color="auto" w:fill="FFFFFF"/>
            <w:tcMar>
              <w:top w:w="0" w:type="dxa"/>
              <w:left w:w="0" w:type="dxa"/>
              <w:bottom w:w="0" w:type="dxa"/>
              <w:right w:w="0" w:type="dxa"/>
            </w:tcMar>
            <w:vAlign w:val="center"/>
          </w:tcPr>
          <w:p w14:paraId="639F51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14:paraId="720027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228" w:type="dxa"/>
            <w:shd w:val="clear" w:color="auto" w:fill="FFFFFF"/>
            <w:tcMar>
              <w:top w:w="0" w:type="dxa"/>
              <w:left w:w="0" w:type="dxa"/>
              <w:bottom w:w="0" w:type="dxa"/>
              <w:right w:w="0" w:type="dxa"/>
            </w:tcMar>
            <w:vAlign w:val="center"/>
          </w:tcPr>
          <w:p w14:paraId="0B0ABC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14:paraId="1FEDEC59" w14:textId="77777777">
        <w:trPr>
          <w:cantSplit/>
          <w:jc w:val="center"/>
        </w:trPr>
        <w:tc>
          <w:tcPr>
            <w:tcW w:w="3646" w:type="dxa"/>
            <w:shd w:val="clear" w:color="auto" w:fill="FFFFFF"/>
            <w:tcMar>
              <w:top w:w="0" w:type="dxa"/>
              <w:left w:w="0" w:type="dxa"/>
              <w:bottom w:w="0" w:type="dxa"/>
              <w:right w:w="0" w:type="dxa"/>
            </w:tcMar>
            <w:vAlign w:val="center"/>
          </w:tcPr>
          <w:p w14:paraId="000A70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14:paraId="2B7A62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228" w:type="dxa"/>
            <w:shd w:val="clear" w:color="auto" w:fill="FFFFFF"/>
            <w:tcMar>
              <w:top w:w="0" w:type="dxa"/>
              <w:left w:w="0" w:type="dxa"/>
              <w:bottom w:w="0" w:type="dxa"/>
              <w:right w:w="0" w:type="dxa"/>
            </w:tcMar>
            <w:vAlign w:val="center"/>
          </w:tcPr>
          <w:p w14:paraId="1119A5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14:paraId="6393A907" w14:textId="77777777">
        <w:trPr>
          <w:cantSplit/>
          <w:jc w:val="center"/>
        </w:trPr>
        <w:tc>
          <w:tcPr>
            <w:tcW w:w="3646" w:type="dxa"/>
            <w:shd w:val="clear" w:color="auto" w:fill="FFFFFF"/>
            <w:tcMar>
              <w:top w:w="0" w:type="dxa"/>
              <w:left w:w="0" w:type="dxa"/>
              <w:bottom w:w="0" w:type="dxa"/>
              <w:right w:w="0" w:type="dxa"/>
            </w:tcMar>
            <w:vAlign w:val="center"/>
          </w:tcPr>
          <w:p w14:paraId="0590E0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46" w:type="dxa"/>
            <w:shd w:val="clear" w:color="auto" w:fill="FFFFFF"/>
            <w:tcMar>
              <w:top w:w="0" w:type="dxa"/>
              <w:left w:w="0" w:type="dxa"/>
              <w:bottom w:w="0" w:type="dxa"/>
              <w:right w:w="0" w:type="dxa"/>
            </w:tcMar>
            <w:vAlign w:val="center"/>
          </w:tcPr>
          <w:p w14:paraId="220399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7F2C5A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14:paraId="3A83BE23" w14:textId="77777777">
        <w:trPr>
          <w:cantSplit/>
          <w:jc w:val="center"/>
        </w:trPr>
        <w:tc>
          <w:tcPr>
            <w:tcW w:w="3646" w:type="dxa"/>
            <w:shd w:val="clear" w:color="auto" w:fill="FFFFFF"/>
            <w:tcMar>
              <w:top w:w="0" w:type="dxa"/>
              <w:left w:w="0" w:type="dxa"/>
              <w:bottom w:w="0" w:type="dxa"/>
              <w:right w:w="0" w:type="dxa"/>
            </w:tcMar>
            <w:vAlign w:val="center"/>
          </w:tcPr>
          <w:p w14:paraId="32C86C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14:paraId="4DF747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14:paraId="226FEA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0.073 (0.067 - 0.079)</w:t>
            </w:r>
          </w:p>
        </w:tc>
      </w:tr>
      <w:tr w:rsidR="00785886" w14:paraId="4FB22A75" w14:textId="77777777">
        <w:trPr>
          <w:cantSplit/>
          <w:jc w:val="center"/>
        </w:trPr>
        <w:tc>
          <w:tcPr>
            <w:tcW w:w="3646" w:type="dxa"/>
            <w:shd w:val="clear" w:color="auto" w:fill="FFFFFF"/>
            <w:tcMar>
              <w:top w:w="0" w:type="dxa"/>
              <w:left w:w="0" w:type="dxa"/>
              <w:bottom w:w="0" w:type="dxa"/>
              <w:right w:w="0" w:type="dxa"/>
            </w:tcMar>
            <w:vAlign w:val="center"/>
          </w:tcPr>
          <w:p w14:paraId="6B2220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MCN to ICH or PRA</w:t>
            </w:r>
          </w:p>
        </w:tc>
        <w:tc>
          <w:tcPr>
            <w:tcW w:w="3646" w:type="dxa"/>
            <w:shd w:val="clear" w:color="auto" w:fill="FFFFFF"/>
            <w:tcMar>
              <w:top w:w="0" w:type="dxa"/>
              <w:left w:w="0" w:type="dxa"/>
              <w:bottom w:w="0" w:type="dxa"/>
              <w:right w:w="0" w:type="dxa"/>
            </w:tcMar>
            <w:vAlign w:val="center"/>
          </w:tcPr>
          <w:p w14:paraId="17513B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228" w:type="dxa"/>
            <w:shd w:val="clear" w:color="auto" w:fill="FFFFFF"/>
            <w:tcMar>
              <w:top w:w="0" w:type="dxa"/>
              <w:left w:w="0" w:type="dxa"/>
              <w:bottom w:w="0" w:type="dxa"/>
              <w:right w:w="0" w:type="dxa"/>
            </w:tcMar>
            <w:vAlign w:val="center"/>
          </w:tcPr>
          <w:p w14:paraId="225FC9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(0.025 - 0.031)</w:t>
            </w:r>
          </w:p>
        </w:tc>
      </w:tr>
      <w:tr w:rsidR="00785886" w14:paraId="7C00D035" w14:textId="77777777">
        <w:trPr>
          <w:cantSplit/>
          <w:jc w:val="center"/>
        </w:trPr>
        <w:tc>
          <w:tcPr>
            <w:tcW w:w="3646" w:type="dxa"/>
            <w:shd w:val="clear" w:color="auto" w:fill="FFFFFF"/>
            <w:tcMar>
              <w:top w:w="0" w:type="dxa"/>
              <w:left w:w="0" w:type="dxa"/>
              <w:bottom w:w="0" w:type="dxa"/>
              <w:right w:w="0" w:type="dxa"/>
            </w:tcMar>
            <w:vAlign w:val="center"/>
          </w:tcPr>
          <w:p w14:paraId="01139F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14:paraId="68E25D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228" w:type="dxa"/>
            <w:shd w:val="clear" w:color="auto" w:fill="FFFFFF"/>
            <w:tcMar>
              <w:top w:w="0" w:type="dxa"/>
              <w:left w:w="0" w:type="dxa"/>
              <w:bottom w:w="0" w:type="dxa"/>
              <w:right w:w="0" w:type="dxa"/>
            </w:tcMar>
            <w:vAlign w:val="center"/>
          </w:tcPr>
          <w:p w14:paraId="4F2FE8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0.85 (0.84 - 0.87)</w:t>
            </w:r>
          </w:p>
        </w:tc>
      </w:tr>
      <w:tr w:rsidR="00785886" w14:paraId="69257AA1" w14:textId="77777777">
        <w:trPr>
          <w:cantSplit/>
          <w:jc w:val="center"/>
        </w:trPr>
        <w:tc>
          <w:tcPr>
            <w:tcW w:w="3646" w:type="dxa"/>
            <w:shd w:val="clear" w:color="auto" w:fill="FFFFFF"/>
            <w:tcMar>
              <w:top w:w="0" w:type="dxa"/>
              <w:left w:w="0" w:type="dxa"/>
              <w:bottom w:w="0" w:type="dxa"/>
              <w:right w:w="0" w:type="dxa"/>
            </w:tcMar>
            <w:vAlign w:val="center"/>
          </w:tcPr>
          <w:p w14:paraId="464085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14:paraId="345CCF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228" w:type="dxa"/>
            <w:shd w:val="clear" w:color="auto" w:fill="FFFFFF"/>
            <w:tcMar>
              <w:top w:w="0" w:type="dxa"/>
              <w:left w:w="0" w:type="dxa"/>
              <w:bottom w:w="0" w:type="dxa"/>
              <w:right w:w="0" w:type="dxa"/>
            </w:tcMar>
            <w:vAlign w:val="center"/>
          </w:tcPr>
          <w:p w14:paraId="6798BA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0.0009 (0.00055 - 0.0013)</w:t>
            </w:r>
          </w:p>
        </w:tc>
      </w:tr>
      <w:tr w:rsidR="00785886" w14:paraId="3F7441C7" w14:textId="77777777">
        <w:trPr>
          <w:cantSplit/>
          <w:jc w:val="center"/>
        </w:trPr>
        <w:tc>
          <w:tcPr>
            <w:tcW w:w="3646" w:type="dxa"/>
            <w:shd w:val="clear" w:color="auto" w:fill="FFFFFF"/>
            <w:tcMar>
              <w:top w:w="0" w:type="dxa"/>
              <w:left w:w="0" w:type="dxa"/>
              <w:bottom w:w="0" w:type="dxa"/>
              <w:right w:w="0" w:type="dxa"/>
            </w:tcMar>
            <w:vAlign w:val="center"/>
          </w:tcPr>
          <w:p w14:paraId="5DDE55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14:paraId="357ED4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228" w:type="dxa"/>
            <w:shd w:val="clear" w:color="auto" w:fill="FFFFFF"/>
            <w:tcMar>
              <w:top w:w="0" w:type="dxa"/>
              <w:left w:w="0" w:type="dxa"/>
              <w:bottom w:w="0" w:type="dxa"/>
              <w:right w:w="0" w:type="dxa"/>
            </w:tcMar>
            <w:vAlign w:val="center"/>
          </w:tcPr>
          <w:p w14:paraId="5DAC8B9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0.0055 (0.0022 - 0.016)</w:t>
            </w:r>
          </w:p>
        </w:tc>
      </w:tr>
      <w:tr w:rsidR="00785886" w14:paraId="3F231824" w14:textId="77777777">
        <w:trPr>
          <w:cantSplit/>
          <w:jc w:val="center"/>
        </w:trPr>
        <w:tc>
          <w:tcPr>
            <w:tcW w:w="3646" w:type="dxa"/>
            <w:shd w:val="clear" w:color="auto" w:fill="FFFFFF"/>
            <w:tcMar>
              <w:top w:w="0" w:type="dxa"/>
              <w:left w:w="0" w:type="dxa"/>
              <w:bottom w:w="0" w:type="dxa"/>
              <w:right w:w="0" w:type="dxa"/>
            </w:tcMar>
            <w:vAlign w:val="center"/>
          </w:tcPr>
          <w:p w14:paraId="6A0C36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46" w:type="dxa"/>
            <w:shd w:val="clear" w:color="auto" w:fill="FFFFFF"/>
            <w:tcMar>
              <w:top w:w="0" w:type="dxa"/>
              <w:left w:w="0" w:type="dxa"/>
              <w:bottom w:w="0" w:type="dxa"/>
              <w:right w:w="0" w:type="dxa"/>
            </w:tcMar>
            <w:vAlign w:val="center"/>
          </w:tcPr>
          <w:p w14:paraId="71A3EE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38FF8F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(0.026 - 0.043)</w:t>
            </w:r>
          </w:p>
        </w:tc>
      </w:tr>
      <w:tr w:rsidR="00785886" w14:paraId="27E4359F" w14:textId="77777777">
        <w:trPr>
          <w:cantSplit/>
          <w:jc w:val="center"/>
        </w:trPr>
        <w:tc>
          <w:tcPr>
            <w:tcW w:w="3646" w:type="dxa"/>
            <w:shd w:val="clear" w:color="auto" w:fill="FFFFFF"/>
            <w:tcMar>
              <w:top w:w="0" w:type="dxa"/>
              <w:left w:w="0" w:type="dxa"/>
              <w:bottom w:w="0" w:type="dxa"/>
              <w:right w:w="0" w:type="dxa"/>
            </w:tcMar>
            <w:vAlign w:val="center"/>
          </w:tcPr>
          <w:p w14:paraId="406202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646" w:type="dxa"/>
            <w:shd w:val="clear" w:color="auto" w:fill="FFFFFF"/>
            <w:tcMar>
              <w:top w:w="0" w:type="dxa"/>
              <w:left w:w="0" w:type="dxa"/>
              <w:bottom w:w="0" w:type="dxa"/>
              <w:right w:w="0" w:type="dxa"/>
            </w:tcMar>
            <w:vAlign w:val="center"/>
          </w:tcPr>
          <w:p w14:paraId="0B07F3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14:paraId="4B0207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682C86A2" w14:textId="77777777">
        <w:trPr>
          <w:cantSplit/>
          <w:jc w:val="center"/>
        </w:trPr>
        <w:tc>
          <w:tcPr>
            <w:tcW w:w="3646" w:type="dxa"/>
            <w:shd w:val="clear" w:color="auto" w:fill="FFFFFF"/>
            <w:tcMar>
              <w:top w:w="0" w:type="dxa"/>
              <w:left w:w="0" w:type="dxa"/>
              <w:bottom w:w="0" w:type="dxa"/>
              <w:right w:w="0" w:type="dxa"/>
            </w:tcMar>
            <w:vAlign w:val="center"/>
          </w:tcPr>
          <w:p w14:paraId="78E9D7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646" w:type="dxa"/>
            <w:shd w:val="clear" w:color="auto" w:fill="FFFFFF"/>
            <w:tcMar>
              <w:top w:w="0" w:type="dxa"/>
              <w:left w:w="0" w:type="dxa"/>
              <w:bottom w:w="0" w:type="dxa"/>
              <w:right w:w="0" w:type="dxa"/>
            </w:tcMar>
            <w:vAlign w:val="center"/>
          </w:tcPr>
          <w:p w14:paraId="3E06A3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228" w:type="dxa"/>
            <w:shd w:val="clear" w:color="auto" w:fill="FFFFFF"/>
            <w:tcMar>
              <w:top w:w="0" w:type="dxa"/>
              <w:left w:w="0" w:type="dxa"/>
              <w:bottom w:w="0" w:type="dxa"/>
              <w:right w:w="0" w:type="dxa"/>
            </w:tcMar>
            <w:vAlign w:val="center"/>
          </w:tcPr>
          <w:p w14:paraId="1FAA6D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477B8366" w14:textId="77777777">
        <w:trPr>
          <w:cantSplit/>
          <w:jc w:val="center"/>
        </w:trPr>
        <w:tc>
          <w:tcPr>
            <w:tcW w:w="3646" w:type="dxa"/>
            <w:shd w:val="clear" w:color="auto" w:fill="FFFFFF"/>
            <w:tcMar>
              <w:top w:w="0" w:type="dxa"/>
              <w:left w:w="0" w:type="dxa"/>
              <w:bottom w:w="0" w:type="dxa"/>
              <w:right w:w="0" w:type="dxa"/>
            </w:tcMar>
            <w:vAlign w:val="center"/>
          </w:tcPr>
          <w:p w14:paraId="0F35E2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646" w:type="dxa"/>
            <w:shd w:val="clear" w:color="auto" w:fill="FFFFFF"/>
            <w:tcMar>
              <w:top w:w="0" w:type="dxa"/>
              <w:left w:w="0" w:type="dxa"/>
              <w:bottom w:w="0" w:type="dxa"/>
              <w:right w:w="0" w:type="dxa"/>
            </w:tcMar>
            <w:vAlign w:val="center"/>
          </w:tcPr>
          <w:p w14:paraId="21498B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1D725D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14:paraId="7A0BC850" w14:textId="77777777">
        <w:trPr>
          <w:cantSplit/>
          <w:jc w:val="center"/>
        </w:trPr>
        <w:tc>
          <w:tcPr>
            <w:tcW w:w="3646" w:type="dxa"/>
            <w:shd w:val="clear" w:color="auto" w:fill="FFFFFF"/>
            <w:tcMar>
              <w:top w:w="0" w:type="dxa"/>
              <w:left w:w="0" w:type="dxa"/>
              <w:bottom w:w="0" w:type="dxa"/>
              <w:right w:w="0" w:type="dxa"/>
            </w:tcMar>
            <w:vAlign w:val="center"/>
          </w:tcPr>
          <w:p w14:paraId="686CBB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46" w:type="dxa"/>
            <w:shd w:val="clear" w:color="auto" w:fill="FFFFFF"/>
            <w:tcMar>
              <w:top w:w="0" w:type="dxa"/>
              <w:left w:w="0" w:type="dxa"/>
              <w:bottom w:w="0" w:type="dxa"/>
              <w:right w:w="0" w:type="dxa"/>
            </w:tcMar>
            <w:vAlign w:val="center"/>
          </w:tcPr>
          <w:p w14:paraId="2E5255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228" w:type="dxa"/>
            <w:shd w:val="clear" w:color="auto" w:fill="FFFFFF"/>
            <w:tcMar>
              <w:top w:w="0" w:type="dxa"/>
              <w:left w:w="0" w:type="dxa"/>
              <w:bottom w:w="0" w:type="dxa"/>
              <w:right w:w="0" w:type="dxa"/>
            </w:tcMar>
            <w:vAlign w:val="center"/>
          </w:tcPr>
          <w:p w14:paraId="27B230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14:paraId="36FA50DA" w14:textId="77777777">
        <w:trPr>
          <w:cantSplit/>
          <w:jc w:val="center"/>
        </w:trPr>
        <w:tc>
          <w:tcPr>
            <w:tcW w:w="3646" w:type="dxa"/>
            <w:shd w:val="clear" w:color="auto" w:fill="FFFFFF"/>
            <w:tcMar>
              <w:top w:w="0" w:type="dxa"/>
              <w:left w:w="0" w:type="dxa"/>
              <w:bottom w:w="0" w:type="dxa"/>
              <w:right w:w="0" w:type="dxa"/>
            </w:tcMar>
            <w:vAlign w:val="center"/>
          </w:tcPr>
          <w:p w14:paraId="3110AB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46" w:type="dxa"/>
            <w:shd w:val="clear" w:color="auto" w:fill="FFFFFF"/>
            <w:tcMar>
              <w:top w:w="0" w:type="dxa"/>
              <w:left w:w="0" w:type="dxa"/>
              <w:bottom w:w="0" w:type="dxa"/>
              <w:right w:w="0" w:type="dxa"/>
            </w:tcMar>
            <w:vAlign w:val="center"/>
          </w:tcPr>
          <w:p w14:paraId="679268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228" w:type="dxa"/>
            <w:shd w:val="clear" w:color="auto" w:fill="FFFFFF"/>
            <w:tcMar>
              <w:top w:w="0" w:type="dxa"/>
              <w:left w:w="0" w:type="dxa"/>
              <w:bottom w:w="0" w:type="dxa"/>
              <w:right w:w="0" w:type="dxa"/>
            </w:tcMar>
            <w:vAlign w:val="center"/>
          </w:tcPr>
          <w:p w14:paraId="76C321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14:paraId="28D385E2" w14:textId="77777777">
        <w:trPr>
          <w:cantSplit/>
          <w:jc w:val="center"/>
        </w:trPr>
        <w:tc>
          <w:tcPr>
            <w:tcW w:w="3646" w:type="dxa"/>
            <w:shd w:val="clear" w:color="auto" w:fill="FFFFFF"/>
            <w:tcMar>
              <w:top w:w="0" w:type="dxa"/>
              <w:left w:w="0" w:type="dxa"/>
              <w:bottom w:w="0" w:type="dxa"/>
              <w:right w:w="0" w:type="dxa"/>
            </w:tcMar>
            <w:vAlign w:val="center"/>
          </w:tcPr>
          <w:p w14:paraId="3BFC92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46" w:type="dxa"/>
            <w:shd w:val="clear" w:color="auto" w:fill="FFFFFF"/>
            <w:tcMar>
              <w:top w:w="0" w:type="dxa"/>
              <w:left w:w="0" w:type="dxa"/>
              <w:bottom w:w="0" w:type="dxa"/>
              <w:right w:w="0" w:type="dxa"/>
            </w:tcMar>
            <w:vAlign w:val="center"/>
          </w:tcPr>
          <w:p w14:paraId="638C90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228" w:type="dxa"/>
            <w:shd w:val="clear" w:color="auto" w:fill="FFFFFF"/>
            <w:tcMar>
              <w:top w:w="0" w:type="dxa"/>
              <w:left w:w="0" w:type="dxa"/>
              <w:bottom w:w="0" w:type="dxa"/>
              <w:right w:w="0" w:type="dxa"/>
            </w:tcMar>
            <w:vAlign w:val="center"/>
          </w:tcPr>
          <w:p w14:paraId="228A25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14:paraId="351136C2" w14:textId="77777777">
        <w:trPr>
          <w:cantSplit/>
          <w:jc w:val="center"/>
        </w:trPr>
        <w:tc>
          <w:tcPr>
            <w:tcW w:w="3646" w:type="dxa"/>
            <w:shd w:val="clear" w:color="auto" w:fill="FFFFFF"/>
            <w:tcMar>
              <w:top w:w="0" w:type="dxa"/>
              <w:left w:w="0" w:type="dxa"/>
              <w:bottom w:w="0" w:type="dxa"/>
              <w:right w:w="0" w:type="dxa"/>
            </w:tcMar>
            <w:vAlign w:val="center"/>
          </w:tcPr>
          <w:p w14:paraId="55C3FF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46" w:type="dxa"/>
            <w:shd w:val="clear" w:color="auto" w:fill="FFFFFF"/>
            <w:tcMar>
              <w:top w:w="0" w:type="dxa"/>
              <w:left w:w="0" w:type="dxa"/>
              <w:bottom w:w="0" w:type="dxa"/>
              <w:right w:w="0" w:type="dxa"/>
            </w:tcMar>
            <w:vAlign w:val="center"/>
          </w:tcPr>
          <w:p w14:paraId="5B2DA7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018060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14:paraId="20CA1A05" w14:textId="77777777">
        <w:trPr>
          <w:cantSplit/>
          <w:jc w:val="center"/>
        </w:trPr>
        <w:tc>
          <w:tcPr>
            <w:tcW w:w="3646" w:type="dxa"/>
            <w:shd w:val="clear" w:color="auto" w:fill="FFFFFF"/>
            <w:tcMar>
              <w:top w:w="0" w:type="dxa"/>
              <w:left w:w="0" w:type="dxa"/>
              <w:bottom w:w="0" w:type="dxa"/>
              <w:right w:w="0" w:type="dxa"/>
            </w:tcMar>
            <w:vAlign w:val="center"/>
          </w:tcPr>
          <w:p w14:paraId="706E91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46" w:type="dxa"/>
            <w:shd w:val="clear" w:color="auto" w:fill="FFFFFF"/>
            <w:tcMar>
              <w:top w:w="0" w:type="dxa"/>
              <w:left w:w="0" w:type="dxa"/>
              <w:bottom w:w="0" w:type="dxa"/>
              <w:right w:w="0" w:type="dxa"/>
            </w:tcMar>
            <w:vAlign w:val="center"/>
          </w:tcPr>
          <w:p w14:paraId="5CE255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228" w:type="dxa"/>
            <w:shd w:val="clear" w:color="auto" w:fill="FFFFFF"/>
            <w:tcMar>
              <w:top w:w="0" w:type="dxa"/>
              <w:left w:w="0" w:type="dxa"/>
              <w:bottom w:w="0" w:type="dxa"/>
              <w:right w:w="0" w:type="dxa"/>
            </w:tcMar>
            <w:vAlign w:val="center"/>
          </w:tcPr>
          <w:p w14:paraId="71F360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14:paraId="312C64C7" w14:textId="77777777">
        <w:trPr>
          <w:cantSplit/>
          <w:jc w:val="center"/>
        </w:trPr>
        <w:tc>
          <w:tcPr>
            <w:tcW w:w="3646" w:type="dxa"/>
            <w:shd w:val="clear" w:color="auto" w:fill="FFFFFF"/>
            <w:tcMar>
              <w:top w:w="0" w:type="dxa"/>
              <w:left w:w="0" w:type="dxa"/>
              <w:bottom w:w="0" w:type="dxa"/>
              <w:right w:w="0" w:type="dxa"/>
            </w:tcMar>
            <w:vAlign w:val="center"/>
          </w:tcPr>
          <w:p w14:paraId="0454ED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46" w:type="dxa"/>
            <w:shd w:val="clear" w:color="auto" w:fill="FFFFFF"/>
            <w:tcMar>
              <w:top w:w="0" w:type="dxa"/>
              <w:left w:w="0" w:type="dxa"/>
              <w:bottom w:w="0" w:type="dxa"/>
              <w:right w:w="0" w:type="dxa"/>
            </w:tcMar>
            <w:vAlign w:val="center"/>
          </w:tcPr>
          <w:p w14:paraId="492F31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228" w:type="dxa"/>
            <w:shd w:val="clear" w:color="auto" w:fill="FFFFFF"/>
            <w:tcMar>
              <w:top w:w="0" w:type="dxa"/>
              <w:left w:w="0" w:type="dxa"/>
              <w:bottom w:w="0" w:type="dxa"/>
              <w:right w:w="0" w:type="dxa"/>
            </w:tcMar>
            <w:vAlign w:val="center"/>
          </w:tcPr>
          <w:p w14:paraId="328847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14:paraId="6704C8F2" w14:textId="77777777">
        <w:trPr>
          <w:cantSplit/>
          <w:jc w:val="center"/>
        </w:trPr>
        <w:tc>
          <w:tcPr>
            <w:tcW w:w="3646" w:type="dxa"/>
            <w:shd w:val="clear" w:color="auto" w:fill="FFFFFF"/>
            <w:tcMar>
              <w:top w:w="0" w:type="dxa"/>
              <w:left w:w="0" w:type="dxa"/>
              <w:bottom w:w="0" w:type="dxa"/>
              <w:right w:w="0" w:type="dxa"/>
            </w:tcMar>
            <w:vAlign w:val="center"/>
          </w:tcPr>
          <w:p w14:paraId="0F22E7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46" w:type="dxa"/>
            <w:shd w:val="clear" w:color="auto" w:fill="FFFFFF"/>
            <w:tcMar>
              <w:top w:w="0" w:type="dxa"/>
              <w:left w:w="0" w:type="dxa"/>
              <w:bottom w:w="0" w:type="dxa"/>
              <w:right w:w="0" w:type="dxa"/>
            </w:tcMar>
            <w:vAlign w:val="center"/>
          </w:tcPr>
          <w:p w14:paraId="490E94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228" w:type="dxa"/>
            <w:shd w:val="clear" w:color="auto" w:fill="FFFFFF"/>
            <w:tcMar>
              <w:top w:w="0" w:type="dxa"/>
              <w:left w:w="0" w:type="dxa"/>
              <w:bottom w:w="0" w:type="dxa"/>
              <w:right w:w="0" w:type="dxa"/>
            </w:tcMar>
            <w:vAlign w:val="center"/>
          </w:tcPr>
          <w:p w14:paraId="4F756D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14:paraId="0F856BBA" w14:textId="77777777">
        <w:trPr>
          <w:cantSplit/>
          <w:jc w:val="center"/>
        </w:trPr>
        <w:tc>
          <w:tcPr>
            <w:tcW w:w="3646" w:type="dxa"/>
            <w:shd w:val="clear" w:color="auto" w:fill="FFFFFF"/>
            <w:tcMar>
              <w:top w:w="0" w:type="dxa"/>
              <w:left w:w="0" w:type="dxa"/>
              <w:bottom w:w="0" w:type="dxa"/>
              <w:right w:w="0" w:type="dxa"/>
            </w:tcMar>
            <w:vAlign w:val="center"/>
          </w:tcPr>
          <w:p w14:paraId="3D9DC9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46" w:type="dxa"/>
            <w:shd w:val="clear" w:color="auto" w:fill="FFFFFF"/>
            <w:tcMar>
              <w:top w:w="0" w:type="dxa"/>
              <w:left w:w="0" w:type="dxa"/>
              <w:bottom w:w="0" w:type="dxa"/>
              <w:right w:w="0" w:type="dxa"/>
            </w:tcMar>
            <w:vAlign w:val="center"/>
          </w:tcPr>
          <w:p w14:paraId="695947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211A78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14:paraId="4CD5C8EE" w14:textId="77777777">
        <w:trPr>
          <w:cantSplit/>
          <w:jc w:val="center"/>
        </w:trPr>
        <w:tc>
          <w:tcPr>
            <w:tcW w:w="3646" w:type="dxa"/>
            <w:shd w:val="clear" w:color="auto" w:fill="FFFFFF"/>
            <w:tcMar>
              <w:top w:w="0" w:type="dxa"/>
              <w:left w:w="0" w:type="dxa"/>
              <w:bottom w:w="0" w:type="dxa"/>
              <w:right w:w="0" w:type="dxa"/>
            </w:tcMar>
            <w:vAlign w:val="center"/>
          </w:tcPr>
          <w:p w14:paraId="0C8284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14:paraId="063267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228" w:type="dxa"/>
            <w:shd w:val="clear" w:color="auto" w:fill="FFFFFF"/>
            <w:tcMar>
              <w:top w:w="0" w:type="dxa"/>
              <w:left w:w="0" w:type="dxa"/>
              <w:bottom w:w="0" w:type="dxa"/>
              <w:right w:w="0" w:type="dxa"/>
            </w:tcMar>
            <w:vAlign w:val="center"/>
          </w:tcPr>
          <w:p w14:paraId="56B730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14:paraId="77437502" w14:textId="77777777">
        <w:trPr>
          <w:cantSplit/>
          <w:jc w:val="center"/>
        </w:trPr>
        <w:tc>
          <w:tcPr>
            <w:tcW w:w="3646" w:type="dxa"/>
            <w:shd w:val="clear" w:color="auto" w:fill="FFFFFF"/>
            <w:tcMar>
              <w:top w:w="0" w:type="dxa"/>
              <w:left w:w="0" w:type="dxa"/>
              <w:bottom w:w="0" w:type="dxa"/>
              <w:right w:w="0" w:type="dxa"/>
            </w:tcMar>
            <w:vAlign w:val="center"/>
          </w:tcPr>
          <w:p w14:paraId="408A3F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14:paraId="12B236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228" w:type="dxa"/>
            <w:shd w:val="clear" w:color="auto" w:fill="FFFFFF"/>
            <w:tcMar>
              <w:top w:w="0" w:type="dxa"/>
              <w:left w:w="0" w:type="dxa"/>
              <w:bottom w:w="0" w:type="dxa"/>
              <w:right w:w="0" w:type="dxa"/>
            </w:tcMar>
            <w:vAlign w:val="center"/>
          </w:tcPr>
          <w:p w14:paraId="59E312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14:paraId="4267C8CC" w14:textId="77777777">
        <w:trPr>
          <w:cantSplit/>
          <w:jc w:val="center"/>
        </w:trPr>
        <w:tc>
          <w:tcPr>
            <w:tcW w:w="3646" w:type="dxa"/>
            <w:shd w:val="clear" w:color="auto" w:fill="FFFFFF"/>
            <w:tcMar>
              <w:top w:w="0" w:type="dxa"/>
              <w:left w:w="0" w:type="dxa"/>
              <w:bottom w:w="0" w:type="dxa"/>
              <w:right w:w="0" w:type="dxa"/>
            </w:tcMar>
            <w:vAlign w:val="center"/>
          </w:tcPr>
          <w:p w14:paraId="71ECD3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14:paraId="25686C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228" w:type="dxa"/>
            <w:shd w:val="clear" w:color="auto" w:fill="FFFFFF"/>
            <w:tcMar>
              <w:top w:w="0" w:type="dxa"/>
              <w:left w:w="0" w:type="dxa"/>
              <w:bottom w:w="0" w:type="dxa"/>
              <w:right w:w="0" w:type="dxa"/>
            </w:tcMar>
            <w:vAlign w:val="center"/>
          </w:tcPr>
          <w:p w14:paraId="3213F3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14:paraId="0E8E75C4" w14:textId="77777777">
        <w:trPr>
          <w:cantSplit/>
          <w:jc w:val="center"/>
        </w:trPr>
        <w:tc>
          <w:tcPr>
            <w:tcW w:w="3646" w:type="dxa"/>
            <w:shd w:val="clear" w:color="auto" w:fill="FFFFFF"/>
            <w:tcMar>
              <w:top w:w="0" w:type="dxa"/>
              <w:left w:w="0" w:type="dxa"/>
              <w:bottom w:w="0" w:type="dxa"/>
              <w:right w:w="0" w:type="dxa"/>
            </w:tcMar>
            <w:vAlign w:val="center"/>
          </w:tcPr>
          <w:p w14:paraId="228F1F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14:paraId="67AC4F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228" w:type="dxa"/>
            <w:shd w:val="clear" w:color="auto" w:fill="FFFFFF"/>
            <w:tcMar>
              <w:top w:w="0" w:type="dxa"/>
              <w:left w:w="0" w:type="dxa"/>
              <w:bottom w:w="0" w:type="dxa"/>
              <w:right w:w="0" w:type="dxa"/>
            </w:tcMar>
            <w:vAlign w:val="center"/>
          </w:tcPr>
          <w:p w14:paraId="5874A9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14:paraId="36841FCE" w14:textId="77777777">
        <w:trPr>
          <w:cantSplit/>
          <w:jc w:val="center"/>
        </w:trPr>
        <w:tc>
          <w:tcPr>
            <w:tcW w:w="3646" w:type="dxa"/>
            <w:shd w:val="clear" w:color="auto" w:fill="FFFFFF"/>
            <w:tcMar>
              <w:top w:w="0" w:type="dxa"/>
              <w:left w:w="0" w:type="dxa"/>
              <w:bottom w:w="0" w:type="dxa"/>
              <w:right w:w="0" w:type="dxa"/>
            </w:tcMar>
            <w:vAlign w:val="center"/>
          </w:tcPr>
          <w:p w14:paraId="0A488E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46" w:type="dxa"/>
            <w:shd w:val="clear" w:color="auto" w:fill="FFFFFF"/>
            <w:tcMar>
              <w:top w:w="0" w:type="dxa"/>
              <w:left w:w="0" w:type="dxa"/>
              <w:bottom w:w="0" w:type="dxa"/>
              <w:right w:w="0" w:type="dxa"/>
            </w:tcMar>
            <w:vAlign w:val="center"/>
          </w:tcPr>
          <w:p w14:paraId="1C8D14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6B6902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14:paraId="4CC6548B" w14:textId="77777777">
        <w:trPr>
          <w:cantSplit/>
          <w:jc w:val="center"/>
        </w:trPr>
        <w:tc>
          <w:tcPr>
            <w:tcW w:w="3646" w:type="dxa"/>
            <w:shd w:val="clear" w:color="auto" w:fill="FFFFFF"/>
            <w:tcMar>
              <w:top w:w="0" w:type="dxa"/>
              <w:left w:w="0" w:type="dxa"/>
              <w:bottom w:w="0" w:type="dxa"/>
              <w:right w:w="0" w:type="dxa"/>
            </w:tcMar>
            <w:vAlign w:val="center"/>
          </w:tcPr>
          <w:p w14:paraId="05C4FE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646" w:type="dxa"/>
            <w:shd w:val="clear" w:color="auto" w:fill="FFFFFF"/>
            <w:tcMar>
              <w:top w:w="0" w:type="dxa"/>
              <w:left w:w="0" w:type="dxa"/>
              <w:bottom w:w="0" w:type="dxa"/>
              <w:right w:w="0" w:type="dxa"/>
            </w:tcMar>
            <w:vAlign w:val="center"/>
          </w:tcPr>
          <w:p w14:paraId="7153E9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14:paraId="3B2D1D3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0.029 (0.025 - 0.034)</w:t>
            </w:r>
          </w:p>
        </w:tc>
      </w:tr>
      <w:tr w:rsidR="00785886" w14:paraId="10DC8A61" w14:textId="77777777">
        <w:trPr>
          <w:cantSplit/>
          <w:jc w:val="center"/>
        </w:trPr>
        <w:tc>
          <w:tcPr>
            <w:tcW w:w="3646" w:type="dxa"/>
            <w:shd w:val="clear" w:color="auto" w:fill="FFFFFF"/>
            <w:tcMar>
              <w:top w:w="0" w:type="dxa"/>
              <w:left w:w="0" w:type="dxa"/>
              <w:bottom w:w="0" w:type="dxa"/>
              <w:right w:w="0" w:type="dxa"/>
            </w:tcMar>
            <w:vAlign w:val="center"/>
          </w:tcPr>
          <w:p w14:paraId="6FA62D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646" w:type="dxa"/>
            <w:shd w:val="clear" w:color="auto" w:fill="FFFFFF"/>
            <w:tcMar>
              <w:top w:w="0" w:type="dxa"/>
              <w:left w:w="0" w:type="dxa"/>
              <w:bottom w:w="0" w:type="dxa"/>
              <w:right w:w="0" w:type="dxa"/>
            </w:tcMar>
            <w:vAlign w:val="center"/>
          </w:tcPr>
          <w:p w14:paraId="5530C7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14:paraId="4B5181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(0.5 - 0.54)</w:t>
            </w:r>
          </w:p>
        </w:tc>
      </w:tr>
      <w:tr w:rsidR="00785886" w14:paraId="0CA58D37" w14:textId="77777777">
        <w:trPr>
          <w:cantSplit/>
          <w:jc w:val="center"/>
        </w:trPr>
        <w:tc>
          <w:tcPr>
            <w:tcW w:w="3646" w:type="dxa"/>
            <w:shd w:val="clear" w:color="auto" w:fill="FFFFFF"/>
            <w:tcMar>
              <w:top w:w="0" w:type="dxa"/>
              <w:left w:w="0" w:type="dxa"/>
              <w:bottom w:w="0" w:type="dxa"/>
              <w:right w:w="0" w:type="dxa"/>
            </w:tcMar>
            <w:vAlign w:val="center"/>
          </w:tcPr>
          <w:p w14:paraId="77B56A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646" w:type="dxa"/>
            <w:shd w:val="clear" w:color="auto" w:fill="FFFFFF"/>
            <w:tcMar>
              <w:top w:w="0" w:type="dxa"/>
              <w:left w:w="0" w:type="dxa"/>
              <w:bottom w:w="0" w:type="dxa"/>
              <w:right w:w="0" w:type="dxa"/>
            </w:tcMar>
            <w:vAlign w:val="center"/>
          </w:tcPr>
          <w:p w14:paraId="05C58F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228" w:type="dxa"/>
            <w:shd w:val="clear" w:color="auto" w:fill="FFFFFF"/>
            <w:tcMar>
              <w:top w:w="0" w:type="dxa"/>
              <w:left w:w="0" w:type="dxa"/>
              <w:bottom w:w="0" w:type="dxa"/>
              <w:right w:w="0" w:type="dxa"/>
            </w:tcMar>
            <w:vAlign w:val="center"/>
          </w:tcPr>
          <w:p w14:paraId="072760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0.36 (0.33 - 0.38)</w:t>
            </w:r>
          </w:p>
        </w:tc>
      </w:tr>
      <w:tr w:rsidR="00785886" w14:paraId="22382545" w14:textId="77777777">
        <w:trPr>
          <w:cantSplit/>
          <w:jc w:val="center"/>
        </w:trPr>
        <w:tc>
          <w:tcPr>
            <w:tcW w:w="3646" w:type="dxa"/>
            <w:shd w:val="clear" w:color="auto" w:fill="FFFFFF"/>
            <w:tcMar>
              <w:top w:w="0" w:type="dxa"/>
              <w:left w:w="0" w:type="dxa"/>
              <w:bottom w:w="0" w:type="dxa"/>
              <w:right w:w="0" w:type="dxa"/>
            </w:tcMar>
            <w:vAlign w:val="center"/>
          </w:tcPr>
          <w:p w14:paraId="46272F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646" w:type="dxa"/>
            <w:shd w:val="clear" w:color="auto" w:fill="FFFFFF"/>
            <w:tcMar>
              <w:top w:w="0" w:type="dxa"/>
              <w:left w:w="0" w:type="dxa"/>
              <w:bottom w:w="0" w:type="dxa"/>
              <w:right w:w="0" w:type="dxa"/>
            </w:tcMar>
            <w:vAlign w:val="center"/>
          </w:tcPr>
          <w:p w14:paraId="685253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395F90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0.092 (0.082 - 0.1)</w:t>
            </w:r>
          </w:p>
        </w:tc>
      </w:tr>
      <w:tr w:rsidR="00785886" w14:paraId="02CB58EF" w14:textId="77777777">
        <w:trPr>
          <w:cantSplit/>
          <w:jc w:val="center"/>
        </w:trPr>
        <w:tc>
          <w:tcPr>
            <w:tcW w:w="3646" w:type="dxa"/>
            <w:shd w:val="clear" w:color="auto" w:fill="FFFFFF"/>
            <w:tcMar>
              <w:top w:w="0" w:type="dxa"/>
              <w:left w:w="0" w:type="dxa"/>
              <w:bottom w:w="0" w:type="dxa"/>
              <w:right w:w="0" w:type="dxa"/>
            </w:tcMar>
            <w:vAlign w:val="center"/>
          </w:tcPr>
          <w:p w14:paraId="5EFA91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14:paraId="4DAF6F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228" w:type="dxa"/>
            <w:shd w:val="clear" w:color="auto" w:fill="FFFFFF"/>
            <w:tcMar>
              <w:top w:w="0" w:type="dxa"/>
              <w:left w:w="0" w:type="dxa"/>
              <w:bottom w:w="0" w:type="dxa"/>
              <w:right w:w="0" w:type="dxa"/>
            </w:tcMar>
            <w:vAlign w:val="center"/>
          </w:tcPr>
          <w:p w14:paraId="5E47C7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 (0.38 - 0.42)</w:t>
            </w:r>
          </w:p>
        </w:tc>
      </w:tr>
      <w:tr w:rsidR="00785886" w14:paraId="308F4480" w14:textId="77777777">
        <w:trPr>
          <w:cantSplit/>
          <w:jc w:val="center"/>
        </w:trPr>
        <w:tc>
          <w:tcPr>
            <w:tcW w:w="3646" w:type="dxa"/>
            <w:shd w:val="clear" w:color="auto" w:fill="FFFFFF"/>
            <w:tcMar>
              <w:top w:w="0" w:type="dxa"/>
              <w:left w:w="0" w:type="dxa"/>
              <w:bottom w:w="0" w:type="dxa"/>
              <w:right w:w="0" w:type="dxa"/>
            </w:tcMar>
            <w:vAlign w:val="center"/>
          </w:tcPr>
          <w:p w14:paraId="4E1F6E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14:paraId="26E53F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228" w:type="dxa"/>
            <w:shd w:val="clear" w:color="auto" w:fill="FFFFFF"/>
            <w:tcMar>
              <w:top w:w="0" w:type="dxa"/>
              <w:left w:w="0" w:type="dxa"/>
              <w:bottom w:w="0" w:type="dxa"/>
              <w:right w:w="0" w:type="dxa"/>
            </w:tcMar>
            <w:vAlign w:val="center"/>
          </w:tcPr>
          <w:p w14:paraId="43B5CD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(0.044 - 0.079)</w:t>
            </w:r>
          </w:p>
        </w:tc>
      </w:tr>
      <w:tr w:rsidR="00785886" w14:paraId="6ADE85FF" w14:textId="77777777">
        <w:trPr>
          <w:cantSplit/>
          <w:jc w:val="center"/>
        </w:trPr>
        <w:tc>
          <w:tcPr>
            <w:tcW w:w="3646" w:type="dxa"/>
            <w:shd w:val="clear" w:color="auto" w:fill="FFFFFF"/>
            <w:tcMar>
              <w:top w:w="0" w:type="dxa"/>
              <w:left w:w="0" w:type="dxa"/>
              <w:bottom w:w="0" w:type="dxa"/>
              <w:right w:w="0" w:type="dxa"/>
            </w:tcMar>
            <w:vAlign w:val="center"/>
          </w:tcPr>
          <w:p w14:paraId="0343A3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14:paraId="54F131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228" w:type="dxa"/>
            <w:shd w:val="clear" w:color="auto" w:fill="FFFFFF"/>
            <w:tcMar>
              <w:top w:w="0" w:type="dxa"/>
              <w:left w:w="0" w:type="dxa"/>
              <w:bottom w:w="0" w:type="dxa"/>
              <w:right w:w="0" w:type="dxa"/>
            </w:tcMar>
            <w:vAlign w:val="center"/>
          </w:tcPr>
          <w:p w14:paraId="440765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(0.018 - 0.029)</w:t>
            </w:r>
          </w:p>
        </w:tc>
      </w:tr>
      <w:tr w:rsidR="00785886" w14:paraId="204327CF" w14:textId="77777777">
        <w:trPr>
          <w:cantSplit/>
          <w:jc w:val="center"/>
        </w:trPr>
        <w:tc>
          <w:tcPr>
            <w:tcW w:w="3646" w:type="dxa"/>
            <w:shd w:val="clear" w:color="auto" w:fill="FFFFFF"/>
            <w:tcMar>
              <w:top w:w="0" w:type="dxa"/>
              <w:left w:w="0" w:type="dxa"/>
              <w:bottom w:w="0" w:type="dxa"/>
              <w:right w:w="0" w:type="dxa"/>
            </w:tcMar>
            <w:vAlign w:val="center"/>
          </w:tcPr>
          <w:p w14:paraId="75C771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14:paraId="7F54BB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228" w:type="dxa"/>
            <w:shd w:val="clear" w:color="auto" w:fill="FFFFFF"/>
            <w:tcMar>
              <w:top w:w="0" w:type="dxa"/>
              <w:left w:w="0" w:type="dxa"/>
              <w:bottom w:w="0" w:type="dxa"/>
              <w:right w:w="0" w:type="dxa"/>
            </w:tcMar>
            <w:vAlign w:val="center"/>
          </w:tcPr>
          <w:p w14:paraId="70AFB8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0.0015 (0.0004 - 0.0031)</w:t>
            </w:r>
          </w:p>
        </w:tc>
      </w:tr>
      <w:tr w:rsidR="00785886" w14:paraId="47C330D2" w14:textId="77777777">
        <w:trPr>
          <w:cantSplit/>
          <w:jc w:val="center"/>
        </w:trPr>
        <w:tc>
          <w:tcPr>
            <w:tcW w:w="3646" w:type="dxa"/>
            <w:shd w:val="clear" w:color="auto" w:fill="FFFFFF"/>
            <w:tcMar>
              <w:top w:w="0" w:type="dxa"/>
              <w:left w:w="0" w:type="dxa"/>
              <w:bottom w:w="0" w:type="dxa"/>
              <w:right w:w="0" w:type="dxa"/>
            </w:tcMar>
            <w:vAlign w:val="center"/>
          </w:tcPr>
          <w:p w14:paraId="4B5AED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14:paraId="7A58A4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228" w:type="dxa"/>
            <w:shd w:val="clear" w:color="auto" w:fill="FFFFFF"/>
            <w:tcMar>
              <w:top w:w="0" w:type="dxa"/>
              <w:left w:w="0" w:type="dxa"/>
              <w:bottom w:w="0" w:type="dxa"/>
              <w:right w:w="0" w:type="dxa"/>
            </w:tcMar>
            <w:vAlign w:val="center"/>
          </w:tcPr>
          <w:p w14:paraId="35A9A2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(0.0039 - 0.0092)</w:t>
            </w:r>
          </w:p>
        </w:tc>
      </w:tr>
      <w:tr w:rsidR="00785886" w14:paraId="5ADD3ED1" w14:textId="77777777">
        <w:trPr>
          <w:cantSplit/>
          <w:jc w:val="center"/>
        </w:trPr>
        <w:tc>
          <w:tcPr>
            <w:tcW w:w="3646" w:type="dxa"/>
            <w:shd w:val="clear" w:color="auto" w:fill="FFFFFF"/>
            <w:tcMar>
              <w:top w:w="0" w:type="dxa"/>
              <w:left w:w="0" w:type="dxa"/>
              <w:bottom w:w="0" w:type="dxa"/>
              <w:right w:w="0" w:type="dxa"/>
            </w:tcMar>
            <w:vAlign w:val="center"/>
          </w:tcPr>
          <w:p w14:paraId="2634B6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upstream of LGR</w:t>
            </w:r>
          </w:p>
        </w:tc>
        <w:tc>
          <w:tcPr>
            <w:tcW w:w="3646" w:type="dxa"/>
            <w:shd w:val="clear" w:color="auto" w:fill="FFFFFF"/>
            <w:tcMar>
              <w:top w:w="0" w:type="dxa"/>
              <w:left w:w="0" w:type="dxa"/>
              <w:bottom w:w="0" w:type="dxa"/>
              <w:right w:w="0" w:type="dxa"/>
            </w:tcMar>
            <w:vAlign w:val="center"/>
          </w:tcPr>
          <w:p w14:paraId="4F4AB1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228" w:type="dxa"/>
            <w:shd w:val="clear" w:color="auto" w:fill="FFFFFF"/>
            <w:tcMar>
              <w:top w:w="0" w:type="dxa"/>
              <w:left w:w="0" w:type="dxa"/>
              <w:bottom w:w="0" w:type="dxa"/>
              <w:right w:w="0" w:type="dxa"/>
            </w:tcMar>
            <w:vAlign w:val="center"/>
          </w:tcPr>
          <w:p w14:paraId="7F9038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0.0033 (0.00095 - 0.0066)</w:t>
            </w:r>
          </w:p>
        </w:tc>
      </w:tr>
      <w:tr w:rsidR="00785886" w14:paraId="2E7AE650" w14:textId="77777777">
        <w:trPr>
          <w:cantSplit/>
          <w:jc w:val="center"/>
        </w:trPr>
        <w:tc>
          <w:tcPr>
            <w:tcW w:w="3646" w:type="dxa"/>
            <w:shd w:val="clear" w:color="auto" w:fill="FFFFFF"/>
            <w:tcMar>
              <w:top w:w="0" w:type="dxa"/>
              <w:left w:w="0" w:type="dxa"/>
              <w:bottom w:w="0" w:type="dxa"/>
              <w:right w:w="0" w:type="dxa"/>
            </w:tcMar>
            <w:vAlign w:val="center"/>
          </w:tcPr>
          <w:p w14:paraId="74BFAC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646" w:type="dxa"/>
            <w:shd w:val="clear" w:color="auto" w:fill="FFFFFF"/>
            <w:tcMar>
              <w:top w:w="0" w:type="dxa"/>
              <w:left w:w="0" w:type="dxa"/>
              <w:bottom w:w="0" w:type="dxa"/>
              <w:right w:w="0" w:type="dxa"/>
            </w:tcMar>
            <w:vAlign w:val="center"/>
          </w:tcPr>
          <w:p w14:paraId="784A46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548FDF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(0.49 - 0.52)</w:t>
            </w:r>
          </w:p>
        </w:tc>
      </w:tr>
      <w:tr w:rsidR="00785886" w14:paraId="5BDCCD3C" w14:textId="77777777">
        <w:trPr>
          <w:cantSplit/>
          <w:jc w:val="center"/>
        </w:trPr>
        <w:tc>
          <w:tcPr>
            <w:tcW w:w="3646" w:type="dxa"/>
            <w:shd w:val="clear" w:color="auto" w:fill="FFFFFF"/>
            <w:tcMar>
              <w:top w:w="0" w:type="dxa"/>
              <w:left w:w="0" w:type="dxa"/>
              <w:bottom w:w="0" w:type="dxa"/>
              <w:right w:w="0" w:type="dxa"/>
            </w:tcMar>
            <w:vAlign w:val="center"/>
          </w:tcPr>
          <w:p w14:paraId="3BE247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646" w:type="dxa"/>
            <w:shd w:val="clear" w:color="auto" w:fill="FFFFFF"/>
            <w:tcMar>
              <w:top w:w="0" w:type="dxa"/>
              <w:left w:w="0" w:type="dxa"/>
              <w:bottom w:w="0" w:type="dxa"/>
              <w:right w:w="0" w:type="dxa"/>
            </w:tcMar>
            <w:vAlign w:val="center"/>
          </w:tcPr>
          <w:p w14:paraId="72E795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14:paraId="396E69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14:paraId="0453FA46" w14:textId="77777777">
        <w:trPr>
          <w:cantSplit/>
          <w:jc w:val="center"/>
        </w:trPr>
        <w:tc>
          <w:tcPr>
            <w:tcW w:w="3646" w:type="dxa"/>
            <w:shd w:val="clear" w:color="auto" w:fill="FFFFFF"/>
            <w:tcMar>
              <w:top w:w="0" w:type="dxa"/>
              <w:left w:w="0" w:type="dxa"/>
              <w:bottom w:w="0" w:type="dxa"/>
              <w:right w:w="0" w:type="dxa"/>
            </w:tcMar>
            <w:vAlign w:val="center"/>
          </w:tcPr>
          <w:p w14:paraId="40BA5D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646" w:type="dxa"/>
            <w:shd w:val="clear" w:color="auto" w:fill="FFFFFF"/>
            <w:tcMar>
              <w:top w:w="0" w:type="dxa"/>
              <w:left w:w="0" w:type="dxa"/>
              <w:bottom w:w="0" w:type="dxa"/>
              <w:right w:w="0" w:type="dxa"/>
            </w:tcMar>
            <w:vAlign w:val="center"/>
          </w:tcPr>
          <w:p w14:paraId="48AB58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706596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14:paraId="679E9D85" w14:textId="77777777">
        <w:trPr>
          <w:cantSplit/>
          <w:jc w:val="center"/>
        </w:trPr>
        <w:tc>
          <w:tcPr>
            <w:tcW w:w="3646" w:type="dxa"/>
            <w:shd w:val="clear" w:color="auto" w:fill="FFFFFF"/>
            <w:tcMar>
              <w:top w:w="0" w:type="dxa"/>
              <w:left w:w="0" w:type="dxa"/>
              <w:bottom w:w="0" w:type="dxa"/>
              <w:right w:w="0" w:type="dxa"/>
            </w:tcMar>
            <w:vAlign w:val="center"/>
          </w:tcPr>
          <w:p w14:paraId="24B4F26C"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646" w:type="dxa"/>
            <w:shd w:val="clear" w:color="auto" w:fill="FFFFFF"/>
            <w:tcMar>
              <w:top w:w="0" w:type="dxa"/>
              <w:left w:w="0" w:type="dxa"/>
              <w:bottom w:w="0" w:type="dxa"/>
              <w:right w:w="0" w:type="dxa"/>
            </w:tcMar>
            <w:vAlign w:val="center"/>
          </w:tcPr>
          <w:p w14:paraId="4CC4EC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14:paraId="39AE1D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14:paraId="5336676E" w14:textId="77777777">
        <w:trPr>
          <w:cantSplit/>
          <w:jc w:val="center"/>
        </w:trPr>
        <w:tc>
          <w:tcPr>
            <w:tcW w:w="3646" w:type="dxa"/>
            <w:shd w:val="clear" w:color="auto" w:fill="FFFFFF"/>
            <w:tcMar>
              <w:top w:w="0" w:type="dxa"/>
              <w:left w:w="0" w:type="dxa"/>
              <w:bottom w:w="0" w:type="dxa"/>
              <w:right w:w="0" w:type="dxa"/>
            </w:tcMar>
            <w:vAlign w:val="center"/>
          </w:tcPr>
          <w:p w14:paraId="4B0DF0ED"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646" w:type="dxa"/>
            <w:shd w:val="clear" w:color="auto" w:fill="FFFFFF"/>
            <w:tcMar>
              <w:top w:w="0" w:type="dxa"/>
              <w:left w:w="0" w:type="dxa"/>
              <w:bottom w:w="0" w:type="dxa"/>
              <w:right w:w="0" w:type="dxa"/>
            </w:tcMar>
            <w:vAlign w:val="center"/>
          </w:tcPr>
          <w:p w14:paraId="70E086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708FAE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14:paraId="1D813CA8" w14:textId="77777777">
        <w:trPr>
          <w:cantSplit/>
          <w:jc w:val="center"/>
        </w:trPr>
        <w:tc>
          <w:tcPr>
            <w:tcW w:w="3646" w:type="dxa"/>
            <w:shd w:val="clear" w:color="auto" w:fill="FFFFFF"/>
            <w:tcMar>
              <w:top w:w="0" w:type="dxa"/>
              <w:left w:w="0" w:type="dxa"/>
              <w:bottom w:w="0" w:type="dxa"/>
              <w:right w:w="0" w:type="dxa"/>
            </w:tcMar>
            <w:vAlign w:val="center"/>
          </w:tcPr>
          <w:p w14:paraId="692ABC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646" w:type="dxa"/>
            <w:shd w:val="clear" w:color="auto" w:fill="FFFFFF"/>
            <w:tcMar>
              <w:top w:w="0" w:type="dxa"/>
              <w:left w:w="0" w:type="dxa"/>
              <w:bottom w:w="0" w:type="dxa"/>
              <w:right w:w="0" w:type="dxa"/>
            </w:tcMar>
            <w:vAlign w:val="center"/>
          </w:tcPr>
          <w:p w14:paraId="279811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14:paraId="0FD5F0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14:paraId="1222DE61" w14:textId="77777777">
        <w:trPr>
          <w:cantSplit/>
          <w:jc w:val="center"/>
        </w:trPr>
        <w:tc>
          <w:tcPr>
            <w:tcW w:w="3646" w:type="dxa"/>
            <w:shd w:val="clear" w:color="auto" w:fill="FFFFFF"/>
            <w:tcMar>
              <w:top w:w="0" w:type="dxa"/>
              <w:left w:w="0" w:type="dxa"/>
              <w:bottom w:w="0" w:type="dxa"/>
              <w:right w:w="0" w:type="dxa"/>
            </w:tcMar>
            <w:vAlign w:val="center"/>
          </w:tcPr>
          <w:p w14:paraId="0200C3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646" w:type="dxa"/>
            <w:shd w:val="clear" w:color="auto" w:fill="FFFFFF"/>
            <w:tcMar>
              <w:top w:w="0" w:type="dxa"/>
              <w:left w:w="0" w:type="dxa"/>
              <w:bottom w:w="0" w:type="dxa"/>
              <w:right w:w="0" w:type="dxa"/>
            </w:tcMar>
            <w:vAlign w:val="center"/>
          </w:tcPr>
          <w:p w14:paraId="724AE1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3DC6E3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14:paraId="4B9AB721" w14:textId="77777777">
        <w:trPr>
          <w:cantSplit/>
          <w:jc w:val="center"/>
        </w:trPr>
        <w:tc>
          <w:tcPr>
            <w:tcW w:w="3646" w:type="dxa"/>
            <w:shd w:val="clear" w:color="auto" w:fill="FFFFFF"/>
            <w:tcMar>
              <w:top w:w="0" w:type="dxa"/>
              <w:left w:w="0" w:type="dxa"/>
              <w:bottom w:w="0" w:type="dxa"/>
              <w:right w:w="0" w:type="dxa"/>
            </w:tcMar>
            <w:vAlign w:val="center"/>
          </w:tcPr>
          <w:p w14:paraId="5EB9FC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646" w:type="dxa"/>
            <w:shd w:val="clear" w:color="auto" w:fill="FFFFFF"/>
            <w:tcMar>
              <w:top w:w="0" w:type="dxa"/>
              <w:left w:w="0" w:type="dxa"/>
              <w:bottom w:w="0" w:type="dxa"/>
              <w:right w:w="0" w:type="dxa"/>
            </w:tcMar>
            <w:vAlign w:val="center"/>
          </w:tcPr>
          <w:p w14:paraId="201B0B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14:paraId="48965D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14:paraId="4EC649E3" w14:textId="77777777">
        <w:trPr>
          <w:cantSplit/>
          <w:jc w:val="center"/>
        </w:trPr>
        <w:tc>
          <w:tcPr>
            <w:tcW w:w="3646" w:type="dxa"/>
            <w:shd w:val="clear" w:color="auto" w:fill="FFFFFF"/>
            <w:tcMar>
              <w:top w:w="0" w:type="dxa"/>
              <w:left w:w="0" w:type="dxa"/>
              <w:bottom w:w="0" w:type="dxa"/>
              <w:right w:w="0" w:type="dxa"/>
            </w:tcMar>
            <w:vAlign w:val="center"/>
          </w:tcPr>
          <w:p w14:paraId="097045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646" w:type="dxa"/>
            <w:shd w:val="clear" w:color="auto" w:fill="FFFFFF"/>
            <w:tcMar>
              <w:top w:w="0" w:type="dxa"/>
              <w:left w:w="0" w:type="dxa"/>
              <w:bottom w:w="0" w:type="dxa"/>
              <w:right w:w="0" w:type="dxa"/>
            </w:tcMar>
            <w:vAlign w:val="center"/>
          </w:tcPr>
          <w:p w14:paraId="332367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7038D1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14:paraId="1523E377" w14:textId="77777777">
        <w:trPr>
          <w:cantSplit/>
          <w:jc w:val="center"/>
        </w:trPr>
        <w:tc>
          <w:tcPr>
            <w:tcW w:w="3646" w:type="dxa"/>
            <w:shd w:val="clear" w:color="auto" w:fill="FFFFFF"/>
            <w:tcMar>
              <w:top w:w="0" w:type="dxa"/>
              <w:left w:w="0" w:type="dxa"/>
              <w:bottom w:w="0" w:type="dxa"/>
              <w:right w:w="0" w:type="dxa"/>
            </w:tcMar>
            <w:vAlign w:val="center"/>
          </w:tcPr>
          <w:p w14:paraId="280D71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646" w:type="dxa"/>
            <w:shd w:val="clear" w:color="auto" w:fill="FFFFFF"/>
            <w:tcMar>
              <w:top w:w="0" w:type="dxa"/>
              <w:left w:w="0" w:type="dxa"/>
              <w:bottom w:w="0" w:type="dxa"/>
              <w:right w:w="0" w:type="dxa"/>
            </w:tcMar>
            <w:vAlign w:val="center"/>
          </w:tcPr>
          <w:p w14:paraId="26D51F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14:paraId="593659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14:paraId="4B8F6FF6" w14:textId="77777777">
        <w:trPr>
          <w:cantSplit/>
          <w:jc w:val="center"/>
        </w:trPr>
        <w:tc>
          <w:tcPr>
            <w:tcW w:w="3646" w:type="dxa"/>
            <w:shd w:val="clear" w:color="auto" w:fill="FFFFFF"/>
            <w:tcMar>
              <w:top w:w="0" w:type="dxa"/>
              <w:left w:w="0" w:type="dxa"/>
              <w:bottom w:w="0" w:type="dxa"/>
              <w:right w:w="0" w:type="dxa"/>
            </w:tcMar>
            <w:vAlign w:val="center"/>
          </w:tcPr>
          <w:p w14:paraId="1CD9F8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646" w:type="dxa"/>
            <w:shd w:val="clear" w:color="auto" w:fill="FFFFFF"/>
            <w:tcMar>
              <w:top w:w="0" w:type="dxa"/>
              <w:left w:w="0" w:type="dxa"/>
              <w:bottom w:w="0" w:type="dxa"/>
              <w:right w:w="0" w:type="dxa"/>
            </w:tcMar>
            <w:vAlign w:val="center"/>
          </w:tcPr>
          <w:p w14:paraId="7130E0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7B10B8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14:paraId="7BA55EBE" w14:textId="77777777">
        <w:trPr>
          <w:cantSplit/>
          <w:jc w:val="center"/>
        </w:trPr>
        <w:tc>
          <w:tcPr>
            <w:tcW w:w="3646" w:type="dxa"/>
            <w:shd w:val="clear" w:color="auto" w:fill="FFFFFF"/>
            <w:tcMar>
              <w:top w:w="0" w:type="dxa"/>
              <w:left w:w="0" w:type="dxa"/>
              <w:bottom w:w="0" w:type="dxa"/>
              <w:right w:w="0" w:type="dxa"/>
            </w:tcMar>
            <w:vAlign w:val="center"/>
          </w:tcPr>
          <w:p w14:paraId="58C70D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646" w:type="dxa"/>
            <w:shd w:val="clear" w:color="auto" w:fill="FFFFFF"/>
            <w:tcMar>
              <w:top w:w="0" w:type="dxa"/>
              <w:left w:w="0" w:type="dxa"/>
              <w:bottom w:w="0" w:type="dxa"/>
              <w:right w:w="0" w:type="dxa"/>
            </w:tcMar>
            <w:vAlign w:val="center"/>
          </w:tcPr>
          <w:p w14:paraId="67525F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228" w:type="dxa"/>
            <w:shd w:val="clear" w:color="auto" w:fill="FFFFFF"/>
            <w:tcMar>
              <w:top w:w="0" w:type="dxa"/>
              <w:left w:w="0" w:type="dxa"/>
              <w:bottom w:w="0" w:type="dxa"/>
              <w:right w:w="0" w:type="dxa"/>
            </w:tcMar>
            <w:vAlign w:val="center"/>
          </w:tcPr>
          <w:p w14:paraId="5E303D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14:paraId="4EA3CDB8" w14:textId="77777777">
        <w:trPr>
          <w:cantSplit/>
          <w:jc w:val="center"/>
        </w:trPr>
        <w:tc>
          <w:tcPr>
            <w:tcW w:w="3646" w:type="dxa"/>
            <w:shd w:val="clear" w:color="auto" w:fill="FFFFFF"/>
            <w:tcMar>
              <w:top w:w="0" w:type="dxa"/>
              <w:left w:w="0" w:type="dxa"/>
              <w:bottom w:w="0" w:type="dxa"/>
              <w:right w:w="0" w:type="dxa"/>
            </w:tcMar>
            <w:vAlign w:val="center"/>
          </w:tcPr>
          <w:p w14:paraId="12309D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646" w:type="dxa"/>
            <w:shd w:val="clear" w:color="auto" w:fill="FFFFFF"/>
            <w:tcMar>
              <w:top w:w="0" w:type="dxa"/>
              <w:left w:w="0" w:type="dxa"/>
              <w:bottom w:w="0" w:type="dxa"/>
              <w:right w:w="0" w:type="dxa"/>
            </w:tcMar>
            <w:vAlign w:val="center"/>
          </w:tcPr>
          <w:p w14:paraId="6E1FC8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5457FD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14:paraId="6B2FEF76" w14:textId="77777777">
        <w:trPr>
          <w:cantSplit/>
          <w:jc w:val="center"/>
        </w:trPr>
        <w:tc>
          <w:tcPr>
            <w:tcW w:w="3646" w:type="dxa"/>
            <w:shd w:val="clear" w:color="auto" w:fill="FFFFFF"/>
            <w:tcMar>
              <w:top w:w="0" w:type="dxa"/>
              <w:left w:w="0" w:type="dxa"/>
              <w:bottom w:w="0" w:type="dxa"/>
              <w:right w:w="0" w:type="dxa"/>
            </w:tcMar>
            <w:vAlign w:val="center"/>
          </w:tcPr>
          <w:p w14:paraId="7D17DF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646" w:type="dxa"/>
            <w:shd w:val="clear" w:color="auto" w:fill="FFFFFF"/>
            <w:tcMar>
              <w:top w:w="0" w:type="dxa"/>
              <w:left w:w="0" w:type="dxa"/>
              <w:bottom w:w="0" w:type="dxa"/>
              <w:right w:w="0" w:type="dxa"/>
            </w:tcMar>
            <w:vAlign w:val="center"/>
          </w:tcPr>
          <w:p w14:paraId="17EA66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14:paraId="167395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14:paraId="51FDFBC9" w14:textId="77777777">
        <w:trPr>
          <w:cantSplit/>
          <w:jc w:val="center"/>
        </w:trPr>
        <w:tc>
          <w:tcPr>
            <w:tcW w:w="3646" w:type="dxa"/>
            <w:shd w:val="clear" w:color="auto" w:fill="FFFFFF"/>
            <w:tcMar>
              <w:top w:w="0" w:type="dxa"/>
              <w:left w:w="0" w:type="dxa"/>
              <w:bottom w:w="0" w:type="dxa"/>
              <w:right w:w="0" w:type="dxa"/>
            </w:tcMar>
            <w:vAlign w:val="center"/>
          </w:tcPr>
          <w:p w14:paraId="290280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646" w:type="dxa"/>
            <w:shd w:val="clear" w:color="auto" w:fill="FFFFFF"/>
            <w:tcMar>
              <w:top w:w="0" w:type="dxa"/>
              <w:left w:w="0" w:type="dxa"/>
              <w:bottom w:w="0" w:type="dxa"/>
              <w:right w:w="0" w:type="dxa"/>
            </w:tcMar>
            <w:vAlign w:val="center"/>
          </w:tcPr>
          <w:p w14:paraId="600B40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2AC491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14:paraId="0623A494" w14:textId="77777777">
        <w:trPr>
          <w:cantSplit/>
          <w:jc w:val="center"/>
        </w:trPr>
        <w:tc>
          <w:tcPr>
            <w:tcW w:w="3646" w:type="dxa"/>
            <w:shd w:val="clear" w:color="auto" w:fill="FFFFFF"/>
            <w:tcMar>
              <w:top w:w="0" w:type="dxa"/>
              <w:left w:w="0" w:type="dxa"/>
              <w:bottom w:w="0" w:type="dxa"/>
              <w:right w:w="0" w:type="dxa"/>
            </w:tcMar>
            <w:vAlign w:val="center"/>
          </w:tcPr>
          <w:p w14:paraId="17B13A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646" w:type="dxa"/>
            <w:shd w:val="clear" w:color="auto" w:fill="FFFFFF"/>
            <w:tcMar>
              <w:top w:w="0" w:type="dxa"/>
              <w:left w:w="0" w:type="dxa"/>
              <w:bottom w:w="0" w:type="dxa"/>
              <w:right w:w="0" w:type="dxa"/>
            </w:tcMar>
            <w:vAlign w:val="center"/>
          </w:tcPr>
          <w:p w14:paraId="051334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228" w:type="dxa"/>
            <w:shd w:val="clear" w:color="auto" w:fill="FFFFFF"/>
            <w:tcMar>
              <w:top w:w="0" w:type="dxa"/>
              <w:left w:w="0" w:type="dxa"/>
              <w:bottom w:w="0" w:type="dxa"/>
              <w:right w:w="0" w:type="dxa"/>
            </w:tcMar>
            <w:vAlign w:val="center"/>
          </w:tcPr>
          <w:p w14:paraId="4CE19B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14:paraId="76C5D49C" w14:textId="77777777">
        <w:trPr>
          <w:cantSplit/>
          <w:jc w:val="center"/>
        </w:trPr>
        <w:tc>
          <w:tcPr>
            <w:tcW w:w="3646" w:type="dxa"/>
            <w:shd w:val="clear" w:color="auto" w:fill="FFFFFF"/>
            <w:tcMar>
              <w:top w:w="0" w:type="dxa"/>
              <w:left w:w="0" w:type="dxa"/>
              <w:bottom w:w="0" w:type="dxa"/>
              <w:right w:w="0" w:type="dxa"/>
            </w:tcMar>
            <w:vAlign w:val="center"/>
          </w:tcPr>
          <w:p w14:paraId="206D7A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646" w:type="dxa"/>
            <w:shd w:val="clear" w:color="auto" w:fill="FFFFFF"/>
            <w:tcMar>
              <w:top w:w="0" w:type="dxa"/>
              <w:left w:w="0" w:type="dxa"/>
              <w:bottom w:w="0" w:type="dxa"/>
              <w:right w:w="0" w:type="dxa"/>
            </w:tcMar>
            <w:vAlign w:val="center"/>
          </w:tcPr>
          <w:p w14:paraId="230973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3CAA92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14:paraId="3E913CE1" w14:textId="77777777">
        <w:trPr>
          <w:cantSplit/>
          <w:jc w:val="center"/>
        </w:trPr>
        <w:tc>
          <w:tcPr>
            <w:tcW w:w="3646" w:type="dxa"/>
            <w:shd w:val="clear" w:color="auto" w:fill="FFFFFF"/>
            <w:tcMar>
              <w:top w:w="0" w:type="dxa"/>
              <w:left w:w="0" w:type="dxa"/>
              <w:bottom w:w="0" w:type="dxa"/>
              <w:right w:w="0" w:type="dxa"/>
            </w:tcMar>
            <w:vAlign w:val="center"/>
          </w:tcPr>
          <w:p w14:paraId="1E7A62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646" w:type="dxa"/>
            <w:shd w:val="clear" w:color="auto" w:fill="FFFFFF"/>
            <w:tcMar>
              <w:top w:w="0" w:type="dxa"/>
              <w:left w:w="0" w:type="dxa"/>
              <w:bottom w:w="0" w:type="dxa"/>
              <w:right w:w="0" w:type="dxa"/>
            </w:tcMar>
            <w:vAlign w:val="center"/>
          </w:tcPr>
          <w:p w14:paraId="58181B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228" w:type="dxa"/>
            <w:shd w:val="clear" w:color="auto" w:fill="FFFFFF"/>
            <w:tcMar>
              <w:top w:w="0" w:type="dxa"/>
              <w:left w:w="0" w:type="dxa"/>
              <w:bottom w:w="0" w:type="dxa"/>
              <w:right w:w="0" w:type="dxa"/>
            </w:tcMar>
            <w:vAlign w:val="center"/>
          </w:tcPr>
          <w:p w14:paraId="2FE6A6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14:paraId="2BF6EF7A" w14:textId="77777777">
        <w:trPr>
          <w:cantSplit/>
          <w:jc w:val="center"/>
        </w:trPr>
        <w:tc>
          <w:tcPr>
            <w:tcW w:w="3646" w:type="dxa"/>
            <w:shd w:val="clear" w:color="auto" w:fill="FFFFFF"/>
            <w:tcMar>
              <w:top w:w="0" w:type="dxa"/>
              <w:left w:w="0" w:type="dxa"/>
              <w:bottom w:w="0" w:type="dxa"/>
              <w:right w:w="0" w:type="dxa"/>
            </w:tcMar>
            <w:vAlign w:val="center"/>
          </w:tcPr>
          <w:p w14:paraId="64D957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646" w:type="dxa"/>
            <w:shd w:val="clear" w:color="auto" w:fill="FFFFFF"/>
            <w:tcMar>
              <w:top w:w="0" w:type="dxa"/>
              <w:left w:w="0" w:type="dxa"/>
              <w:bottom w:w="0" w:type="dxa"/>
              <w:right w:w="0" w:type="dxa"/>
            </w:tcMar>
            <w:vAlign w:val="center"/>
          </w:tcPr>
          <w:p w14:paraId="0104B2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2C469C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14:paraId="4212B0AE" w14:textId="77777777">
        <w:trPr>
          <w:cantSplit/>
          <w:jc w:val="center"/>
        </w:trPr>
        <w:tc>
          <w:tcPr>
            <w:tcW w:w="3646" w:type="dxa"/>
            <w:shd w:val="clear" w:color="auto" w:fill="FFFFFF"/>
            <w:tcMar>
              <w:top w:w="0" w:type="dxa"/>
              <w:left w:w="0" w:type="dxa"/>
              <w:bottom w:w="0" w:type="dxa"/>
              <w:right w:w="0" w:type="dxa"/>
            </w:tcMar>
            <w:vAlign w:val="center"/>
          </w:tcPr>
          <w:p w14:paraId="3B4DD5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646" w:type="dxa"/>
            <w:shd w:val="clear" w:color="auto" w:fill="FFFFFF"/>
            <w:tcMar>
              <w:top w:w="0" w:type="dxa"/>
              <w:left w:w="0" w:type="dxa"/>
              <w:bottom w:w="0" w:type="dxa"/>
              <w:right w:w="0" w:type="dxa"/>
            </w:tcMar>
            <w:vAlign w:val="center"/>
          </w:tcPr>
          <w:p w14:paraId="3412DD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228" w:type="dxa"/>
            <w:shd w:val="clear" w:color="auto" w:fill="FFFFFF"/>
            <w:tcMar>
              <w:top w:w="0" w:type="dxa"/>
              <w:left w:w="0" w:type="dxa"/>
              <w:bottom w:w="0" w:type="dxa"/>
              <w:right w:w="0" w:type="dxa"/>
            </w:tcMar>
            <w:vAlign w:val="center"/>
          </w:tcPr>
          <w:p w14:paraId="52CA9D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14:paraId="659F8ED3" w14:textId="77777777">
        <w:trPr>
          <w:cantSplit/>
          <w:jc w:val="center"/>
        </w:trPr>
        <w:tc>
          <w:tcPr>
            <w:tcW w:w="3646" w:type="dxa"/>
            <w:shd w:val="clear" w:color="auto" w:fill="FFFFFF"/>
            <w:tcMar>
              <w:top w:w="0" w:type="dxa"/>
              <w:left w:w="0" w:type="dxa"/>
              <w:bottom w:w="0" w:type="dxa"/>
              <w:right w:w="0" w:type="dxa"/>
            </w:tcMar>
            <w:vAlign w:val="center"/>
          </w:tcPr>
          <w:p w14:paraId="6210EC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646" w:type="dxa"/>
            <w:shd w:val="clear" w:color="auto" w:fill="FFFFFF"/>
            <w:tcMar>
              <w:top w:w="0" w:type="dxa"/>
              <w:left w:w="0" w:type="dxa"/>
              <w:bottom w:w="0" w:type="dxa"/>
              <w:right w:w="0" w:type="dxa"/>
            </w:tcMar>
            <w:vAlign w:val="center"/>
          </w:tcPr>
          <w:p w14:paraId="3E5012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20E754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14:paraId="66B6258D" w14:textId="77777777">
        <w:trPr>
          <w:cantSplit/>
          <w:jc w:val="center"/>
        </w:trPr>
        <w:tc>
          <w:tcPr>
            <w:tcW w:w="3646" w:type="dxa"/>
            <w:shd w:val="clear" w:color="auto" w:fill="FFFFFF"/>
            <w:tcMar>
              <w:top w:w="0" w:type="dxa"/>
              <w:left w:w="0" w:type="dxa"/>
              <w:bottom w:w="0" w:type="dxa"/>
              <w:right w:w="0" w:type="dxa"/>
            </w:tcMar>
            <w:vAlign w:val="center"/>
          </w:tcPr>
          <w:p w14:paraId="353726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646" w:type="dxa"/>
            <w:shd w:val="clear" w:color="auto" w:fill="FFFFFF"/>
            <w:tcMar>
              <w:top w:w="0" w:type="dxa"/>
              <w:left w:w="0" w:type="dxa"/>
              <w:bottom w:w="0" w:type="dxa"/>
              <w:right w:w="0" w:type="dxa"/>
            </w:tcMar>
            <w:vAlign w:val="center"/>
          </w:tcPr>
          <w:p w14:paraId="1FD43F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228" w:type="dxa"/>
            <w:shd w:val="clear" w:color="auto" w:fill="FFFFFF"/>
            <w:tcMar>
              <w:top w:w="0" w:type="dxa"/>
              <w:left w:w="0" w:type="dxa"/>
              <w:bottom w:w="0" w:type="dxa"/>
              <w:right w:w="0" w:type="dxa"/>
            </w:tcMar>
            <w:vAlign w:val="center"/>
          </w:tcPr>
          <w:p w14:paraId="2C9B8E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14:paraId="56B74DC6" w14:textId="77777777">
        <w:trPr>
          <w:cantSplit/>
          <w:jc w:val="center"/>
        </w:trPr>
        <w:tc>
          <w:tcPr>
            <w:tcW w:w="3646" w:type="dxa"/>
            <w:shd w:val="clear" w:color="auto" w:fill="FFFFFF"/>
            <w:tcMar>
              <w:top w:w="0" w:type="dxa"/>
              <w:left w:w="0" w:type="dxa"/>
              <w:bottom w:w="0" w:type="dxa"/>
              <w:right w:w="0" w:type="dxa"/>
            </w:tcMar>
            <w:vAlign w:val="center"/>
          </w:tcPr>
          <w:p w14:paraId="74CB91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646" w:type="dxa"/>
            <w:shd w:val="clear" w:color="auto" w:fill="FFFFFF"/>
            <w:tcMar>
              <w:top w:w="0" w:type="dxa"/>
              <w:left w:w="0" w:type="dxa"/>
              <w:bottom w:w="0" w:type="dxa"/>
              <w:right w:w="0" w:type="dxa"/>
            </w:tcMar>
            <w:vAlign w:val="center"/>
          </w:tcPr>
          <w:p w14:paraId="40A352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549E44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14:paraId="112C01F3" w14:textId="77777777">
        <w:trPr>
          <w:cantSplit/>
          <w:jc w:val="center"/>
        </w:trPr>
        <w:tc>
          <w:tcPr>
            <w:tcW w:w="3646" w:type="dxa"/>
            <w:shd w:val="clear" w:color="auto" w:fill="FFFFFF"/>
            <w:tcMar>
              <w:top w:w="0" w:type="dxa"/>
              <w:left w:w="0" w:type="dxa"/>
              <w:bottom w:w="0" w:type="dxa"/>
              <w:right w:w="0" w:type="dxa"/>
            </w:tcMar>
            <w:vAlign w:val="center"/>
          </w:tcPr>
          <w:p w14:paraId="512F8C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646" w:type="dxa"/>
            <w:shd w:val="clear" w:color="auto" w:fill="FFFFFF"/>
            <w:tcMar>
              <w:top w:w="0" w:type="dxa"/>
              <w:left w:w="0" w:type="dxa"/>
              <w:bottom w:w="0" w:type="dxa"/>
              <w:right w:w="0" w:type="dxa"/>
            </w:tcMar>
            <w:vAlign w:val="center"/>
          </w:tcPr>
          <w:p w14:paraId="282485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228" w:type="dxa"/>
            <w:shd w:val="clear" w:color="auto" w:fill="FFFFFF"/>
            <w:tcMar>
              <w:top w:w="0" w:type="dxa"/>
              <w:left w:w="0" w:type="dxa"/>
              <w:bottom w:w="0" w:type="dxa"/>
              <w:right w:w="0" w:type="dxa"/>
            </w:tcMar>
            <w:vAlign w:val="center"/>
          </w:tcPr>
          <w:p w14:paraId="1C33FA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14:paraId="6179F4CC" w14:textId="77777777">
        <w:trPr>
          <w:cantSplit/>
          <w:jc w:val="center"/>
        </w:trPr>
        <w:tc>
          <w:tcPr>
            <w:tcW w:w="3646" w:type="dxa"/>
            <w:shd w:val="clear" w:color="auto" w:fill="FFFFFF"/>
            <w:tcMar>
              <w:top w:w="0" w:type="dxa"/>
              <w:left w:w="0" w:type="dxa"/>
              <w:bottom w:w="0" w:type="dxa"/>
              <w:right w:w="0" w:type="dxa"/>
            </w:tcMar>
            <w:vAlign w:val="center"/>
          </w:tcPr>
          <w:p w14:paraId="60537E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646" w:type="dxa"/>
            <w:shd w:val="clear" w:color="auto" w:fill="FFFFFF"/>
            <w:tcMar>
              <w:top w:w="0" w:type="dxa"/>
              <w:left w:w="0" w:type="dxa"/>
              <w:bottom w:w="0" w:type="dxa"/>
              <w:right w:w="0" w:type="dxa"/>
            </w:tcMar>
            <w:vAlign w:val="center"/>
          </w:tcPr>
          <w:p w14:paraId="7E3A08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136695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14:paraId="3F39794D" w14:textId="77777777">
        <w:trPr>
          <w:cantSplit/>
          <w:jc w:val="center"/>
        </w:trPr>
        <w:tc>
          <w:tcPr>
            <w:tcW w:w="3646" w:type="dxa"/>
            <w:shd w:val="clear" w:color="auto" w:fill="FFFFFF"/>
            <w:tcMar>
              <w:top w:w="0" w:type="dxa"/>
              <w:left w:w="0" w:type="dxa"/>
              <w:bottom w:w="0" w:type="dxa"/>
              <w:right w:w="0" w:type="dxa"/>
            </w:tcMar>
            <w:vAlign w:val="center"/>
          </w:tcPr>
          <w:p w14:paraId="1EB129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646" w:type="dxa"/>
            <w:shd w:val="clear" w:color="auto" w:fill="FFFFFF"/>
            <w:tcMar>
              <w:top w:w="0" w:type="dxa"/>
              <w:left w:w="0" w:type="dxa"/>
              <w:bottom w:w="0" w:type="dxa"/>
              <w:right w:w="0" w:type="dxa"/>
            </w:tcMar>
            <w:vAlign w:val="center"/>
          </w:tcPr>
          <w:p w14:paraId="0D9D62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228" w:type="dxa"/>
            <w:shd w:val="clear" w:color="auto" w:fill="FFFFFF"/>
            <w:tcMar>
              <w:top w:w="0" w:type="dxa"/>
              <w:left w:w="0" w:type="dxa"/>
              <w:bottom w:w="0" w:type="dxa"/>
              <w:right w:w="0" w:type="dxa"/>
            </w:tcMar>
            <w:vAlign w:val="center"/>
          </w:tcPr>
          <w:p w14:paraId="69D22D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14:paraId="0F0283F7" w14:textId="77777777">
        <w:trPr>
          <w:cantSplit/>
          <w:jc w:val="center"/>
        </w:trPr>
        <w:tc>
          <w:tcPr>
            <w:tcW w:w="3646" w:type="dxa"/>
            <w:shd w:val="clear" w:color="auto" w:fill="FFFFFF"/>
            <w:tcMar>
              <w:top w:w="0" w:type="dxa"/>
              <w:left w:w="0" w:type="dxa"/>
              <w:bottom w:w="0" w:type="dxa"/>
              <w:right w:w="0" w:type="dxa"/>
            </w:tcMar>
            <w:vAlign w:val="center"/>
          </w:tcPr>
          <w:p w14:paraId="1AEF57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646" w:type="dxa"/>
            <w:shd w:val="clear" w:color="auto" w:fill="FFFFFF"/>
            <w:tcMar>
              <w:top w:w="0" w:type="dxa"/>
              <w:left w:w="0" w:type="dxa"/>
              <w:bottom w:w="0" w:type="dxa"/>
              <w:right w:w="0" w:type="dxa"/>
            </w:tcMar>
            <w:vAlign w:val="center"/>
          </w:tcPr>
          <w:p w14:paraId="6AF857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5448FC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14:paraId="1F155F8A" w14:textId="77777777">
        <w:trPr>
          <w:cantSplit/>
          <w:jc w:val="center"/>
        </w:trPr>
        <w:tc>
          <w:tcPr>
            <w:tcW w:w="3646" w:type="dxa"/>
            <w:shd w:val="clear" w:color="auto" w:fill="FFFFFF"/>
            <w:tcMar>
              <w:top w:w="0" w:type="dxa"/>
              <w:left w:w="0" w:type="dxa"/>
              <w:bottom w:w="0" w:type="dxa"/>
              <w:right w:w="0" w:type="dxa"/>
            </w:tcMar>
            <w:vAlign w:val="center"/>
          </w:tcPr>
          <w:p w14:paraId="6E8D44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646" w:type="dxa"/>
            <w:shd w:val="clear" w:color="auto" w:fill="FFFFFF"/>
            <w:tcMar>
              <w:top w:w="0" w:type="dxa"/>
              <w:left w:w="0" w:type="dxa"/>
              <w:bottom w:w="0" w:type="dxa"/>
              <w:right w:w="0" w:type="dxa"/>
            </w:tcMar>
            <w:vAlign w:val="center"/>
          </w:tcPr>
          <w:p w14:paraId="3C7FCA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228" w:type="dxa"/>
            <w:shd w:val="clear" w:color="auto" w:fill="FFFFFF"/>
            <w:tcMar>
              <w:top w:w="0" w:type="dxa"/>
              <w:left w:w="0" w:type="dxa"/>
              <w:bottom w:w="0" w:type="dxa"/>
              <w:right w:w="0" w:type="dxa"/>
            </w:tcMar>
            <w:vAlign w:val="center"/>
          </w:tcPr>
          <w:p w14:paraId="0D7A12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0.028 (0.02 - 0.036)</w:t>
            </w:r>
          </w:p>
        </w:tc>
      </w:tr>
      <w:tr w:rsidR="00785886" w14:paraId="676B5EF6" w14:textId="77777777">
        <w:trPr>
          <w:cantSplit/>
          <w:jc w:val="center"/>
        </w:trPr>
        <w:tc>
          <w:tcPr>
            <w:tcW w:w="3646" w:type="dxa"/>
            <w:shd w:val="clear" w:color="auto" w:fill="FFFFFF"/>
            <w:tcMar>
              <w:top w:w="0" w:type="dxa"/>
              <w:left w:w="0" w:type="dxa"/>
              <w:bottom w:w="0" w:type="dxa"/>
              <w:right w:w="0" w:type="dxa"/>
            </w:tcMar>
            <w:vAlign w:val="center"/>
          </w:tcPr>
          <w:p w14:paraId="11FF00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646" w:type="dxa"/>
            <w:shd w:val="clear" w:color="auto" w:fill="FFFFFF"/>
            <w:tcMar>
              <w:top w:w="0" w:type="dxa"/>
              <w:left w:w="0" w:type="dxa"/>
              <w:bottom w:w="0" w:type="dxa"/>
              <w:right w:w="0" w:type="dxa"/>
            </w:tcMar>
            <w:vAlign w:val="center"/>
          </w:tcPr>
          <w:p w14:paraId="7ECDD5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398CBE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(0.96 - 0.98)</w:t>
            </w:r>
          </w:p>
        </w:tc>
      </w:tr>
      <w:tr w:rsidR="00785886" w14:paraId="0C0BE4D0" w14:textId="77777777">
        <w:trPr>
          <w:cantSplit/>
          <w:jc w:val="center"/>
        </w:trPr>
        <w:tc>
          <w:tcPr>
            <w:tcW w:w="3646" w:type="dxa"/>
            <w:shd w:val="clear" w:color="auto" w:fill="FFFFFF"/>
            <w:tcMar>
              <w:top w:w="0" w:type="dxa"/>
              <w:left w:w="0" w:type="dxa"/>
              <w:bottom w:w="0" w:type="dxa"/>
              <w:right w:w="0" w:type="dxa"/>
            </w:tcMar>
            <w:vAlign w:val="center"/>
          </w:tcPr>
          <w:p w14:paraId="1D26E8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646" w:type="dxa"/>
            <w:shd w:val="clear" w:color="auto" w:fill="FFFFFF"/>
            <w:tcMar>
              <w:top w:w="0" w:type="dxa"/>
              <w:left w:w="0" w:type="dxa"/>
              <w:bottom w:w="0" w:type="dxa"/>
              <w:right w:w="0" w:type="dxa"/>
            </w:tcMar>
            <w:vAlign w:val="center"/>
          </w:tcPr>
          <w:p w14:paraId="78B8D8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14:paraId="6648A5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 (0.00000000000032 - 0.01)</w:t>
            </w:r>
          </w:p>
        </w:tc>
      </w:tr>
      <w:tr w:rsidR="00785886" w14:paraId="3D83B5BA" w14:textId="77777777">
        <w:trPr>
          <w:cantSplit/>
          <w:jc w:val="center"/>
        </w:trPr>
        <w:tc>
          <w:tcPr>
            <w:tcW w:w="3646" w:type="dxa"/>
            <w:shd w:val="clear" w:color="auto" w:fill="FFFFFF"/>
            <w:tcMar>
              <w:top w:w="0" w:type="dxa"/>
              <w:left w:w="0" w:type="dxa"/>
              <w:bottom w:w="0" w:type="dxa"/>
              <w:right w:w="0" w:type="dxa"/>
            </w:tcMar>
            <w:vAlign w:val="center"/>
          </w:tcPr>
          <w:p w14:paraId="3F55B1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Clearwater River</w:t>
            </w:r>
          </w:p>
        </w:tc>
        <w:tc>
          <w:tcPr>
            <w:tcW w:w="3646" w:type="dxa"/>
            <w:shd w:val="clear" w:color="auto" w:fill="FFFFFF"/>
            <w:tcMar>
              <w:top w:w="0" w:type="dxa"/>
              <w:left w:w="0" w:type="dxa"/>
              <w:bottom w:w="0" w:type="dxa"/>
              <w:right w:w="0" w:type="dxa"/>
            </w:tcMar>
            <w:vAlign w:val="center"/>
          </w:tcPr>
          <w:p w14:paraId="557A7B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56E22A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14:paraId="48B01BA6" w14:textId="77777777">
        <w:trPr>
          <w:cantSplit/>
          <w:jc w:val="center"/>
        </w:trPr>
        <w:tc>
          <w:tcPr>
            <w:tcW w:w="3646" w:type="dxa"/>
            <w:shd w:val="clear" w:color="auto" w:fill="FFFFFF"/>
            <w:tcMar>
              <w:top w:w="0" w:type="dxa"/>
              <w:left w:w="0" w:type="dxa"/>
              <w:bottom w:w="0" w:type="dxa"/>
              <w:right w:w="0" w:type="dxa"/>
            </w:tcMar>
            <w:vAlign w:val="center"/>
          </w:tcPr>
          <w:p w14:paraId="00DF77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646" w:type="dxa"/>
            <w:shd w:val="clear" w:color="auto" w:fill="FFFFFF"/>
            <w:tcMar>
              <w:top w:w="0" w:type="dxa"/>
              <w:left w:w="0" w:type="dxa"/>
              <w:bottom w:w="0" w:type="dxa"/>
              <w:right w:w="0" w:type="dxa"/>
            </w:tcMar>
            <w:vAlign w:val="center"/>
          </w:tcPr>
          <w:p w14:paraId="17FD84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14:paraId="73D4E0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0.083 (0.032 - 0.16)</w:t>
            </w:r>
          </w:p>
        </w:tc>
      </w:tr>
      <w:tr w:rsidR="00785886" w14:paraId="4DAB3C4F" w14:textId="77777777">
        <w:trPr>
          <w:cantSplit/>
          <w:jc w:val="center"/>
        </w:trPr>
        <w:tc>
          <w:tcPr>
            <w:tcW w:w="3646" w:type="dxa"/>
            <w:shd w:val="clear" w:color="auto" w:fill="FFFFFF"/>
            <w:tcMar>
              <w:top w:w="0" w:type="dxa"/>
              <w:left w:w="0" w:type="dxa"/>
              <w:bottom w:w="0" w:type="dxa"/>
              <w:right w:w="0" w:type="dxa"/>
            </w:tcMar>
            <w:vAlign w:val="center"/>
          </w:tcPr>
          <w:p w14:paraId="272199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646" w:type="dxa"/>
            <w:shd w:val="clear" w:color="auto" w:fill="FFFFFF"/>
            <w:tcMar>
              <w:top w:w="0" w:type="dxa"/>
              <w:left w:w="0" w:type="dxa"/>
              <w:bottom w:w="0" w:type="dxa"/>
              <w:right w:w="0" w:type="dxa"/>
            </w:tcMar>
            <w:vAlign w:val="center"/>
          </w:tcPr>
          <w:p w14:paraId="4EF886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2F543C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0.92 (0.84 - 0.97)</w:t>
            </w:r>
          </w:p>
        </w:tc>
      </w:tr>
      <w:tr w:rsidR="00785886" w14:paraId="117E0C24" w14:textId="77777777">
        <w:trPr>
          <w:cantSplit/>
          <w:jc w:val="center"/>
        </w:trPr>
        <w:tc>
          <w:tcPr>
            <w:tcW w:w="3646" w:type="dxa"/>
            <w:shd w:val="clear" w:color="auto" w:fill="FFFFFF"/>
            <w:tcMar>
              <w:top w:w="0" w:type="dxa"/>
              <w:left w:w="0" w:type="dxa"/>
              <w:bottom w:w="0" w:type="dxa"/>
              <w:right w:w="0" w:type="dxa"/>
            </w:tcMar>
            <w:vAlign w:val="center"/>
          </w:tcPr>
          <w:p w14:paraId="3D3583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646" w:type="dxa"/>
            <w:shd w:val="clear" w:color="auto" w:fill="FFFFFF"/>
            <w:tcMar>
              <w:top w:w="0" w:type="dxa"/>
              <w:left w:w="0" w:type="dxa"/>
              <w:bottom w:w="0" w:type="dxa"/>
              <w:right w:w="0" w:type="dxa"/>
            </w:tcMar>
            <w:vAlign w:val="center"/>
          </w:tcPr>
          <w:p w14:paraId="48F480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14:paraId="66EF9D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 (0.000000000000018 - 0.0098)</w:t>
            </w:r>
          </w:p>
        </w:tc>
      </w:tr>
      <w:tr w:rsidR="00785886" w14:paraId="0D256BF6" w14:textId="77777777">
        <w:trPr>
          <w:cantSplit/>
          <w:jc w:val="center"/>
        </w:trPr>
        <w:tc>
          <w:tcPr>
            <w:tcW w:w="3646" w:type="dxa"/>
            <w:shd w:val="clear" w:color="auto" w:fill="FFFFFF"/>
            <w:tcMar>
              <w:top w:w="0" w:type="dxa"/>
              <w:left w:w="0" w:type="dxa"/>
              <w:bottom w:w="0" w:type="dxa"/>
              <w:right w:w="0" w:type="dxa"/>
            </w:tcMar>
            <w:vAlign w:val="center"/>
          </w:tcPr>
          <w:p w14:paraId="2BA489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646" w:type="dxa"/>
            <w:shd w:val="clear" w:color="auto" w:fill="FFFFFF"/>
            <w:tcMar>
              <w:top w:w="0" w:type="dxa"/>
              <w:left w:w="0" w:type="dxa"/>
              <w:bottom w:w="0" w:type="dxa"/>
              <w:right w:w="0" w:type="dxa"/>
            </w:tcMar>
            <w:vAlign w:val="center"/>
          </w:tcPr>
          <w:p w14:paraId="624898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16105F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14:paraId="78CF24F4" w14:textId="77777777">
        <w:trPr>
          <w:cantSplit/>
          <w:jc w:val="center"/>
        </w:trPr>
        <w:tc>
          <w:tcPr>
            <w:tcW w:w="3646" w:type="dxa"/>
            <w:shd w:val="clear" w:color="auto" w:fill="FFFFFF"/>
            <w:tcMar>
              <w:top w:w="0" w:type="dxa"/>
              <w:left w:w="0" w:type="dxa"/>
              <w:bottom w:w="0" w:type="dxa"/>
              <w:right w:w="0" w:type="dxa"/>
            </w:tcMar>
            <w:vAlign w:val="center"/>
          </w:tcPr>
          <w:p w14:paraId="6FAB85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646" w:type="dxa"/>
            <w:shd w:val="clear" w:color="auto" w:fill="FFFFFF"/>
            <w:tcMar>
              <w:top w:w="0" w:type="dxa"/>
              <w:left w:w="0" w:type="dxa"/>
              <w:bottom w:w="0" w:type="dxa"/>
              <w:right w:w="0" w:type="dxa"/>
            </w:tcMar>
            <w:vAlign w:val="center"/>
          </w:tcPr>
          <w:p w14:paraId="222A5D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14:paraId="4E60F6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(0.000000000002 - 0.11)</w:t>
            </w:r>
          </w:p>
        </w:tc>
      </w:tr>
      <w:tr w:rsidR="00785886" w14:paraId="5F397BAE" w14:textId="77777777">
        <w:trPr>
          <w:cantSplit/>
          <w:jc w:val="center"/>
        </w:trPr>
        <w:tc>
          <w:tcPr>
            <w:tcW w:w="3646" w:type="dxa"/>
            <w:shd w:val="clear" w:color="auto" w:fill="FFFFFF"/>
            <w:tcMar>
              <w:top w:w="0" w:type="dxa"/>
              <w:left w:w="0" w:type="dxa"/>
              <w:bottom w:w="0" w:type="dxa"/>
              <w:right w:w="0" w:type="dxa"/>
            </w:tcMar>
            <w:vAlign w:val="center"/>
          </w:tcPr>
          <w:p w14:paraId="3DC9A4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646" w:type="dxa"/>
            <w:shd w:val="clear" w:color="auto" w:fill="FFFFFF"/>
            <w:tcMar>
              <w:top w:w="0" w:type="dxa"/>
              <w:left w:w="0" w:type="dxa"/>
              <w:bottom w:w="0" w:type="dxa"/>
              <w:right w:w="0" w:type="dxa"/>
            </w:tcMar>
            <w:vAlign w:val="center"/>
          </w:tcPr>
          <w:p w14:paraId="7BA905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shd w:val="clear" w:color="auto" w:fill="FFFFFF"/>
            <w:tcMar>
              <w:top w:w="0" w:type="dxa"/>
              <w:left w:w="0" w:type="dxa"/>
              <w:bottom w:w="0" w:type="dxa"/>
              <w:right w:w="0" w:type="dxa"/>
            </w:tcMar>
            <w:vAlign w:val="center"/>
          </w:tcPr>
          <w:p w14:paraId="1E452F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(0.89 -   1)</w:t>
            </w:r>
          </w:p>
        </w:tc>
      </w:tr>
      <w:tr w:rsidR="00785886" w14:paraId="35D15A0D" w14:textId="77777777">
        <w:trPr>
          <w:cantSplit/>
          <w:jc w:val="center"/>
        </w:trPr>
        <w:tc>
          <w:tcPr>
            <w:tcW w:w="3646" w:type="dxa"/>
            <w:shd w:val="clear" w:color="auto" w:fill="FFFFFF"/>
            <w:tcMar>
              <w:top w:w="0" w:type="dxa"/>
              <w:left w:w="0" w:type="dxa"/>
              <w:bottom w:w="0" w:type="dxa"/>
              <w:right w:w="0" w:type="dxa"/>
            </w:tcMar>
            <w:vAlign w:val="center"/>
          </w:tcPr>
          <w:p w14:paraId="3B4AB1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646" w:type="dxa"/>
            <w:shd w:val="clear" w:color="auto" w:fill="FFFFFF"/>
            <w:tcMar>
              <w:top w:w="0" w:type="dxa"/>
              <w:left w:w="0" w:type="dxa"/>
              <w:bottom w:w="0" w:type="dxa"/>
              <w:right w:w="0" w:type="dxa"/>
            </w:tcMar>
            <w:vAlign w:val="center"/>
          </w:tcPr>
          <w:p w14:paraId="3B8A6B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228" w:type="dxa"/>
            <w:shd w:val="clear" w:color="auto" w:fill="FFFFFF"/>
            <w:tcMar>
              <w:top w:w="0" w:type="dxa"/>
              <w:left w:w="0" w:type="dxa"/>
              <w:bottom w:w="0" w:type="dxa"/>
              <w:right w:w="0" w:type="dxa"/>
            </w:tcMar>
            <w:vAlign w:val="center"/>
          </w:tcPr>
          <w:p w14:paraId="484262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(0.000000000044 - 0.089)</w:t>
            </w:r>
          </w:p>
        </w:tc>
      </w:tr>
      <w:tr w:rsidR="00785886" w14:paraId="7F49DA66" w14:textId="77777777">
        <w:trPr>
          <w:cantSplit/>
          <w:jc w:val="center"/>
        </w:trPr>
        <w:tc>
          <w:tcPr>
            <w:tcW w:w="3646" w:type="dxa"/>
            <w:tcBorders>
              <w:bottom w:val="single" w:sz="16" w:space="0" w:color="666666"/>
            </w:tcBorders>
            <w:shd w:val="clear" w:color="auto" w:fill="FFFFFF"/>
            <w:tcMar>
              <w:top w:w="0" w:type="dxa"/>
              <w:left w:w="0" w:type="dxa"/>
              <w:bottom w:w="0" w:type="dxa"/>
              <w:right w:w="0" w:type="dxa"/>
            </w:tcMar>
            <w:vAlign w:val="center"/>
          </w:tcPr>
          <w:p w14:paraId="3B7863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646" w:type="dxa"/>
            <w:tcBorders>
              <w:bottom w:val="single" w:sz="16" w:space="0" w:color="666666"/>
            </w:tcBorders>
            <w:shd w:val="clear" w:color="auto" w:fill="FFFFFF"/>
            <w:tcMar>
              <w:top w:w="0" w:type="dxa"/>
              <w:left w:w="0" w:type="dxa"/>
              <w:bottom w:w="0" w:type="dxa"/>
              <w:right w:w="0" w:type="dxa"/>
            </w:tcMar>
            <w:vAlign w:val="center"/>
          </w:tcPr>
          <w:p w14:paraId="1482FB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228" w:type="dxa"/>
            <w:tcBorders>
              <w:bottom w:val="single" w:sz="16" w:space="0" w:color="666666"/>
            </w:tcBorders>
            <w:shd w:val="clear" w:color="auto" w:fill="FFFFFF"/>
            <w:tcMar>
              <w:top w:w="0" w:type="dxa"/>
              <w:left w:w="0" w:type="dxa"/>
              <w:bottom w:w="0" w:type="dxa"/>
              <w:right w:w="0" w:type="dxa"/>
            </w:tcMar>
            <w:vAlign w:val="center"/>
          </w:tcPr>
          <w:p w14:paraId="7FEB41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(0.91 -   1)</w:t>
            </w:r>
          </w:p>
        </w:tc>
      </w:tr>
    </w:tbl>
    <w:p w14:paraId="4F4C80A7"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19</w:t>
      </w:r>
      <w:r>
        <w:rPr>
          <w:b/>
        </w:rPr>
        <w:fldChar w:fldCharType="end"/>
      </w:r>
      <w:r>
        <w:t>: Movement probabilities for Clearwater River Steelhead.</w:t>
      </w:r>
    </w:p>
    <w:tbl>
      <w:tblPr>
        <w:tblW w:w="0" w:type="auto"/>
        <w:jc w:val="center"/>
        <w:tblLayout w:type="fixed"/>
        <w:tblLook w:val="0420" w:firstRow="1" w:lastRow="0" w:firstColumn="0" w:lastColumn="0" w:noHBand="0" w:noVBand="1"/>
      </w:tblPr>
      <w:tblGrid>
        <w:gridCol w:w="3456"/>
        <w:gridCol w:w="3456"/>
        <w:gridCol w:w="4607"/>
      </w:tblGrid>
      <w:tr w:rsidR="00785886" w14:paraId="3D25605A" w14:textId="77777777">
        <w:trPr>
          <w:cantSplit/>
          <w:tblHeader/>
          <w:jc w:val="center"/>
        </w:trPr>
        <w:tc>
          <w:tcPr>
            <w:tcW w:w="3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F05B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EFB5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6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1A2C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5246474C" w14:textId="77777777">
        <w:trPr>
          <w:cantSplit/>
          <w:jc w:val="center"/>
        </w:trPr>
        <w:tc>
          <w:tcPr>
            <w:tcW w:w="3456" w:type="dxa"/>
            <w:shd w:val="clear" w:color="auto" w:fill="FFFFFF"/>
            <w:tcMar>
              <w:top w:w="0" w:type="dxa"/>
              <w:left w:w="0" w:type="dxa"/>
              <w:bottom w:w="0" w:type="dxa"/>
              <w:right w:w="0" w:type="dxa"/>
            </w:tcMar>
            <w:vAlign w:val="center"/>
          </w:tcPr>
          <w:p w14:paraId="5DEE31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56" w:type="dxa"/>
            <w:shd w:val="clear" w:color="auto" w:fill="FFFFFF"/>
            <w:tcMar>
              <w:top w:w="0" w:type="dxa"/>
              <w:left w:w="0" w:type="dxa"/>
              <w:bottom w:w="0" w:type="dxa"/>
              <w:right w:w="0" w:type="dxa"/>
            </w:tcMar>
            <w:vAlign w:val="center"/>
          </w:tcPr>
          <w:p w14:paraId="15F6FF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3FBD0A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14:paraId="02E97250" w14:textId="77777777">
        <w:trPr>
          <w:cantSplit/>
          <w:jc w:val="center"/>
        </w:trPr>
        <w:tc>
          <w:tcPr>
            <w:tcW w:w="3456" w:type="dxa"/>
            <w:shd w:val="clear" w:color="auto" w:fill="FFFFFF"/>
            <w:tcMar>
              <w:top w:w="0" w:type="dxa"/>
              <w:left w:w="0" w:type="dxa"/>
              <w:bottom w:w="0" w:type="dxa"/>
              <w:right w:w="0" w:type="dxa"/>
            </w:tcMar>
            <w:vAlign w:val="center"/>
          </w:tcPr>
          <w:p w14:paraId="6D2A1B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56" w:type="dxa"/>
            <w:shd w:val="clear" w:color="auto" w:fill="FFFFFF"/>
            <w:tcMar>
              <w:top w:w="0" w:type="dxa"/>
              <w:left w:w="0" w:type="dxa"/>
              <w:bottom w:w="0" w:type="dxa"/>
              <w:right w:w="0" w:type="dxa"/>
            </w:tcMar>
            <w:vAlign w:val="center"/>
          </w:tcPr>
          <w:p w14:paraId="037E53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2062A1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14:paraId="3BA8F9F5" w14:textId="77777777">
        <w:trPr>
          <w:cantSplit/>
          <w:jc w:val="center"/>
        </w:trPr>
        <w:tc>
          <w:tcPr>
            <w:tcW w:w="3456" w:type="dxa"/>
            <w:shd w:val="clear" w:color="auto" w:fill="FFFFFF"/>
            <w:tcMar>
              <w:top w:w="0" w:type="dxa"/>
              <w:left w:w="0" w:type="dxa"/>
              <w:bottom w:w="0" w:type="dxa"/>
              <w:right w:w="0" w:type="dxa"/>
            </w:tcMar>
            <w:vAlign w:val="center"/>
          </w:tcPr>
          <w:p w14:paraId="50D309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4B18CF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607" w:type="dxa"/>
            <w:shd w:val="clear" w:color="auto" w:fill="FFFFFF"/>
            <w:tcMar>
              <w:top w:w="0" w:type="dxa"/>
              <w:left w:w="0" w:type="dxa"/>
              <w:bottom w:w="0" w:type="dxa"/>
              <w:right w:w="0" w:type="dxa"/>
            </w:tcMar>
            <w:vAlign w:val="center"/>
          </w:tcPr>
          <w:p w14:paraId="11DF39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14:paraId="61FED0B0" w14:textId="77777777">
        <w:trPr>
          <w:cantSplit/>
          <w:jc w:val="center"/>
        </w:trPr>
        <w:tc>
          <w:tcPr>
            <w:tcW w:w="3456" w:type="dxa"/>
            <w:shd w:val="clear" w:color="auto" w:fill="FFFFFF"/>
            <w:tcMar>
              <w:top w:w="0" w:type="dxa"/>
              <w:left w:w="0" w:type="dxa"/>
              <w:bottom w:w="0" w:type="dxa"/>
              <w:right w:w="0" w:type="dxa"/>
            </w:tcMar>
            <w:vAlign w:val="center"/>
          </w:tcPr>
          <w:p w14:paraId="5C89FC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34B8F0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35F062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14:paraId="28C6EE47" w14:textId="77777777">
        <w:trPr>
          <w:cantSplit/>
          <w:jc w:val="center"/>
        </w:trPr>
        <w:tc>
          <w:tcPr>
            <w:tcW w:w="3456" w:type="dxa"/>
            <w:shd w:val="clear" w:color="auto" w:fill="FFFFFF"/>
            <w:tcMar>
              <w:top w:w="0" w:type="dxa"/>
              <w:left w:w="0" w:type="dxa"/>
              <w:bottom w:w="0" w:type="dxa"/>
              <w:right w:w="0" w:type="dxa"/>
            </w:tcMar>
            <w:vAlign w:val="center"/>
          </w:tcPr>
          <w:p w14:paraId="0798DF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0EB4E4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607" w:type="dxa"/>
            <w:shd w:val="clear" w:color="auto" w:fill="FFFFFF"/>
            <w:tcMar>
              <w:top w:w="0" w:type="dxa"/>
              <w:left w:w="0" w:type="dxa"/>
              <w:bottom w:w="0" w:type="dxa"/>
              <w:right w:w="0" w:type="dxa"/>
            </w:tcMar>
            <w:vAlign w:val="center"/>
          </w:tcPr>
          <w:p w14:paraId="4C9FC7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14:paraId="72B386AF" w14:textId="77777777">
        <w:trPr>
          <w:cantSplit/>
          <w:jc w:val="center"/>
        </w:trPr>
        <w:tc>
          <w:tcPr>
            <w:tcW w:w="3456" w:type="dxa"/>
            <w:shd w:val="clear" w:color="auto" w:fill="FFFFFF"/>
            <w:tcMar>
              <w:top w:w="0" w:type="dxa"/>
              <w:left w:w="0" w:type="dxa"/>
              <w:bottom w:w="0" w:type="dxa"/>
              <w:right w:w="0" w:type="dxa"/>
            </w:tcMar>
            <w:vAlign w:val="center"/>
          </w:tcPr>
          <w:p w14:paraId="72AFDF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601762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607" w:type="dxa"/>
            <w:shd w:val="clear" w:color="auto" w:fill="FFFFFF"/>
            <w:tcMar>
              <w:top w:w="0" w:type="dxa"/>
              <w:left w:w="0" w:type="dxa"/>
              <w:bottom w:w="0" w:type="dxa"/>
              <w:right w:w="0" w:type="dxa"/>
            </w:tcMar>
            <w:vAlign w:val="center"/>
          </w:tcPr>
          <w:p w14:paraId="7C2D58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14:paraId="193E469C" w14:textId="77777777">
        <w:trPr>
          <w:cantSplit/>
          <w:jc w:val="center"/>
        </w:trPr>
        <w:tc>
          <w:tcPr>
            <w:tcW w:w="3456" w:type="dxa"/>
            <w:shd w:val="clear" w:color="auto" w:fill="FFFFFF"/>
            <w:tcMar>
              <w:top w:w="0" w:type="dxa"/>
              <w:left w:w="0" w:type="dxa"/>
              <w:bottom w:w="0" w:type="dxa"/>
              <w:right w:w="0" w:type="dxa"/>
            </w:tcMar>
            <w:vAlign w:val="center"/>
          </w:tcPr>
          <w:p w14:paraId="6C42D0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5A58B6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607" w:type="dxa"/>
            <w:shd w:val="clear" w:color="auto" w:fill="FFFFFF"/>
            <w:tcMar>
              <w:top w:w="0" w:type="dxa"/>
              <w:left w:w="0" w:type="dxa"/>
              <w:bottom w:w="0" w:type="dxa"/>
              <w:right w:w="0" w:type="dxa"/>
            </w:tcMar>
            <w:vAlign w:val="center"/>
          </w:tcPr>
          <w:p w14:paraId="185894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14:paraId="4451442B" w14:textId="77777777">
        <w:trPr>
          <w:cantSplit/>
          <w:jc w:val="center"/>
        </w:trPr>
        <w:tc>
          <w:tcPr>
            <w:tcW w:w="3456" w:type="dxa"/>
            <w:shd w:val="clear" w:color="auto" w:fill="FFFFFF"/>
            <w:tcMar>
              <w:top w:w="0" w:type="dxa"/>
              <w:left w:w="0" w:type="dxa"/>
              <w:bottom w:w="0" w:type="dxa"/>
              <w:right w:w="0" w:type="dxa"/>
            </w:tcMar>
            <w:vAlign w:val="center"/>
          </w:tcPr>
          <w:p w14:paraId="052793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5A42603F"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607" w:type="dxa"/>
            <w:shd w:val="clear" w:color="auto" w:fill="FFFFFF"/>
            <w:tcMar>
              <w:top w:w="0" w:type="dxa"/>
              <w:left w:w="0" w:type="dxa"/>
              <w:bottom w:w="0" w:type="dxa"/>
              <w:right w:w="0" w:type="dxa"/>
            </w:tcMar>
            <w:vAlign w:val="center"/>
          </w:tcPr>
          <w:p w14:paraId="3F7346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14:paraId="642E3D24" w14:textId="77777777">
        <w:trPr>
          <w:cantSplit/>
          <w:jc w:val="center"/>
        </w:trPr>
        <w:tc>
          <w:tcPr>
            <w:tcW w:w="3456" w:type="dxa"/>
            <w:shd w:val="clear" w:color="auto" w:fill="FFFFFF"/>
            <w:tcMar>
              <w:top w:w="0" w:type="dxa"/>
              <w:left w:w="0" w:type="dxa"/>
              <w:bottom w:w="0" w:type="dxa"/>
              <w:right w:w="0" w:type="dxa"/>
            </w:tcMar>
            <w:vAlign w:val="center"/>
          </w:tcPr>
          <w:p w14:paraId="7CB0FB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2C9E6B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607" w:type="dxa"/>
            <w:shd w:val="clear" w:color="auto" w:fill="FFFFFF"/>
            <w:tcMar>
              <w:top w:w="0" w:type="dxa"/>
              <w:left w:w="0" w:type="dxa"/>
              <w:bottom w:w="0" w:type="dxa"/>
              <w:right w:w="0" w:type="dxa"/>
            </w:tcMar>
            <w:vAlign w:val="center"/>
          </w:tcPr>
          <w:p w14:paraId="547D40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14:paraId="52BD5E9F" w14:textId="77777777">
        <w:trPr>
          <w:cantSplit/>
          <w:jc w:val="center"/>
        </w:trPr>
        <w:tc>
          <w:tcPr>
            <w:tcW w:w="3456" w:type="dxa"/>
            <w:shd w:val="clear" w:color="auto" w:fill="FFFFFF"/>
            <w:tcMar>
              <w:top w:w="0" w:type="dxa"/>
              <w:left w:w="0" w:type="dxa"/>
              <w:bottom w:w="0" w:type="dxa"/>
              <w:right w:w="0" w:type="dxa"/>
            </w:tcMar>
            <w:vAlign w:val="center"/>
          </w:tcPr>
          <w:p w14:paraId="5CEC8CA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79DBF4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607" w:type="dxa"/>
            <w:shd w:val="clear" w:color="auto" w:fill="FFFFFF"/>
            <w:tcMar>
              <w:top w:w="0" w:type="dxa"/>
              <w:left w:w="0" w:type="dxa"/>
              <w:bottom w:w="0" w:type="dxa"/>
              <w:right w:w="0" w:type="dxa"/>
            </w:tcMar>
            <w:vAlign w:val="center"/>
          </w:tcPr>
          <w:p w14:paraId="064651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14:paraId="38880C60" w14:textId="77777777">
        <w:trPr>
          <w:cantSplit/>
          <w:jc w:val="center"/>
        </w:trPr>
        <w:tc>
          <w:tcPr>
            <w:tcW w:w="3456" w:type="dxa"/>
            <w:shd w:val="clear" w:color="auto" w:fill="FFFFFF"/>
            <w:tcMar>
              <w:top w:w="0" w:type="dxa"/>
              <w:left w:w="0" w:type="dxa"/>
              <w:bottom w:w="0" w:type="dxa"/>
              <w:right w:w="0" w:type="dxa"/>
            </w:tcMar>
            <w:vAlign w:val="center"/>
          </w:tcPr>
          <w:p w14:paraId="45E3CD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4F4537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2D733A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14:paraId="6EB8A493" w14:textId="77777777">
        <w:trPr>
          <w:cantSplit/>
          <w:jc w:val="center"/>
        </w:trPr>
        <w:tc>
          <w:tcPr>
            <w:tcW w:w="3456" w:type="dxa"/>
            <w:shd w:val="clear" w:color="auto" w:fill="FFFFFF"/>
            <w:tcMar>
              <w:top w:w="0" w:type="dxa"/>
              <w:left w:w="0" w:type="dxa"/>
              <w:bottom w:w="0" w:type="dxa"/>
              <w:right w:w="0" w:type="dxa"/>
            </w:tcMar>
            <w:vAlign w:val="center"/>
          </w:tcPr>
          <w:p w14:paraId="564F83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4363BB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641E05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0.031 (0.028 - 0.034)</w:t>
            </w:r>
          </w:p>
        </w:tc>
      </w:tr>
      <w:tr w:rsidR="00785886" w14:paraId="48F2CA6C" w14:textId="77777777">
        <w:trPr>
          <w:cantSplit/>
          <w:jc w:val="center"/>
        </w:trPr>
        <w:tc>
          <w:tcPr>
            <w:tcW w:w="3456" w:type="dxa"/>
            <w:shd w:val="clear" w:color="auto" w:fill="FFFFFF"/>
            <w:tcMar>
              <w:top w:w="0" w:type="dxa"/>
              <w:left w:w="0" w:type="dxa"/>
              <w:bottom w:w="0" w:type="dxa"/>
              <w:right w:w="0" w:type="dxa"/>
            </w:tcMar>
            <w:vAlign w:val="center"/>
          </w:tcPr>
          <w:p w14:paraId="3C8E7B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412332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607" w:type="dxa"/>
            <w:shd w:val="clear" w:color="auto" w:fill="FFFFFF"/>
            <w:tcMar>
              <w:top w:w="0" w:type="dxa"/>
              <w:left w:w="0" w:type="dxa"/>
              <w:bottom w:w="0" w:type="dxa"/>
              <w:right w:w="0" w:type="dxa"/>
            </w:tcMar>
            <w:vAlign w:val="center"/>
          </w:tcPr>
          <w:p w14:paraId="7E5975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0.012 (0.011 - 0.013)</w:t>
            </w:r>
          </w:p>
        </w:tc>
      </w:tr>
      <w:tr w:rsidR="00785886" w14:paraId="2458CEB3" w14:textId="77777777">
        <w:trPr>
          <w:cantSplit/>
          <w:jc w:val="center"/>
        </w:trPr>
        <w:tc>
          <w:tcPr>
            <w:tcW w:w="3456" w:type="dxa"/>
            <w:shd w:val="clear" w:color="auto" w:fill="FFFFFF"/>
            <w:tcMar>
              <w:top w:w="0" w:type="dxa"/>
              <w:left w:w="0" w:type="dxa"/>
              <w:bottom w:w="0" w:type="dxa"/>
              <w:right w:w="0" w:type="dxa"/>
            </w:tcMar>
            <w:vAlign w:val="center"/>
          </w:tcPr>
          <w:p w14:paraId="254C6C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7FE847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14:paraId="0D0217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(0.93 - 0.94)</w:t>
            </w:r>
          </w:p>
        </w:tc>
      </w:tr>
      <w:tr w:rsidR="00785886" w14:paraId="607DB2D1" w14:textId="77777777">
        <w:trPr>
          <w:cantSplit/>
          <w:jc w:val="center"/>
        </w:trPr>
        <w:tc>
          <w:tcPr>
            <w:tcW w:w="3456" w:type="dxa"/>
            <w:shd w:val="clear" w:color="auto" w:fill="FFFFFF"/>
            <w:tcMar>
              <w:top w:w="0" w:type="dxa"/>
              <w:left w:w="0" w:type="dxa"/>
              <w:bottom w:w="0" w:type="dxa"/>
              <w:right w:w="0" w:type="dxa"/>
            </w:tcMar>
            <w:vAlign w:val="center"/>
          </w:tcPr>
          <w:p w14:paraId="7DFE62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231E27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607" w:type="dxa"/>
            <w:shd w:val="clear" w:color="auto" w:fill="FFFFFF"/>
            <w:tcMar>
              <w:top w:w="0" w:type="dxa"/>
              <w:left w:w="0" w:type="dxa"/>
              <w:bottom w:w="0" w:type="dxa"/>
              <w:right w:w="0" w:type="dxa"/>
            </w:tcMar>
            <w:vAlign w:val="center"/>
          </w:tcPr>
          <w:p w14:paraId="56E9C0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0.00038 (0.00024 - 0.00054)</w:t>
            </w:r>
          </w:p>
        </w:tc>
      </w:tr>
      <w:tr w:rsidR="00785886" w14:paraId="3654E696" w14:textId="77777777">
        <w:trPr>
          <w:cantSplit/>
          <w:jc w:val="center"/>
        </w:trPr>
        <w:tc>
          <w:tcPr>
            <w:tcW w:w="3456" w:type="dxa"/>
            <w:shd w:val="clear" w:color="auto" w:fill="FFFFFF"/>
            <w:tcMar>
              <w:top w:w="0" w:type="dxa"/>
              <w:left w:w="0" w:type="dxa"/>
              <w:bottom w:w="0" w:type="dxa"/>
              <w:right w:w="0" w:type="dxa"/>
            </w:tcMar>
            <w:vAlign w:val="center"/>
          </w:tcPr>
          <w:p w14:paraId="5141F8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6AE855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607" w:type="dxa"/>
            <w:shd w:val="clear" w:color="auto" w:fill="FFFFFF"/>
            <w:tcMar>
              <w:top w:w="0" w:type="dxa"/>
              <w:left w:w="0" w:type="dxa"/>
              <w:bottom w:w="0" w:type="dxa"/>
              <w:right w:w="0" w:type="dxa"/>
            </w:tcMar>
            <w:vAlign w:val="center"/>
          </w:tcPr>
          <w:p w14:paraId="6E3305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0.0023 (0.00094 - 0.0072)</w:t>
            </w:r>
          </w:p>
        </w:tc>
      </w:tr>
      <w:tr w:rsidR="00785886" w14:paraId="31A4C660" w14:textId="77777777">
        <w:trPr>
          <w:cantSplit/>
          <w:jc w:val="center"/>
        </w:trPr>
        <w:tc>
          <w:tcPr>
            <w:tcW w:w="3456" w:type="dxa"/>
            <w:shd w:val="clear" w:color="auto" w:fill="FFFFFF"/>
            <w:tcMar>
              <w:top w:w="0" w:type="dxa"/>
              <w:left w:w="0" w:type="dxa"/>
              <w:bottom w:w="0" w:type="dxa"/>
              <w:right w:w="0" w:type="dxa"/>
            </w:tcMar>
            <w:vAlign w:val="center"/>
          </w:tcPr>
          <w:p w14:paraId="721EEA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272559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5EF32A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0.016 (0.011 - 0.019)</w:t>
            </w:r>
          </w:p>
        </w:tc>
      </w:tr>
      <w:tr w:rsidR="00785886" w14:paraId="72CBFA9C" w14:textId="77777777">
        <w:trPr>
          <w:cantSplit/>
          <w:jc w:val="center"/>
        </w:trPr>
        <w:tc>
          <w:tcPr>
            <w:tcW w:w="3456" w:type="dxa"/>
            <w:shd w:val="clear" w:color="auto" w:fill="FFFFFF"/>
            <w:tcMar>
              <w:top w:w="0" w:type="dxa"/>
              <w:left w:w="0" w:type="dxa"/>
              <w:bottom w:w="0" w:type="dxa"/>
              <w:right w:w="0" w:type="dxa"/>
            </w:tcMar>
            <w:vAlign w:val="center"/>
          </w:tcPr>
          <w:p w14:paraId="195B31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14:paraId="5A79B5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0A22C4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60A3A8B2" w14:textId="77777777">
        <w:trPr>
          <w:cantSplit/>
          <w:jc w:val="center"/>
        </w:trPr>
        <w:tc>
          <w:tcPr>
            <w:tcW w:w="3456" w:type="dxa"/>
            <w:shd w:val="clear" w:color="auto" w:fill="FFFFFF"/>
            <w:tcMar>
              <w:top w:w="0" w:type="dxa"/>
              <w:left w:w="0" w:type="dxa"/>
              <w:bottom w:w="0" w:type="dxa"/>
              <w:right w:w="0" w:type="dxa"/>
            </w:tcMar>
            <w:vAlign w:val="center"/>
          </w:tcPr>
          <w:p w14:paraId="165A28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14:paraId="1BDD5E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14:paraId="167D51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05E9C1B5" w14:textId="77777777">
        <w:trPr>
          <w:cantSplit/>
          <w:jc w:val="center"/>
        </w:trPr>
        <w:tc>
          <w:tcPr>
            <w:tcW w:w="3456" w:type="dxa"/>
            <w:shd w:val="clear" w:color="auto" w:fill="FFFFFF"/>
            <w:tcMar>
              <w:top w:w="0" w:type="dxa"/>
              <w:left w:w="0" w:type="dxa"/>
              <w:bottom w:w="0" w:type="dxa"/>
              <w:right w:w="0" w:type="dxa"/>
            </w:tcMar>
            <w:vAlign w:val="center"/>
          </w:tcPr>
          <w:p w14:paraId="018B8C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PRA to RIS</w:t>
            </w:r>
          </w:p>
        </w:tc>
        <w:tc>
          <w:tcPr>
            <w:tcW w:w="3456" w:type="dxa"/>
            <w:shd w:val="clear" w:color="auto" w:fill="FFFFFF"/>
            <w:tcMar>
              <w:top w:w="0" w:type="dxa"/>
              <w:left w:w="0" w:type="dxa"/>
              <w:bottom w:w="0" w:type="dxa"/>
              <w:right w:w="0" w:type="dxa"/>
            </w:tcMar>
            <w:vAlign w:val="center"/>
          </w:tcPr>
          <w:p w14:paraId="619360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DE1AE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14:paraId="6A3C8D6A" w14:textId="77777777">
        <w:trPr>
          <w:cantSplit/>
          <w:jc w:val="center"/>
        </w:trPr>
        <w:tc>
          <w:tcPr>
            <w:tcW w:w="3456" w:type="dxa"/>
            <w:shd w:val="clear" w:color="auto" w:fill="FFFFFF"/>
            <w:tcMar>
              <w:top w:w="0" w:type="dxa"/>
              <w:left w:w="0" w:type="dxa"/>
              <w:bottom w:w="0" w:type="dxa"/>
              <w:right w:w="0" w:type="dxa"/>
            </w:tcMar>
            <w:vAlign w:val="center"/>
          </w:tcPr>
          <w:p w14:paraId="73B8F3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14:paraId="196353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607" w:type="dxa"/>
            <w:shd w:val="clear" w:color="auto" w:fill="FFFFFF"/>
            <w:tcMar>
              <w:top w:w="0" w:type="dxa"/>
              <w:left w:w="0" w:type="dxa"/>
              <w:bottom w:w="0" w:type="dxa"/>
              <w:right w:w="0" w:type="dxa"/>
            </w:tcMar>
            <w:vAlign w:val="center"/>
          </w:tcPr>
          <w:p w14:paraId="1283ED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14:paraId="723C55AC" w14:textId="77777777">
        <w:trPr>
          <w:cantSplit/>
          <w:jc w:val="center"/>
        </w:trPr>
        <w:tc>
          <w:tcPr>
            <w:tcW w:w="3456" w:type="dxa"/>
            <w:shd w:val="clear" w:color="auto" w:fill="FFFFFF"/>
            <w:tcMar>
              <w:top w:w="0" w:type="dxa"/>
              <w:left w:w="0" w:type="dxa"/>
              <w:bottom w:w="0" w:type="dxa"/>
              <w:right w:w="0" w:type="dxa"/>
            </w:tcMar>
            <w:vAlign w:val="center"/>
          </w:tcPr>
          <w:p w14:paraId="300A03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14:paraId="0B43CF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14:paraId="438C23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14:paraId="1B1F39AF" w14:textId="77777777">
        <w:trPr>
          <w:cantSplit/>
          <w:jc w:val="center"/>
        </w:trPr>
        <w:tc>
          <w:tcPr>
            <w:tcW w:w="3456" w:type="dxa"/>
            <w:shd w:val="clear" w:color="auto" w:fill="FFFFFF"/>
            <w:tcMar>
              <w:top w:w="0" w:type="dxa"/>
              <w:left w:w="0" w:type="dxa"/>
              <w:bottom w:w="0" w:type="dxa"/>
              <w:right w:w="0" w:type="dxa"/>
            </w:tcMar>
            <w:vAlign w:val="center"/>
          </w:tcPr>
          <w:p w14:paraId="0FAFA0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14:paraId="5FBE28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607" w:type="dxa"/>
            <w:shd w:val="clear" w:color="auto" w:fill="FFFFFF"/>
            <w:tcMar>
              <w:top w:w="0" w:type="dxa"/>
              <w:left w:w="0" w:type="dxa"/>
              <w:bottom w:w="0" w:type="dxa"/>
              <w:right w:w="0" w:type="dxa"/>
            </w:tcMar>
            <w:vAlign w:val="center"/>
          </w:tcPr>
          <w:p w14:paraId="1D1DCB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14:paraId="77AA33EA" w14:textId="77777777">
        <w:trPr>
          <w:cantSplit/>
          <w:jc w:val="center"/>
        </w:trPr>
        <w:tc>
          <w:tcPr>
            <w:tcW w:w="3456" w:type="dxa"/>
            <w:shd w:val="clear" w:color="auto" w:fill="FFFFFF"/>
            <w:tcMar>
              <w:top w:w="0" w:type="dxa"/>
              <w:left w:w="0" w:type="dxa"/>
              <w:bottom w:w="0" w:type="dxa"/>
              <w:right w:w="0" w:type="dxa"/>
            </w:tcMar>
            <w:vAlign w:val="center"/>
          </w:tcPr>
          <w:p w14:paraId="17F49E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14:paraId="1E6CC4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4DC41D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14:paraId="69103605" w14:textId="77777777">
        <w:trPr>
          <w:cantSplit/>
          <w:jc w:val="center"/>
        </w:trPr>
        <w:tc>
          <w:tcPr>
            <w:tcW w:w="3456" w:type="dxa"/>
            <w:shd w:val="clear" w:color="auto" w:fill="FFFFFF"/>
            <w:tcMar>
              <w:top w:w="0" w:type="dxa"/>
              <w:left w:w="0" w:type="dxa"/>
              <w:bottom w:w="0" w:type="dxa"/>
              <w:right w:w="0" w:type="dxa"/>
            </w:tcMar>
            <w:vAlign w:val="center"/>
          </w:tcPr>
          <w:p w14:paraId="57969D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14:paraId="481AB8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14:paraId="442F63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14:paraId="5E8715FE" w14:textId="77777777">
        <w:trPr>
          <w:cantSplit/>
          <w:jc w:val="center"/>
        </w:trPr>
        <w:tc>
          <w:tcPr>
            <w:tcW w:w="3456" w:type="dxa"/>
            <w:shd w:val="clear" w:color="auto" w:fill="FFFFFF"/>
            <w:tcMar>
              <w:top w:w="0" w:type="dxa"/>
              <w:left w:w="0" w:type="dxa"/>
              <w:bottom w:w="0" w:type="dxa"/>
              <w:right w:w="0" w:type="dxa"/>
            </w:tcMar>
            <w:vAlign w:val="center"/>
          </w:tcPr>
          <w:p w14:paraId="2DF54A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14:paraId="3647B8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14:paraId="787C95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14:paraId="65437FA0" w14:textId="77777777">
        <w:trPr>
          <w:cantSplit/>
          <w:jc w:val="center"/>
        </w:trPr>
        <w:tc>
          <w:tcPr>
            <w:tcW w:w="3456" w:type="dxa"/>
            <w:shd w:val="clear" w:color="auto" w:fill="FFFFFF"/>
            <w:tcMar>
              <w:top w:w="0" w:type="dxa"/>
              <w:left w:w="0" w:type="dxa"/>
              <w:bottom w:w="0" w:type="dxa"/>
              <w:right w:w="0" w:type="dxa"/>
            </w:tcMar>
            <w:vAlign w:val="center"/>
          </w:tcPr>
          <w:p w14:paraId="7F638C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14:paraId="291BE6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607" w:type="dxa"/>
            <w:shd w:val="clear" w:color="auto" w:fill="FFFFFF"/>
            <w:tcMar>
              <w:top w:w="0" w:type="dxa"/>
              <w:left w:w="0" w:type="dxa"/>
              <w:bottom w:w="0" w:type="dxa"/>
              <w:right w:w="0" w:type="dxa"/>
            </w:tcMar>
            <w:vAlign w:val="center"/>
          </w:tcPr>
          <w:p w14:paraId="2E6149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14:paraId="2BE16618" w14:textId="77777777">
        <w:trPr>
          <w:cantSplit/>
          <w:jc w:val="center"/>
        </w:trPr>
        <w:tc>
          <w:tcPr>
            <w:tcW w:w="3456" w:type="dxa"/>
            <w:shd w:val="clear" w:color="auto" w:fill="FFFFFF"/>
            <w:tcMar>
              <w:top w:w="0" w:type="dxa"/>
              <w:left w:w="0" w:type="dxa"/>
              <w:bottom w:w="0" w:type="dxa"/>
              <w:right w:w="0" w:type="dxa"/>
            </w:tcMar>
            <w:vAlign w:val="center"/>
          </w:tcPr>
          <w:p w14:paraId="69840E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14:paraId="0A2CCA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736CB1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14:paraId="5D4C6E64" w14:textId="77777777">
        <w:trPr>
          <w:cantSplit/>
          <w:jc w:val="center"/>
        </w:trPr>
        <w:tc>
          <w:tcPr>
            <w:tcW w:w="3456" w:type="dxa"/>
            <w:shd w:val="clear" w:color="auto" w:fill="FFFFFF"/>
            <w:tcMar>
              <w:top w:w="0" w:type="dxa"/>
              <w:left w:w="0" w:type="dxa"/>
              <w:bottom w:w="0" w:type="dxa"/>
              <w:right w:w="0" w:type="dxa"/>
            </w:tcMar>
            <w:vAlign w:val="center"/>
          </w:tcPr>
          <w:p w14:paraId="011679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563ACC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14:paraId="28B25A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14:paraId="6134B8F9" w14:textId="77777777">
        <w:trPr>
          <w:cantSplit/>
          <w:jc w:val="center"/>
        </w:trPr>
        <w:tc>
          <w:tcPr>
            <w:tcW w:w="3456" w:type="dxa"/>
            <w:shd w:val="clear" w:color="auto" w:fill="FFFFFF"/>
            <w:tcMar>
              <w:top w:w="0" w:type="dxa"/>
              <w:left w:w="0" w:type="dxa"/>
              <w:bottom w:w="0" w:type="dxa"/>
              <w:right w:w="0" w:type="dxa"/>
            </w:tcMar>
            <w:vAlign w:val="center"/>
          </w:tcPr>
          <w:p w14:paraId="5833D5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57882F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607" w:type="dxa"/>
            <w:shd w:val="clear" w:color="auto" w:fill="FFFFFF"/>
            <w:tcMar>
              <w:top w:w="0" w:type="dxa"/>
              <w:left w:w="0" w:type="dxa"/>
              <w:bottom w:w="0" w:type="dxa"/>
              <w:right w:w="0" w:type="dxa"/>
            </w:tcMar>
            <w:vAlign w:val="center"/>
          </w:tcPr>
          <w:p w14:paraId="1E98A6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14:paraId="0519EDC8" w14:textId="77777777">
        <w:trPr>
          <w:cantSplit/>
          <w:jc w:val="center"/>
        </w:trPr>
        <w:tc>
          <w:tcPr>
            <w:tcW w:w="3456" w:type="dxa"/>
            <w:shd w:val="clear" w:color="auto" w:fill="FFFFFF"/>
            <w:tcMar>
              <w:top w:w="0" w:type="dxa"/>
              <w:left w:w="0" w:type="dxa"/>
              <w:bottom w:w="0" w:type="dxa"/>
              <w:right w:w="0" w:type="dxa"/>
            </w:tcMar>
            <w:vAlign w:val="center"/>
          </w:tcPr>
          <w:p w14:paraId="3EA916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77CF2C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607" w:type="dxa"/>
            <w:shd w:val="clear" w:color="auto" w:fill="FFFFFF"/>
            <w:tcMar>
              <w:top w:w="0" w:type="dxa"/>
              <w:left w:w="0" w:type="dxa"/>
              <w:bottom w:w="0" w:type="dxa"/>
              <w:right w:w="0" w:type="dxa"/>
            </w:tcMar>
            <w:vAlign w:val="center"/>
          </w:tcPr>
          <w:p w14:paraId="61EABB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14:paraId="643D34B1" w14:textId="77777777">
        <w:trPr>
          <w:cantSplit/>
          <w:jc w:val="center"/>
        </w:trPr>
        <w:tc>
          <w:tcPr>
            <w:tcW w:w="3456" w:type="dxa"/>
            <w:shd w:val="clear" w:color="auto" w:fill="FFFFFF"/>
            <w:tcMar>
              <w:top w:w="0" w:type="dxa"/>
              <w:left w:w="0" w:type="dxa"/>
              <w:bottom w:w="0" w:type="dxa"/>
              <w:right w:w="0" w:type="dxa"/>
            </w:tcMar>
            <w:vAlign w:val="center"/>
          </w:tcPr>
          <w:p w14:paraId="4EC3D0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492C06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607" w:type="dxa"/>
            <w:shd w:val="clear" w:color="auto" w:fill="FFFFFF"/>
            <w:tcMar>
              <w:top w:w="0" w:type="dxa"/>
              <w:left w:w="0" w:type="dxa"/>
              <w:bottom w:w="0" w:type="dxa"/>
              <w:right w:w="0" w:type="dxa"/>
            </w:tcMar>
            <w:vAlign w:val="center"/>
          </w:tcPr>
          <w:p w14:paraId="39148B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14:paraId="2F528A48" w14:textId="77777777">
        <w:trPr>
          <w:cantSplit/>
          <w:jc w:val="center"/>
        </w:trPr>
        <w:tc>
          <w:tcPr>
            <w:tcW w:w="3456" w:type="dxa"/>
            <w:shd w:val="clear" w:color="auto" w:fill="FFFFFF"/>
            <w:tcMar>
              <w:top w:w="0" w:type="dxa"/>
              <w:left w:w="0" w:type="dxa"/>
              <w:bottom w:w="0" w:type="dxa"/>
              <w:right w:w="0" w:type="dxa"/>
            </w:tcMar>
            <w:vAlign w:val="center"/>
          </w:tcPr>
          <w:p w14:paraId="1B1B53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0264EF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755740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14:paraId="7964E1C3" w14:textId="77777777">
        <w:trPr>
          <w:cantSplit/>
          <w:jc w:val="center"/>
        </w:trPr>
        <w:tc>
          <w:tcPr>
            <w:tcW w:w="3456" w:type="dxa"/>
            <w:shd w:val="clear" w:color="auto" w:fill="FFFFFF"/>
            <w:tcMar>
              <w:top w:w="0" w:type="dxa"/>
              <w:left w:w="0" w:type="dxa"/>
              <w:bottom w:w="0" w:type="dxa"/>
              <w:right w:w="0" w:type="dxa"/>
            </w:tcMar>
            <w:vAlign w:val="center"/>
          </w:tcPr>
          <w:p w14:paraId="0C8FA8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14:paraId="7E3F0C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53C64C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 (0.0079 - 0.012)</w:t>
            </w:r>
          </w:p>
        </w:tc>
      </w:tr>
      <w:tr w:rsidR="00785886" w14:paraId="7362A3C5" w14:textId="77777777">
        <w:trPr>
          <w:cantSplit/>
          <w:jc w:val="center"/>
        </w:trPr>
        <w:tc>
          <w:tcPr>
            <w:tcW w:w="3456" w:type="dxa"/>
            <w:shd w:val="clear" w:color="auto" w:fill="FFFFFF"/>
            <w:tcMar>
              <w:top w:w="0" w:type="dxa"/>
              <w:left w:w="0" w:type="dxa"/>
              <w:bottom w:w="0" w:type="dxa"/>
              <w:right w:w="0" w:type="dxa"/>
            </w:tcMar>
            <w:vAlign w:val="center"/>
          </w:tcPr>
          <w:p w14:paraId="2E35F5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14:paraId="6712F6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5D99E1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0.95 (0.95 - 0.96)</w:t>
            </w:r>
          </w:p>
        </w:tc>
      </w:tr>
      <w:tr w:rsidR="00785886" w14:paraId="66672D4F" w14:textId="77777777">
        <w:trPr>
          <w:cantSplit/>
          <w:jc w:val="center"/>
        </w:trPr>
        <w:tc>
          <w:tcPr>
            <w:tcW w:w="3456" w:type="dxa"/>
            <w:shd w:val="clear" w:color="auto" w:fill="FFFFFF"/>
            <w:tcMar>
              <w:top w:w="0" w:type="dxa"/>
              <w:left w:w="0" w:type="dxa"/>
              <w:bottom w:w="0" w:type="dxa"/>
              <w:right w:w="0" w:type="dxa"/>
            </w:tcMar>
            <w:vAlign w:val="center"/>
          </w:tcPr>
          <w:p w14:paraId="2A31A8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14:paraId="4E2425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607" w:type="dxa"/>
            <w:shd w:val="clear" w:color="auto" w:fill="FFFFFF"/>
            <w:tcMar>
              <w:top w:w="0" w:type="dxa"/>
              <w:left w:w="0" w:type="dxa"/>
              <w:bottom w:w="0" w:type="dxa"/>
              <w:right w:w="0" w:type="dxa"/>
            </w:tcMar>
            <w:vAlign w:val="center"/>
          </w:tcPr>
          <w:p w14:paraId="5BC9C3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0.0022 (0.001 - 0.0037)</w:t>
            </w:r>
          </w:p>
        </w:tc>
      </w:tr>
      <w:tr w:rsidR="00785886" w14:paraId="4F6C1A19" w14:textId="77777777">
        <w:trPr>
          <w:cantSplit/>
          <w:jc w:val="center"/>
        </w:trPr>
        <w:tc>
          <w:tcPr>
            <w:tcW w:w="3456" w:type="dxa"/>
            <w:shd w:val="clear" w:color="auto" w:fill="FFFFFF"/>
            <w:tcMar>
              <w:top w:w="0" w:type="dxa"/>
              <w:left w:w="0" w:type="dxa"/>
              <w:bottom w:w="0" w:type="dxa"/>
              <w:right w:w="0" w:type="dxa"/>
            </w:tcMar>
            <w:vAlign w:val="center"/>
          </w:tcPr>
          <w:p w14:paraId="1F420F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14:paraId="44469B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3C31E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(0.029 - 0.038)</w:t>
            </w:r>
          </w:p>
        </w:tc>
      </w:tr>
      <w:tr w:rsidR="00785886" w14:paraId="11C4E6A8" w14:textId="77777777">
        <w:trPr>
          <w:cantSplit/>
          <w:jc w:val="center"/>
        </w:trPr>
        <w:tc>
          <w:tcPr>
            <w:tcW w:w="3456" w:type="dxa"/>
            <w:shd w:val="clear" w:color="auto" w:fill="FFFFFF"/>
            <w:tcMar>
              <w:top w:w="0" w:type="dxa"/>
              <w:left w:w="0" w:type="dxa"/>
              <w:bottom w:w="0" w:type="dxa"/>
              <w:right w:w="0" w:type="dxa"/>
            </w:tcMar>
            <w:vAlign w:val="center"/>
          </w:tcPr>
          <w:p w14:paraId="013208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777535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14:paraId="66A2E1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(0.015 - 0.022)</w:t>
            </w:r>
          </w:p>
        </w:tc>
      </w:tr>
      <w:tr w:rsidR="00785886" w14:paraId="6006D148" w14:textId="77777777">
        <w:trPr>
          <w:cantSplit/>
          <w:jc w:val="center"/>
        </w:trPr>
        <w:tc>
          <w:tcPr>
            <w:tcW w:w="3456" w:type="dxa"/>
            <w:shd w:val="clear" w:color="auto" w:fill="FFFFFF"/>
            <w:tcMar>
              <w:top w:w="0" w:type="dxa"/>
              <w:left w:w="0" w:type="dxa"/>
              <w:bottom w:w="0" w:type="dxa"/>
              <w:right w:w="0" w:type="dxa"/>
            </w:tcMar>
            <w:vAlign w:val="center"/>
          </w:tcPr>
          <w:p w14:paraId="49D167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017DEE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607" w:type="dxa"/>
            <w:shd w:val="clear" w:color="auto" w:fill="FFFFFF"/>
            <w:tcMar>
              <w:top w:w="0" w:type="dxa"/>
              <w:left w:w="0" w:type="dxa"/>
              <w:bottom w:w="0" w:type="dxa"/>
              <w:right w:w="0" w:type="dxa"/>
            </w:tcMar>
            <w:vAlign w:val="center"/>
          </w:tcPr>
          <w:p w14:paraId="5743D3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0.000045 (0.00000000000047 - 0.00021)</w:t>
            </w:r>
          </w:p>
        </w:tc>
      </w:tr>
      <w:tr w:rsidR="00785886" w14:paraId="502284B5" w14:textId="77777777">
        <w:trPr>
          <w:cantSplit/>
          <w:jc w:val="center"/>
        </w:trPr>
        <w:tc>
          <w:tcPr>
            <w:tcW w:w="3456" w:type="dxa"/>
            <w:shd w:val="clear" w:color="auto" w:fill="FFFFFF"/>
            <w:tcMar>
              <w:top w:w="0" w:type="dxa"/>
              <w:left w:w="0" w:type="dxa"/>
              <w:bottom w:w="0" w:type="dxa"/>
              <w:right w:w="0" w:type="dxa"/>
            </w:tcMar>
            <w:vAlign w:val="center"/>
          </w:tcPr>
          <w:p w14:paraId="0097A2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545439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607" w:type="dxa"/>
            <w:shd w:val="clear" w:color="auto" w:fill="FFFFFF"/>
            <w:tcMar>
              <w:top w:w="0" w:type="dxa"/>
              <w:left w:w="0" w:type="dxa"/>
              <w:bottom w:w="0" w:type="dxa"/>
              <w:right w:w="0" w:type="dxa"/>
            </w:tcMar>
            <w:vAlign w:val="center"/>
          </w:tcPr>
          <w:p w14:paraId="3E25ED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(0.29 - 0.32)</w:t>
            </w:r>
          </w:p>
        </w:tc>
      </w:tr>
      <w:tr w:rsidR="00785886" w14:paraId="57709853" w14:textId="77777777">
        <w:trPr>
          <w:cantSplit/>
          <w:jc w:val="center"/>
        </w:trPr>
        <w:tc>
          <w:tcPr>
            <w:tcW w:w="3456" w:type="dxa"/>
            <w:shd w:val="clear" w:color="auto" w:fill="FFFFFF"/>
            <w:tcMar>
              <w:top w:w="0" w:type="dxa"/>
              <w:left w:w="0" w:type="dxa"/>
              <w:bottom w:w="0" w:type="dxa"/>
              <w:right w:w="0" w:type="dxa"/>
            </w:tcMar>
            <w:vAlign w:val="center"/>
          </w:tcPr>
          <w:p w14:paraId="5749FC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4C6E77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607" w:type="dxa"/>
            <w:shd w:val="clear" w:color="auto" w:fill="FFFFFF"/>
            <w:tcMar>
              <w:top w:w="0" w:type="dxa"/>
              <w:left w:w="0" w:type="dxa"/>
              <w:bottom w:w="0" w:type="dxa"/>
              <w:right w:w="0" w:type="dxa"/>
            </w:tcMar>
            <w:vAlign w:val="center"/>
          </w:tcPr>
          <w:p w14:paraId="44FA75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0.000013 (0.000000000000043 - 0.000073)</w:t>
            </w:r>
          </w:p>
        </w:tc>
      </w:tr>
      <w:tr w:rsidR="00785886" w14:paraId="66A1586B" w14:textId="77777777">
        <w:trPr>
          <w:cantSplit/>
          <w:jc w:val="center"/>
        </w:trPr>
        <w:tc>
          <w:tcPr>
            <w:tcW w:w="3456" w:type="dxa"/>
            <w:shd w:val="clear" w:color="auto" w:fill="FFFFFF"/>
            <w:tcMar>
              <w:top w:w="0" w:type="dxa"/>
              <w:left w:w="0" w:type="dxa"/>
              <w:bottom w:w="0" w:type="dxa"/>
              <w:right w:w="0" w:type="dxa"/>
            </w:tcMar>
            <w:vAlign w:val="center"/>
          </w:tcPr>
          <w:p w14:paraId="159088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64E312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607" w:type="dxa"/>
            <w:shd w:val="clear" w:color="auto" w:fill="FFFFFF"/>
            <w:tcMar>
              <w:top w:w="0" w:type="dxa"/>
              <w:left w:w="0" w:type="dxa"/>
              <w:bottom w:w="0" w:type="dxa"/>
              <w:right w:w="0" w:type="dxa"/>
            </w:tcMar>
            <w:vAlign w:val="center"/>
          </w:tcPr>
          <w:p w14:paraId="76599B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0.000014 (0.00000000000077 - 0.000084)</w:t>
            </w:r>
          </w:p>
        </w:tc>
      </w:tr>
      <w:tr w:rsidR="00785886" w14:paraId="2BE65B4B" w14:textId="77777777">
        <w:trPr>
          <w:cantSplit/>
          <w:jc w:val="center"/>
        </w:trPr>
        <w:tc>
          <w:tcPr>
            <w:tcW w:w="3456" w:type="dxa"/>
            <w:shd w:val="clear" w:color="auto" w:fill="FFFFFF"/>
            <w:tcMar>
              <w:top w:w="0" w:type="dxa"/>
              <w:left w:w="0" w:type="dxa"/>
              <w:bottom w:w="0" w:type="dxa"/>
              <w:right w:w="0" w:type="dxa"/>
            </w:tcMar>
            <w:vAlign w:val="center"/>
          </w:tcPr>
          <w:p w14:paraId="56C9DE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196803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607" w:type="dxa"/>
            <w:shd w:val="clear" w:color="auto" w:fill="FFFFFF"/>
            <w:tcMar>
              <w:top w:w="0" w:type="dxa"/>
              <w:left w:w="0" w:type="dxa"/>
              <w:bottom w:w="0" w:type="dxa"/>
              <w:right w:w="0" w:type="dxa"/>
            </w:tcMar>
            <w:vAlign w:val="center"/>
          </w:tcPr>
          <w:p w14:paraId="465452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0.000018 (0.00000000000032 - 0.000094)</w:t>
            </w:r>
          </w:p>
        </w:tc>
      </w:tr>
      <w:tr w:rsidR="00785886" w14:paraId="6D0D0E90" w14:textId="77777777">
        <w:trPr>
          <w:cantSplit/>
          <w:jc w:val="center"/>
        </w:trPr>
        <w:tc>
          <w:tcPr>
            <w:tcW w:w="3456" w:type="dxa"/>
            <w:shd w:val="clear" w:color="auto" w:fill="FFFFFF"/>
            <w:tcMar>
              <w:top w:w="0" w:type="dxa"/>
              <w:left w:w="0" w:type="dxa"/>
              <w:bottom w:w="0" w:type="dxa"/>
              <w:right w:w="0" w:type="dxa"/>
            </w:tcMar>
            <w:vAlign w:val="center"/>
          </w:tcPr>
          <w:p w14:paraId="3F4927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748628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59D8CB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0.68 (0.67 - 0.69)</w:t>
            </w:r>
          </w:p>
        </w:tc>
      </w:tr>
      <w:tr w:rsidR="00785886" w14:paraId="05379EAC" w14:textId="77777777">
        <w:trPr>
          <w:cantSplit/>
          <w:jc w:val="center"/>
        </w:trPr>
        <w:tc>
          <w:tcPr>
            <w:tcW w:w="3456" w:type="dxa"/>
            <w:shd w:val="clear" w:color="auto" w:fill="FFFFFF"/>
            <w:tcMar>
              <w:top w:w="0" w:type="dxa"/>
              <w:left w:w="0" w:type="dxa"/>
              <w:bottom w:w="0" w:type="dxa"/>
              <w:right w:w="0" w:type="dxa"/>
            </w:tcMar>
            <w:vAlign w:val="center"/>
          </w:tcPr>
          <w:p w14:paraId="28F4A2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56" w:type="dxa"/>
            <w:shd w:val="clear" w:color="auto" w:fill="FFFFFF"/>
            <w:tcMar>
              <w:top w:w="0" w:type="dxa"/>
              <w:left w:w="0" w:type="dxa"/>
              <w:bottom w:w="0" w:type="dxa"/>
              <w:right w:w="0" w:type="dxa"/>
            </w:tcMar>
            <w:vAlign w:val="center"/>
          </w:tcPr>
          <w:p w14:paraId="4C1089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317233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14:paraId="495C799E" w14:textId="77777777">
        <w:trPr>
          <w:cantSplit/>
          <w:jc w:val="center"/>
        </w:trPr>
        <w:tc>
          <w:tcPr>
            <w:tcW w:w="3456" w:type="dxa"/>
            <w:shd w:val="clear" w:color="auto" w:fill="FFFFFF"/>
            <w:tcMar>
              <w:top w:w="0" w:type="dxa"/>
              <w:left w:w="0" w:type="dxa"/>
              <w:bottom w:w="0" w:type="dxa"/>
              <w:right w:w="0" w:type="dxa"/>
            </w:tcMar>
            <w:vAlign w:val="center"/>
          </w:tcPr>
          <w:p w14:paraId="41CEEB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56" w:type="dxa"/>
            <w:shd w:val="clear" w:color="auto" w:fill="FFFFFF"/>
            <w:tcMar>
              <w:top w:w="0" w:type="dxa"/>
              <w:left w:w="0" w:type="dxa"/>
              <w:bottom w:w="0" w:type="dxa"/>
              <w:right w:w="0" w:type="dxa"/>
            </w:tcMar>
            <w:vAlign w:val="center"/>
          </w:tcPr>
          <w:p w14:paraId="3A1EFE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5220A4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14:paraId="2827FC00" w14:textId="77777777">
        <w:trPr>
          <w:cantSplit/>
          <w:jc w:val="center"/>
        </w:trPr>
        <w:tc>
          <w:tcPr>
            <w:tcW w:w="3456" w:type="dxa"/>
            <w:shd w:val="clear" w:color="auto" w:fill="FFFFFF"/>
            <w:tcMar>
              <w:top w:w="0" w:type="dxa"/>
              <w:left w:w="0" w:type="dxa"/>
              <w:bottom w:w="0" w:type="dxa"/>
              <w:right w:w="0" w:type="dxa"/>
            </w:tcMar>
            <w:vAlign w:val="center"/>
          </w:tcPr>
          <w:p w14:paraId="7BB27A83"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56" w:type="dxa"/>
            <w:shd w:val="clear" w:color="auto" w:fill="FFFFFF"/>
            <w:tcMar>
              <w:top w:w="0" w:type="dxa"/>
              <w:left w:w="0" w:type="dxa"/>
              <w:bottom w:w="0" w:type="dxa"/>
              <w:right w:w="0" w:type="dxa"/>
            </w:tcMar>
            <w:vAlign w:val="center"/>
          </w:tcPr>
          <w:p w14:paraId="0912E4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34E09E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14:paraId="0168EB17" w14:textId="77777777">
        <w:trPr>
          <w:cantSplit/>
          <w:jc w:val="center"/>
        </w:trPr>
        <w:tc>
          <w:tcPr>
            <w:tcW w:w="3456" w:type="dxa"/>
            <w:shd w:val="clear" w:color="auto" w:fill="FFFFFF"/>
            <w:tcMar>
              <w:top w:w="0" w:type="dxa"/>
              <w:left w:w="0" w:type="dxa"/>
              <w:bottom w:w="0" w:type="dxa"/>
              <w:right w:w="0" w:type="dxa"/>
            </w:tcMar>
            <w:vAlign w:val="center"/>
          </w:tcPr>
          <w:p w14:paraId="20FB57E8"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56" w:type="dxa"/>
            <w:shd w:val="clear" w:color="auto" w:fill="FFFFFF"/>
            <w:tcMar>
              <w:top w:w="0" w:type="dxa"/>
              <w:left w:w="0" w:type="dxa"/>
              <w:bottom w:w="0" w:type="dxa"/>
              <w:right w:w="0" w:type="dxa"/>
            </w:tcMar>
            <w:vAlign w:val="center"/>
          </w:tcPr>
          <w:p w14:paraId="656812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4A74E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14:paraId="75D27987" w14:textId="77777777">
        <w:trPr>
          <w:cantSplit/>
          <w:jc w:val="center"/>
        </w:trPr>
        <w:tc>
          <w:tcPr>
            <w:tcW w:w="3456" w:type="dxa"/>
            <w:shd w:val="clear" w:color="auto" w:fill="FFFFFF"/>
            <w:tcMar>
              <w:top w:w="0" w:type="dxa"/>
              <w:left w:w="0" w:type="dxa"/>
              <w:bottom w:w="0" w:type="dxa"/>
              <w:right w:w="0" w:type="dxa"/>
            </w:tcMar>
            <w:vAlign w:val="center"/>
          </w:tcPr>
          <w:p w14:paraId="310F79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56" w:type="dxa"/>
            <w:shd w:val="clear" w:color="auto" w:fill="FFFFFF"/>
            <w:tcMar>
              <w:top w:w="0" w:type="dxa"/>
              <w:left w:w="0" w:type="dxa"/>
              <w:bottom w:w="0" w:type="dxa"/>
              <w:right w:w="0" w:type="dxa"/>
            </w:tcMar>
            <w:vAlign w:val="center"/>
          </w:tcPr>
          <w:p w14:paraId="39B884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76BE19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14:paraId="18050F89" w14:textId="77777777">
        <w:trPr>
          <w:cantSplit/>
          <w:jc w:val="center"/>
        </w:trPr>
        <w:tc>
          <w:tcPr>
            <w:tcW w:w="3456" w:type="dxa"/>
            <w:shd w:val="clear" w:color="auto" w:fill="FFFFFF"/>
            <w:tcMar>
              <w:top w:w="0" w:type="dxa"/>
              <w:left w:w="0" w:type="dxa"/>
              <w:bottom w:w="0" w:type="dxa"/>
              <w:right w:w="0" w:type="dxa"/>
            </w:tcMar>
            <w:vAlign w:val="center"/>
          </w:tcPr>
          <w:p w14:paraId="268D30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56" w:type="dxa"/>
            <w:shd w:val="clear" w:color="auto" w:fill="FFFFFF"/>
            <w:tcMar>
              <w:top w:w="0" w:type="dxa"/>
              <w:left w:w="0" w:type="dxa"/>
              <w:bottom w:w="0" w:type="dxa"/>
              <w:right w:w="0" w:type="dxa"/>
            </w:tcMar>
            <w:vAlign w:val="center"/>
          </w:tcPr>
          <w:p w14:paraId="118C32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4A6B78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14:paraId="733C076B" w14:textId="77777777">
        <w:trPr>
          <w:cantSplit/>
          <w:jc w:val="center"/>
        </w:trPr>
        <w:tc>
          <w:tcPr>
            <w:tcW w:w="3456" w:type="dxa"/>
            <w:shd w:val="clear" w:color="auto" w:fill="FFFFFF"/>
            <w:tcMar>
              <w:top w:w="0" w:type="dxa"/>
              <w:left w:w="0" w:type="dxa"/>
              <w:bottom w:w="0" w:type="dxa"/>
              <w:right w:w="0" w:type="dxa"/>
            </w:tcMar>
            <w:vAlign w:val="center"/>
          </w:tcPr>
          <w:p w14:paraId="1531B8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John Day River</w:t>
            </w:r>
          </w:p>
        </w:tc>
        <w:tc>
          <w:tcPr>
            <w:tcW w:w="3456" w:type="dxa"/>
            <w:shd w:val="clear" w:color="auto" w:fill="FFFFFF"/>
            <w:tcMar>
              <w:top w:w="0" w:type="dxa"/>
              <w:left w:w="0" w:type="dxa"/>
              <w:bottom w:w="0" w:type="dxa"/>
              <w:right w:w="0" w:type="dxa"/>
            </w:tcMar>
            <w:vAlign w:val="center"/>
          </w:tcPr>
          <w:p w14:paraId="2F8BC6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204431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14:paraId="79EB27BA" w14:textId="77777777">
        <w:trPr>
          <w:cantSplit/>
          <w:jc w:val="center"/>
        </w:trPr>
        <w:tc>
          <w:tcPr>
            <w:tcW w:w="3456" w:type="dxa"/>
            <w:shd w:val="clear" w:color="auto" w:fill="FFFFFF"/>
            <w:tcMar>
              <w:top w:w="0" w:type="dxa"/>
              <w:left w:w="0" w:type="dxa"/>
              <w:bottom w:w="0" w:type="dxa"/>
              <w:right w:w="0" w:type="dxa"/>
            </w:tcMar>
            <w:vAlign w:val="center"/>
          </w:tcPr>
          <w:p w14:paraId="60F588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56" w:type="dxa"/>
            <w:shd w:val="clear" w:color="auto" w:fill="FFFFFF"/>
            <w:tcMar>
              <w:top w:w="0" w:type="dxa"/>
              <w:left w:w="0" w:type="dxa"/>
              <w:bottom w:w="0" w:type="dxa"/>
              <w:right w:w="0" w:type="dxa"/>
            </w:tcMar>
            <w:vAlign w:val="center"/>
          </w:tcPr>
          <w:p w14:paraId="467563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206912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14:paraId="0C8AC958" w14:textId="77777777">
        <w:trPr>
          <w:cantSplit/>
          <w:jc w:val="center"/>
        </w:trPr>
        <w:tc>
          <w:tcPr>
            <w:tcW w:w="3456" w:type="dxa"/>
            <w:shd w:val="clear" w:color="auto" w:fill="FFFFFF"/>
            <w:tcMar>
              <w:top w:w="0" w:type="dxa"/>
              <w:left w:w="0" w:type="dxa"/>
              <w:bottom w:w="0" w:type="dxa"/>
              <w:right w:w="0" w:type="dxa"/>
            </w:tcMar>
            <w:vAlign w:val="center"/>
          </w:tcPr>
          <w:p w14:paraId="4D6013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56" w:type="dxa"/>
            <w:shd w:val="clear" w:color="auto" w:fill="FFFFFF"/>
            <w:tcMar>
              <w:top w:w="0" w:type="dxa"/>
              <w:left w:w="0" w:type="dxa"/>
              <w:bottom w:w="0" w:type="dxa"/>
              <w:right w:w="0" w:type="dxa"/>
            </w:tcMar>
            <w:vAlign w:val="center"/>
          </w:tcPr>
          <w:p w14:paraId="79DA70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4C1995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14:paraId="4A8FE064" w14:textId="77777777">
        <w:trPr>
          <w:cantSplit/>
          <w:jc w:val="center"/>
        </w:trPr>
        <w:tc>
          <w:tcPr>
            <w:tcW w:w="3456" w:type="dxa"/>
            <w:shd w:val="clear" w:color="auto" w:fill="FFFFFF"/>
            <w:tcMar>
              <w:top w:w="0" w:type="dxa"/>
              <w:left w:w="0" w:type="dxa"/>
              <w:bottom w:w="0" w:type="dxa"/>
              <w:right w:w="0" w:type="dxa"/>
            </w:tcMar>
            <w:vAlign w:val="center"/>
          </w:tcPr>
          <w:p w14:paraId="435AF2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56" w:type="dxa"/>
            <w:shd w:val="clear" w:color="auto" w:fill="FFFFFF"/>
            <w:tcMar>
              <w:top w:w="0" w:type="dxa"/>
              <w:left w:w="0" w:type="dxa"/>
              <w:bottom w:w="0" w:type="dxa"/>
              <w:right w:w="0" w:type="dxa"/>
            </w:tcMar>
            <w:vAlign w:val="center"/>
          </w:tcPr>
          <w:p w14:paraId="130CBE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AE768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14:paraId="557239F6" w14:textId="77777777">
        <w:trPr>
          <w:cantSplit/>
          <w:jc w:val="center"/>
        </w:trPr>
        <w:tc>
          <w:tcPr>
            <w:tcW w:w="3456" w:type="dxa"/>
            <w:shd w:val="clear" w:color="auto" w:fill="FFFFFF"/>
            <w:tcMar>
              <w:top w:w="0" w:type="dxa"/>
              <w:left w:w="0" w:type="dxa"/>
              <w:bottom w:w="0" w:type="dxa"/>
              <w:right w:w="0" w:type="dxa"/>
            </w:tcMar>
            <w:vAlign w:val="center"/>
          </w:tcPr>
          <w:p w14:paraId="0CA027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56" w:type="dxa"/>
            <w:shd w:val="clear" w:color="auto" w:fill="FFFFFF"/>
            <w:tcMar>
              <w:top w:w="0" w:type="dxa"/>
              <w:left w:w="0" w:type="dxa"/>
              <w:bottom w:w="0" w:type="dxa"/>
              <w:right w:w="0" w:type="dxa"/>
            </w:tcMar>
            <w:vAlign w:val="center"/>
          </w:tcPr>
          <w:p w14:paraId="770BFB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21AF19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14:paraId="2EADA2AF" w14:textId="77777777">
        <w:trPr>
          <w:cantSplit/>
          <w:jc w:val="center"/>
        </w:trPr>
        <w:tc>
          <w:tcPr>
            <w:tcW w:w="3456" w:type="dxa"/>
            <w:shd w:val="clear" w:color="auto" w:fill="FFFFFF"/>
            <w:tcMar>
              <w:top w:w="0" w:type="dxa"/>
              <w:left w:w="0" w:type="dxa"/>
              <w:bottom w:w="0" w:type="dxa"/>
              <w:right w:w="0" w:type="dxa"/>
            </w:tcMar>
            <w:vAlign w:val="center"/>
          </w:tcPr>
          <w:p w14:paraId="1A2672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56" w:type="dxa"/>
            <w:shd w:val="clear" w:color="auto" w:fill="FFFFFF"/>
            <w:tcMar>
              <w:top w:w="0" w:type="dxa"/>
              <w:left w:w="0" w:type="dxa"/>
              <w:bottom w:w="0" w:type="dxa"/>
              <w:right w:w="0" w:type="dxa"/>
            </w:tcMar>
            <w:vAlign w:val="center"/>
          </w:tcPr>
          <w:p w14:paraId="5011D3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56E873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14:paraId="0A6E8710" w14:textId="77777777">
        <w:trPr>
          <w:cantSplit/>
          <w:jc w:val="center"/>
        </w:trPr>
        <w:tc>
          <w:tcPr>
            <w:tcW w:w="3456" w:type="dxa"/>
            <w:shd w:val="clear" w:color="auto" w:fill="FFFFFF"/>
            <w:tcMar>
              <w:top w:w="0" w:type="dxa"/>
              <w:left w:w="0" w:type="dxa"/>
              <w:bottom w:w="0" w:type="dxa"/>
              <w:right w:w="0" w:type="dxa"/>
            </w:tcMar>
            <w:vAlign w:val="center"/>
          </w:tcPr>
          <w:p w14:paraId="5646D8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56" w:type="dxa"/>
            <w:shd w:val="clear" w:color="auto" w:fill="FFFFFF"/>
            <w:tcMar>
              <w:top w:w="0" w:type="dxa"/>
              <w:left w:w="0" w:type="dxa"/>
              <w:bottom w:w="0" w:type="dxa"/>
              <w:right w:w="0" w:type="dxa"/>
            </w:tcMar>
            <w:vAlign w:val="center"/>
          </w:tcPr>
          <w:p w14:paraId="76F850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2F3E77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14:paraId="6B7049FC" w14:textId="77777777">
        <w:trPr>
          <w:cantSplit/>
          <w:jc w:val="center"/>
        </w:trPr>
        <w:tc>
          <w:tcPr>
            <w:tcW w:w="3456" w:type="dxa"/>
            <w:shd w:val="clear" w:color="auto" w:fill="FFFFFF"/>
            <w:tcMar>
              <w:top w:w="0" w:type="dxa"/>
              <w:left w:w="0" w:type="dxa"/>
              <w:bottom w:w="0" w:type="dxa"/>
              <w:right w:w="0" w:type="dxa"/>
            </w:tcMar>
            <w:vAlign w:val="center"/>
          </w:tcPr>
          <w:p w14:paraId="4D402D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56" w:type="dxa"/>
            <w:shd w:val="clear" w:color="auto" w:fill="FFFFFF"/>
            <w:tcMar>
              <w:top w:w="0" w:type="dxa"/>
              <w:left w:w="0" w:type="dxa"/>
              <w:bottom w:w="0" w:type="dxa"/>
              <w:right w:w="0" w:type="dxa"/>
            </w:tcMar>
            <w:vAlign w:val="center"/>
          </w:tcPr>
          <w:p w14:paraId="321E8C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59068D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14:paraId="677AE6CC" w14:textId="77777777">
        <w:trPr>
          <w:cantSplit/>
          <w:jc w:val="center"/>
        </w:trPr>
        <w:tc>
          <w:tcPr>
            <w:tcW w:w="3456" w:type="dxa"/>
            <w:shd w:val="clear" w:color="auto" w:fill="FFFFFF"/>
            <w:tcMar>
              <w:top w:w="0" w:type="dxa"/>
              <w:left w:w="0" w:type="dxa"/>
              <w:bottom w:w="0" w:type="dxa"/>
              <w:right w:w="0" w:type="dxa"/>
            </w:tcMar>
            <w:vAlign w:val="center"/>
          </w:tcPr>
          <w:p w14:paraId="4DD32F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56" w:type="dxa"/>
            <w:shd w:val="clear" w:color="auto" w:fill="FFFFFF"/>
            <w:tcMar>
              <w:top w:w="0" w:type="dxa"/>
              <w:left w:w="0" w:type="dxa"/>
              <w:bottom w:w="0" w:type="dxa"/>
              <w:right w:w="0" w:type="dxa"/>
            </w:tcMar>
            <w:vAlign w:val="center"/>
          </w:tcPr>
          <w:p w14:paraId="39D20B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4A02C6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14:paraId="36422240" w14:textId="77777777">
        <w:trPr>
          <w:cantSplit/>
          <w:jc w:val="center"/>
        </w:trPr>
        <w:tc>
          <w:tcPr>
            <w:tcW w:w="3456" w:type="dxa"/>
            <w:shd w:val="clear" w:color="auto" w:fill="FFFFFF"/>
            <w:tcMar>
              <w:top w:w="0" w:type="dxa"/>
              <w:left w:w="0" w:type="dxa"/>
              <w:bottom w:w="0" w:type="dxa"/>
              <w:right w:w="0" w:type="dxa"/>
            </w:tcMar>
            <w:vAlign w:val="center"/>
          </w:tcPr>
          <w:p w14:paraId="70F510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56" w:type="dxa"/>
            <w:shd w:val="clear" w:color="auto" w:fill="FFFFFF"/>
            <w:tcMar>
              <w:top w:w="0" w:type="dxa"/>
              <w:left w:w="0" w:type="dxa"/>
              <w:bottom w:w="0" w:type="dxa"/>
              <w:right w:w="0" w:type="dxa"/>
            </w:tcMar>
            <w:vAlign w:val="center"/>
          </w:tcPr>
          <w:p w14:paraId="0486EA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46CCB4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14:paraId="257F401A" w14:textId="77777777">
        <w:trPr>
          <w:cantSplit/>
          <w:jc w:val="center"/>
        </w:trPr>
        <w:tc>
          <w:tcPr>
            <w:tcW w:w="3456" w:type="dxa"/>
            <w:shd w:val="clear" w:color="auto" w:fill="FFFFFF"/>
            <w:tcMar>
              <w:top w:w="0" w:type="dxa"/>
              <w:left w:w="0" w:type="dxa"/>
              <w:bottom w:w="0" w:type="dxa"/>
              <w:right w:w="0" w:type="dxa"/>
            </w:tcMar>
            <w:vAlign w:val="center"/>
          </w:tcPr>
          <w:p w14:paraId="2228C7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56" w:type="dxa"/>
            <w:shd w:val="clear" w:color="auto" w:fill="FFFFFF"/>
            <w:tcMar>
              <w:top w:w="0" w:type="dxa"/>
              <w:left w:w="0" w:type="dxa"/>
              <w:bottom w:w="0" w:type="dxa"/>
              <w:right w:w="0" w:type="dxa"/>
            </w:tcMar>
            <w:vAlign w:val="center"/>
          </w:tcPr>
          <w:p w14:paraId="1168CA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14:paraId="7C1AA6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14:paraId="29BF15DA" w14:textId="77777777">
        <w:trPr>
          <w:cantSplit/>
          <w:jc w:val="center"/>
        </w:trPr>
        <w:tc>
          <w:tcPr>
            <w:tcW w:w="3456" w:type="dxa"/>
            <w:shd w:val="clear" w:color="auto" w:fill="FFFFFF"/>
            <w:tcMar>
              <w:top w:w="0" w:type="dxa"/>
              <w:left w:w="0" w:type="dxa"/>
              <w:bottom w:w="0" w:type="dxa"/>
              <w:right w:w="0" w:type="dxa"/>
            </w:tcMar>
            <w:vAlign w:val="center"/>
          </w:tcPr>
          <w:p w14:paraId="1DCAEF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56" w:type="dxa"/>
            <w:shd w:val="clear" w:color="auto" w:fill="FFFFFF"/>
            <w:tcMar>
              <w:top w:w="0" w:type="dxa"/>
              <w:left w:w="0" w:type="dxa"/>
              <w:bottom w:w="0" w:type="dxa"/>
              <w:right w:w="0" w:type="dxa"/>
            </w:tcMar>
            <w:vAlign w:val="center"/>
          </w:tcPr>
          <w:p w14:paraId="0D5A80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3F0D8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14:paraId="49222563" w14:textId="77777777">
        <w:trPr>
          <w:cantSplit/>
          <w:jc w:val="center"/>
        </w:trPr>
        <w:tc>
          <w:tcPr>
            <w:tcW w:w="3456" w:type="dxa"/>
            <w:shd w:val="clear" w:color="auto" w:fill="FFFFFF"/>
            <w:tcMar>
              <w:top w:w="0" w:type="dxa"/>
              <w:left w:w="0" w:type="dxa"/>
              <w:bottom w:w="0" w:type="dxa"/>
              <w:right w:w="0" w:type="dxa"/>
            </w:tcMar>
            <w:vAlign w:val="center"/>
          </w:tcPr>
          <w:p w14:paraId="22B61B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56" w:type="dxa"/>
            <w:shd w:val="clear" w:color="auto" w:fill="FFFFFF"/>
            <w:tcMar>
              <w:top w:w="0" w:type="dxa"/>
              <w:left w:w="0" w:type="dxa"/>
              <w:bottom w:w="0" w:type="dxa"/>
              <w:right w:w="0" w:type="dxa"/>
            </w:tcMar>
            <w:vAlign w:val="center"/>
          </w:tcPr>
          <w:p w14:paraId="3F4B8B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14:paraId="5022263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14:paraId="518B81E9" w14:textId="77777777">
        <w:trPr>
          <w:cantSplit/>
          <w:jc w:val="center"/>
        </w:trPr>
        <w:tc>
          <w:tcPr>
            <w:tcW w:w="3456" w:type="dxa"/>
            <w:shd w:val="clear" w:color="auto" w:fill="FFFFFF"/>
            <w:tcMar>
              <w:top w:w="0" w:type="dxa"/>
              <w:left w:w="0" w:type="dxa"/>
              <w:bottom w:w="0" w:type="dxa"/>
              <w:right w:w="0" w:type="dxa"/>
            </w:tcMar>
            <w:vAlign w:val="center"/>
          </w:tcPr>
          <w:p w14:paraId="3E0133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56" w:type="dxa"/>
            <w:shd w:val="clear" w:color="auto" w:fill="FFFFFF"/>
            <w:tcMar>
              <w:top w:w="0" w:type="dxa"/>
              <w:left w:w="0" w:type="dxa"/>
              <w:bottom w:w="0" w:type="dxa"/>
              <w:right w:w="0" w:type="dxa"/>
            </w:tcMar>
            <w:vAlign w:val="center"/>
          </w:tcPr>
          <w:p w14:paraId="4F1D30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2DD7F9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14:paraId="655CB4F9" w14:textId="77777777">
        <w:trPr>
          <w:cantSplit/>
          <w:jc w:val="center"/>
        </w:trPr>
        <w:tc>
          <w:tcPr>
            <w:tcW w:w="3456" w:type="dxa"/>
            <w:shd w:val="clear" w:color="auto" w:fill="FFFFFF"/>
            <w:tcMar>
              <w:top w:w="0" w:type="dxa"/>
              <w:left w:w="0" w:type="dxa"/>
              <w:bottom w:w="0" w:type="dxa"/>
              <w:right w:w="0" w:type="dxa"/>
            </w:tcMar>
            <w:vAlign w:val="center"/>
          </w:tcPr>
          <w:p w14:paraId="70039C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56" w:type="dxa"/>
            <w:shd w:val="clear" w:color="auto" w:fill="FFFFFF"/>
            <w:tcMar>
              <w:top w:w="0" w:type="dxa"/>
              <w:left w:w="0" w:type="dxa"/>
              <w:bottom w:w="0" w:type="dxa"/>
              <w:right w:w="0" w:type="dxa"/>
            </w:tcMar>
            <w:vAlign w:val="center"/>
          </w:tcPr>
          <w:p w14:paraId="55936C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14:paraId="13B6C2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14:paraId="63B4479E" w14:textId="77777777">
        <w:trPr>
          <w:cantSplit/>
          <w:jc w:val="center"/>
        </w:trPr>
        <w:tc>
          <w:tcPr>
            <w:tcW w:w="3456" w:type="dxa"/>
            <w:shd w:val="clear" w:color="auto" w:fill="FFFFFF"/>
            <w:tcMar>
              <w:top w:w="0" w:type="dxa"/>
              <w:left w:w="0" w:type="dxa"/>
              <w:bottom w:w="0" w:type="dxa"/>
              <w:right w:w="0" w:type="dxa"/>
            </w:tcMar>
            <w:vAlign w:val="center"/>
          </w:tcPr>
          <w:p w14:paraId="3097A7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56" w:type="dxa"/>
            <w:shd w:val="clear" w:color="auto" w:fill="FFFFFF"/>
            <w:tcMar>
              <w:top w:w="0" w:type="dxa"/>
              <w:left w:w="0" w:type="dxa"/>
              <w:bottom w:w="0" w:type="dxa"/>
              <w:right w:w="0" w:type="dxa"/>
            </w:tcMar>
            <w:vAlign w:val="center"/>
          </w:tcPr>
          <w:p w14:paraId="45065F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208D31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14:paraId="07FA9DA7" w14:textId="77777777">
        <w:trPr>
          <w:cantSplit/>
          <w:jc w:val="center"/>
        </w:trPr>
        <w:tc>
          <w:tcPr>
            <w:tcW w:w="3456" w:type="dxa"/>
            <w:shd w:val="clear" w:color="auto" w:fill="FFFFFF"/>
            <w:tcMar>
              <w:top w:w="0" w:type="dxa"/>
              <w:left w:w="0" w:type="dxa"/>
              <w:bottom w:w="0" w:type="dxa"/>
              <w:right w:w="0" w:type="dxa"/>
            </w:tcMar>
            <w:vAlign w:val="center"/>
          </w:tcPr>
          <w:p w14:paraId="162C69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56" w:type="dxa"/>
            <w:shd w:val="clear" w:color="auto" w:fill="FFFFFF"/>
            <w:tcMar>
              <w:top w:w="0" w:type="dxa"/>
              <w:left w:w="0" w:type="dxa"/>
              <w:bottom w:w="0" w:type="dxa"/>
              <w:right w:w="0" w:type="dxa"/>
            </w:tcMar>
            <w:vAlign w:val="center"/>
          </w:tcPr>
          <w:p w14:paraId="40D6D7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14:paraId="0D1F61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14:paraId="216F25A6" w14:textId="77777777">
        <w:trPr>
          <w:cantSplit/>
          <w:jc w:val="center"/>
        </w:trPr>
        <w:tc>
          <w:tcPr>
            <w:tcW w:w="3456" w:type="dxa"/>
            <w:shd w:val="clear" w:color="auto" w:fill="FFFFFF"/>
            <w:tcMar>
              <w:top w:w="0" w:type="dxa"/>
              <w:left w:w="0" w:type="dxa"/>
              <w:bottom w:w="0" w:type="dxa"/>
              <w:right w:w="0" w:type="dxa"/>
            </w:tcMar>
            <w:vAlign w:val="center"/>
          </w:tcPr>
          <w:p w14:paraId="347EC9E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56" w:type="dxa"/>
            <w:shd w:val="clear" w:color="auto" w:fill="FFFFFF"/>
            <w:tcMar>
              <w:top w:w="0" w:type="dxa"/>
              <w:left w:w="0" w:type="dxa"/>
              <w:bottom w:w="0" w:type="dxa"/>
              <w:right w:w="0" w:type="dxa"/>
            </w:tcMar>
            <w:vAlign w:val="center"/>
          </w:tcPr>
          <w:p w14:paraId="7F13E8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39CA50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14:paraId="30323CE4" w14:textId="77777777">
        <w:trPr>
          <w:cantSplit/>
          <w:jc w:val="center"/>
        </w:trPr>
        <w:tc>
          <w:tcPr>
            <w:tcW w:w="3456" w:type="dxa"/>
            <w:shd w:val="clear" w:color="auto" w:fill="FFFFFF"/>
            <w:tcMar>
              <w:top w:w="0" w:type="dxa"/>
              <w:left w:w="0" w:type="dxa"/>
              <w:bottom w:w="0" w:type="dxa"/>
              <w:right w:w="0" w:type="dxa"/>
            </w:tcMar>
            <w:vAlign w:val="center"/>
          </w:tcPr>
          <w:p w14:paraId="400419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56" w:type="dxa"/>
            <w:shd w:val="clear" w:color="auto" w:fill="FFFFFF"/>
            <w:tcMar>
              <w:top w:w="0" w:type="dxa"/>
              <w:left w:w="0" w:type="dxa"/>
              <w:bottom w:w="0" w:type="dxa"/>
              <w:right w:w="0" w:type="dxa"/>
            </w:tcMar>
            <w:vAlign w:val="center"/>
          </w:tcPr>
          <w:p w14:paraId="7865B9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14:paraId="719304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14:paraId="415EC341" w14:textId="77777777">
        <w:trPr>
          <w:cantSplit/>
          <w:jc w:val="center"/>
        </w:trPr>
        <w:tc>
          <w:tcPr>
            <w:tcW w:w="3456" w:type="dxa"/>
            <w:shd w:val="clear" w:color="auto" w:fill="FFFFFF"/>
            <w:tcMar>
              <w:top w:w="0" w:type="dxa"/>
              <w:left w:w="0" w:type="dxa"/>
              <w:bottom w:w="0" w:type="dxa"/>
              <w:right w:w="0" w:type="dxa"/>
            </w:tcMar>
            <w:vAlign w:val="center"/>
          </w:tcPr>
          <w:p w14:paraId="1256C3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56" w:type="dxa"/>
            <w:shd w:val="clear" w:color="auto" w:fill="FFFFFF"/>
            <w:tcMar>
              <w:top w:w="0" w:type="dxa"/>
              <w:left w:w="0" w:type="dxa"/>
              <w:bottom w:w="0" w:type="dxa"/>
              <w:right w:w="0" w:type="dxa"/>
            </w:tcMar>
            <w:vAlign w:val="center"/>
          </w:tcPr>
          <w:p w14:paraId="259618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0A38D5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14:paraId="4332EDB5" w14:textId="77777777">
        <w:trPr>
          <w:cantSplit/>
          <w:jc w:val="center"/>
        </w:trPr>
        <w:tc>
          <w:tcPr>
            <w:tcW w:w="3456" w:type="dxa"/>
            <w:shd w:val="clear" w:color="auto" w:fill="FFFFFF"/>
            <w:tcMar>
              <w:top w:w="0" w:type="dxa"/>
              <w:left w:w="0" w:type="dxa"/>
              <w:bottom w:w="0" w:type="dxa"/>
              <w:right w:w="0" w:type="dxa"/>
            </w:tcMar>
            <w:vAlign w:val="center"/>
          </w:tcPr>
          <w:p w14:paraId="6B7566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56" w:type="dxa"/>
            <w:shd w:val="clear" w:color="auto" w:fill="FFFFFF"/>
            <w:tcMar>
              <w:top w:w="0" w:type="dxa"/>
              <w:left w:w="0" w:type="dxa"/>
              <w:bottom w:w="0" w:type="dxa"/>
              <w:right w:w="0" w:type="dxa"/>
            </w:tcMar>
            <w:vAlign w:val="center"/>
          </w:tcPr>
          <w:p w14:paraId="11E4B7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14:paraId="0E6B3D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(0.011 - 0.39)</w:t>
            </w:r>
          </w:p>
        </w:tc>
      </w:tr>
      <w:tr w:rsidR="00785886" w14:paraId="1BD79B0B" w14:textId="77777777">
        <w:trPr>
          <w:cantSplit/>
          <w:jc w:val="center"/>
        </w:trPr>
        <w:tc>
          <w:tcPr>
            <w:tcW w:w="3456" w:type="dxa"/>
            <w:shd w:val="clear" w:color="auto" w:fill="FFFFFF"/>
            <w:tcMar>
              <w:top w:w="0" w:type="dxa"/>
              <w:left w:w="0" w:type="dxa"/>
              <w:bottom w:w="0" w:type="dxa"/>
              <w:right w:w="0" w:type="dxa"/>
            </w:tcMar>
            <w:vAlign w:val="center"/>
          </w:tcPr>
          <w:p w14:paraId="13D61F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56" w:type="dxa"/>
            <w:shd w:val="clear" w:color="auto" w:fill="FFFFFF"/>
            <w:tcMar>
              <w:top w:w="0" w:type="dxa"/>
              <w:left w:w="0" w:type="dxa"/>
              <w:bottom w:w="0" w:type="dxa"/>
              <w:right w:w="0" w:type="dxa"/>
            </w:tcMar>
            <w:vAlign w:val="center"/>
          </w:tcPr>
          <w:p w14:paraId="187CCC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06CDAF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0.87 (0.61 - 0.99)</w:t>
            </w:r>
          </w:p>
        </w:tc>
      </w:tr>
      <w:tr w:rsidR="00785886" w14:paraId="06A570CE" w14:textId="77777777">
        <w:trPr>
          <w:cantSplit/>
          <w:jc w:val="center"/>
        </w:trPr>
        <w:tc>
          <w:tcPr>
            <w:tcW w:w="3456" w:type="dxa"/>
            <w:shd w:val="clear" w:color="auto" w:fill="FFFFFF"/>
            <w:tcMar>
              <w:top w:w="0" w:type="dxa"/>
              <w:left w:w="0" w:type="dxa"/>
              <w:bottom w:w="0" w:type="dxa"/>
              <w:right w:w="0" w:type="dxa"/>
            </w:tcMar>
            <w:vAlign w:val="center"/>
          </w:tcPr>
          <w:p w14:paraId="3963A9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56" w:type="dxa"/>
            <w:shd w:val="clear" w:color="auto" w:fill="FFFFFF"/>
            <w:tcMar>
              <w:top w:w="0" w:type="dxa"/>
              <w:left w:w="0" w:type="dxa"/>
              <w:bottom w:w="0" w:type="dxa"/>
              <w:right w:w="0" w:type="dxa"/>
            </w:tcMar>
            <w:vAlign w:val="center"/>
          </w:tcPr>
          <w:p w14:paraId="3F6B39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0F95F3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0.0032 (0.0014 - 0.0059)</w:t>
            </w:r>
          </w:p>
        </w:tc>
      </w:tr>
      <w:tr w:rsidR="00785886" w14:paraId="0875CB42" w14:textId="77777777">
        <w:trPr>
          <w:cantSplit/>
          <w:jc w:val="center"/>
        </w:trPr>
        <w:tc>
          <w:tcPr>
            <w:tcW w:w="3456" w:type="dxa"/>
            <w:shd w:val="clear" w:color="auto" w:fill="FFFFFF"/>
            <w:tcMar>
              <w:top w:w="0" w:type="dxa"/>
              <w:left w:w="0" w:type="dxa"/>
              <w:bottom w:w="0" w:type="dxa"/>
              <w:right w:w="0" w:type="dxa"/>
            </w:tcMar>
            <w:vAlign w:val="center"/>
          </w:tcPr>
          <w:p w14:paraId="13E54F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56" w:type="dxa"/>
            <w:shd w:val="clear" w:color="auto" w:fill="FFFFFF"/>
            <w:tcMar>
              <w:top w:w="0" w:type="dxa"/>
              <w:left w:w="0" w:type="dxa"/>
              <w:bottom w:w="0" w:type="dxa"/>
              <w:right w:w="0" w:type="dxa"/>
            </w:tcMar>
            <w:vAlign w:val="center"/>
          </w:tcPr>
          <w:p w14:paraId="5F2D71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D704E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14:paraId="6AB42AAF" w14:textId="77777777">
        <w:trPr>
          <w:cantSplit/>
          <w:jc w:val="center"/>
        </w:trPr>
        <w:tc>
          <w:tcPr>
            <w:tcW w:w="3456" w:type="dxa"/>
            <w:shd w:val="clear" w:color="auto" w:fill="FFFFFF"/>
            <w:tcMar>
              <w:top w:w="0" w:type="dxa"/>
              <w:left w:w="0" w:type="dxa"/>
              <w:bottom w:w="0" w:type="dxa"/>
              <w:right w:w="0" w:type="dxa"/>
            </w:tcMar>
            <w:vAlign w:val="center"/>
          </w:tcPr>
          <w:p w14:paraId="2A0361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56" w:type="dxa"/>
            <w:shd w:val="clear" w:color="auto" w:fill="FFFFFF"/>
            <w:tcMar>
              <w:top w:w="0" w:type="dxa"/>
              <w:left w:w="0" w:type="dxa"/>
              <w:bottom w:w="0" w:type="dxa"/>
              <w:right w:w="0" w:type="dxa"/>
            </w:tcMar>
            <w:vAlign w:val="center"/>
          </w:tcPr>
          <w:p w14:paraId="5ECD5E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07A1F1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(0.00000000005 -   1)</w:t>
            </w:r>
          </w:p>
        </w:tc>
      </w:tr>
      <w:tr w:rsidR="00785886" w14:paraId="3332BD3C" w14:textId="77777777">
        <w:trPr>
          <w:cantSplit/>
          <w:jc w:val="center"/>
        </w:trPr>
        <w:tc>
          <w:tcPr>
            <w:tcW w:w="3456" w:type="dxa"/>
            <w:shd w:val="clear" w:color="auto" w:fill="FFFFFF"/>
            <w:tcMar>
              <w:top w:w="0" w:type="dxa"/>
              <w:left w:w="0" w:type="dxa"/>
              <w:bottom w:w="0" w:type="dxa"/>
              <w:right w:w="0" w:type="dxa"/>
            </w:tcMar>
            <w:vAlign w:val="center"/>
          </w:tcPr>
          <w:p w14:paraId="1CD66F7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56" w:type="dxa"/>
            <w:shd w:val="clear" w:color="auto" w:fill="FFFFFF"/>
            <w:tcMar>
              <w:top w:w="0" w:type="dxa"/>
              <w:left w:w="0" w:type="dxa"/>
              <w:bottom w:w="0" w:type="dxa"/>
              <w:right w:w="0" w:type="dxa"/>
            </w:tcMar>
            <w:vAlign w:val="center"/>
          </w:tcPr>
          <w:p w14:paraId="697FE8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AFAD1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(0.0000024 -   1)</w:t>
            </w:r>
          </w:p>
        </w:tc>
      </w:tr>
      <w:tr w:rsidR="00785886" w14:paraId="142FF658" w14:textId="77777777">
        <w:trPr>
          <w:cantSplit/>
          <w:jc w:val="center"/>
        </w:trPr>
        <w:tc>
          <w:tcPr>
            <w:tcW w:w="3456" w:type="dxa"/>
            <w:shd w:val="clear" w:color="auto" w:fill="FFFFFF"/>
            <w:tcMar>
              <w:top w:w="0" w:type="dxa"/>
              <w:left w:w="0" w:type="dxa"/>
              <w:bottom w:w="0" w:type="dxa"/>
              <w:right w:w="0" w:type="dxa"/>
            </w:tcMar>
            <w:vAlign w:val="center"/>
          </w:tcPr>
          <w:p w14:paraId="3C9274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56" w:type="dxa"/>
            <w:shd w:val="clear" w:color="auto" w:fill="FFFFFF"/>
            <w:tcMar>
              <w:top w:w="0" w:type="dxa"/>
              <w:left w:w="0" w:type="dxa"/>
              <w:bottom w:w="0" w:type="dxa"/>
              <w:right w:w="0" w:type="dxa"/>
            </w:tcMar>
            <w:vAlign w:val="center"/>
          </w:tcPr>
          <w:p w14:paraId="5991D3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4A6EB5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0.21 (0.00000000000000017 -   1)</w:t>
            </w:r>
          </w:p>
        </w:tc>
      </w:tr>
      <w:tr w:rsidR="00785886" w14:paraId="0A5AF416" w14:textId="77777777">
        <w:trPr>
          <w:cantSplit/>
          <w:jc w:val="center"/>
        </w:trPr>
        <w:tc>
          <w:tcPr>
            <w:tcW w:w="3456" w:type="dxa"/>
            <w:shd w:val="clear" w:color="auto" w:fill="FFFFFF"/>
            <w:tcMar>
              <w:top w:w="0" w:type="dxa"/>
              <w:left w:w="0" w:type="dxa"/>
              <w:bottom w:w="0" w:type="dxa"/>
              <w:right w:w="0" w:type="dxa"/>
            </w:tcMar>
            <w:vAlign w:val="center"/>
          </w:tcPr>
          <w:p w14:paraId="0F0A4D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56" w:type="dxa"/>
            <w:shd w:val="clear" w:color="auto" w:fill="FFFFFF"/>
            <w:tcMar>
              <w:top w:w="0" w:type="dxa"/>
              <w:left w:w="0" w:type="dxa"/>
              <w:bottom w:w="0" w:type="dxa"/>
              <w:right w:w="0" w:type="dxa"/>
            </w:tcMar>
            <w:vAlign w:val="center"/>
          </w:tcPr>
          <w:p w14:paraId="1954EE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A5CEF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0.79 (0.000013 -   1)</w:t>
            </w:r>
          </w:p>
        </w:tc>
      </w:tr>
      <w:tr w:rsidR="00785886" w14:paraId="51048125" w14:textId="77777777">
        <w:trPr>
          <w:cantSplit/>
          <w:jc w:val="center"/>
        </w:trPr>
        <w:tc>
          <w:tcPr>
            <w:tcW w:w="3456" w:type="dxa"/>
            <w:shd w:val="clear" w:color="auto" w:fill="FFFFFF"/>
            <w:tcMar>
              <w:top w:w="0" w:type="dxa"/>
              <w:left w:w="0" w:type="dxa"/>
              <w:bottom w:w="0" w:type="dxa"/>
              <w:right w:w="0" w:type="dxa"/>
            </w:tcMar>
            <w:vAlign w:val="center"/>
          </w:tcPr>
          <w:p w14:paraId="5E5293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56" w:type="dxa"/>
            <w:shd w:val="clear" w:color="auto" w:fill="FFFFFF"/>
            <w:tcMar>
              <w:top w:w="0" w:type="dxa"/>
              <w:left w:w="0" w:type="dxa"/>
              <w:bottom w:w="0" w:type="dxa"/>
              <w:right w:w="0" w:type="dxa"/>
            </w:tcMar>
            <w:vAlign w:val="center"/>
          </w:tcPr>
          <w:p w14:paraId="20E920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2A8525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0.28 (0.0000000000029 -   1)</w:t>
            </w:r>
          </w:p>
        </w:tc>
      </w:tr>
      <w:tr w:rsidR="00785886" w14:paraId="35EFB6DC" w14:textId="77777777">
        <w:trPr>
          <w:cantSplit/>
          <w:jc w:val="center"/>
        </w:trPr>
        <w:tc>
          <w:tcPr>
            <w:tcW w:w="3456" w:type="dxa"/>
            <w:shd w:val="clear" w:color="auto" w:fill="FFFFFF"/>
            <w:tcMar>
              <w:top w:w="0" w:type="dxa"/>
              <w:left w:w="0" w:type="dxa"/>
              <w:bottom w:w="0" w:type="dxa"/>
              <w:right w:w="0" w:type="dxa"/>
            </w:tcMar>
            <w:vAlign w:val="center"/>
          </w:tcPr>
          <w:p w14:paraId="34DB53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56" w:type="dxa"/>
            <w:shd w:val="clear" w:color="auto" w:fill="FFFFFF"/>
            <w:tcMar>
              <w:top w:w="0" w:type="dxa"/>
              <w:left w:w="0" w:type="dxa"/>
              <w:bottom w:w="0" w:type="dxa"/>
              <w:right w:w="0" w:type="dxa"/>
            </w:tcMar>
            <w:vAlign w:val="center"/>
          </w:tcPr>
          <w:p w14:paraId="5D30F7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3A8C5D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0.72 (0.000009 -   1)</w:t>
            </w:r>
          </w:p>
        </w:tc>
      </w:tr>
      <w:tr w:rsidR="00785886" w14:paraId="37D43F2A" w14:textId="77777777">
        <w:trPr>
          <w:cantSplit/>
          <w:jc w:val="center"/>
        </w:trPr>
        <w:tc>
          <w:tcPr>
            <w:tcW w:w="3456" w:type="dxa"/>
            <w:shd w:val="clear" w:color="auto" w:fill="FFFFFF"/>
            <w:tcMar>
              <w:top w:w="0" w:type="dxa"/>
              <w:left w:w="0" w:type="dxa"/>
              <w:bottom w:w="0" w:type="dxa"/>
              <w:right w:w="0" w:type="dxa"/>
            </w:tcMar>
            <w:vAlign w:val="center"/>
          </w:tcPr>
          <w:p w14:paraId="4846EE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Imnaha River</w:t>
            </w:r>
          </w:p>
        </w:tc>
        <w:tc>
          <w:tcPr>
            <w:tcW w:w="3456" w:type="dxa"/>
            <w:shd w:val="clear" w:color="auto" w:fill="FFFFFF"/>
            <w:tcMar>
              <w:top w:w="0" w:type="dxa"/>
              <w:left w:w="0" w:type="dxa"/>
              <w:bottom w:w="0" w:type="dxa"/>
              <w:right w:w="0" w:type="dxa"/>
            </w:tcMar>
            <w:vAlign w:val="center"/>
          </w:tcPr>
          <w:p w14:paraId="643ADF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41A025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(0.00000000071 -   1)</w:t>
            </w:r>
          </w:p>
        </w:tc>
      </w:tr>
      <w:tr w:rsidR="00785886" w14:paraId="174436A3" w14:textId="77777777">
        <w:trPr>
          <w:cantSplit/>
          <w:jc w:val="center"/>
        </w:trPr>
        <w:tc>
          <w:tcPr>
            <w:tcW w:w="3456" w:type="dxa"/>
            <w:tcBorders>
              <w:bottom w:val="single" w:sz="16" w:space="0" w:color="666666"/>
            </w:tcBorders>
            <w:shd w:val="clear" w:color="auto" w:fill="FFFFFF"/>
            <w:tcMar>
              <w:top w:w="0" w:type="dxa"/>
              <w:left w:w="0" w:type="dxa"/>
              <w:bottom w:w="0" w:type="dxa"/>
              <w:right w:w="0" w:type="dxa"/>
            </w:tcMar>
            <w:vAlign w:val="center"/>
          </w:tcPr>
          <w:p w14:paraId="64880B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56" w:type="dxa"/>
            <w:tcBorders>
              <w:bottom w:val="single" w:sz="16" w:space="0" w:color="666666"/>
            </w:tcBorders>
            <w:shd w:val="clear" w:color="auto" w:fill="FFFFFF"/>
            <w:tcMar>
              <w:top w:w="0" w:type="dxa"/>
              <w:left w:w="0" w:type="dxa"/>
              <w:bottom w:w="0" w:type="dxa"/>
              <w:right w:w="0" w:type="dxa"/>
            </w:tcMar>
            <w:vAlign w:val="center"/>
          </w:tcPr>
          <w:p w14:paraId="5240F2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tcBorders>
              <w:bottom w:val="single" w:sz="16" w:space="0" w:color="666666"/>
            </w:tcBorders>
            <w:shd w:val="clear" w:color="auto" w:fill="FFFFFF"/>
            <w:tcMar>
              <w:top w:w="0" w:type="dxa"/>
              <w:left w:w="0" w:type="dxa"/>
              <w:bottom w:w="0" w:type="dxa"/>
              <w:right w:w="0" w:type="dxa"/>
            </w:tcMar>
            <w:vAlign w:val="center"/>
          </w:tcPr>
          <w:p w14:paraId="2091DF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(0.00000013 -   1)</w:t>
            </w:r>
          </w:p>
        </w:tc>
      </w:tr>
    </w:tbl>
    <w:p w14:paraId="2EF0B94C"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20</w:t>
      </w:r>
      <w:r>
        <w:rPr>
          <w:b/>
        </w:rPr>
        <w:fldChar w:fldCharType="end"/>
      </w:r>
      <w:r>
        <w:t>: Movement probabilities for Asotin Creek Steelhead.</w:t>
      </w:r>
    </w:p>
    <w:tbl>
      <w:tblPr>
        <w:tblW w:w="0" w:type="auto"/>
        <w:jc w:val="center"/>
        <w:tblLayout w:type="fixed"/>
        <w:tblLook w:val="0420" w:firstRow="1" w:lastRow="0" w:firstColumn="0" w:lastColumn="0" w:noHBand="0" w:noVBand="1"/>
      </w:tblPr>
      <w:tblGrid>
        <w:gridCol w:w="3568"/>
        <w:gridCol w:w="3568"/>
        <w:gridCol w:w="4385"/>
      </w:tblGrid>
      <w:tr w:rsidR="00785886" w14:paraId="38FCA1A3" w14:textId="77777777">
        <w:trPr>
          <w:cantSplit/>
          <w:tblHeader/>
          <w:jc w:val="center"/>
        </w:trPr>
        <w:tc>
          <w:tcPr>
            <w:tcW w:w="356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0167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56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E42A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38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47AE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74C0684B" w14:textId="77777777">
        <w:trPr>
          <w:cantSplit/>
          <w:jc w:val="center"/>
        </w:trPr>
        <w:tc>
          <w:tcPr>
            <w:tcW w:w="3568" w:type="dxa"/>
            <w:shd w:val="clear" w:color="auto" w:fill="FFFFFF"/>
            <w:tcMar>
              <w:top w:w="0" w:type="dxa"/>
              <w:left w:w="0" w:type="dxa"/>
              <w:bottom w:w="0" w:type="dxa"/>
              <w:right w:w="0" w:type="dxa"/>
            </w:tcMar>
            <w:vAlign w:val="center"/>
          </w:tcPr>
          <w:p w14:paraId="4ED1A9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68" w:type="dxa"/>
            <w:shd w:val="clear" w:color="auto" w:fill="FFFFFF"/>
            <w:tcMar>
              <w:top w:w="0" w:type="dxa"/>
              <w:left w:w="0" w:type="dxa"/>
              <w:bottom w:w="0" w:type="dxa"/>
              <w:right w:w="0" w:type="dxa"/>
            </w:tcMar>
            <w:vAlign w:val="center"/>
          </w:tcPr>
          <w:p w14:paraId="5C646C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14:paraId="139FCE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14:paraId="2D94F67B" w14:textId="77777777">
        <w:trPr>
          <w:cantSplit/>
          <w:jc w:val="center"/>
        </w:trPr>
        <w:tc>
          <w:tcPr>
            <w:tcW w:w="3568" w:type="dxa"/>
            <w:shd w:val="clear" w:color="auto" w:fill="FFFFFF"/>
            <w:tcMar>
              <w:top w:w="0" w:type="dxa"/>
              <w:left w:w="0" w:type="dxa"/>
              <w:bottom w:w="0" w:type="dxa"/>
              <w:right w:w="0" w:type="dxa"/>
            </w:tcMar>
            <w:vAlign w:val="center"/>
          </w:tcPr>
          <w:p w14:paraId="146E06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568" w:type="dxa"/>
            <w:shd w:val="clear" w:color="auto" w:fill="FFFFFF"/>
            <w:tcMar>
              <w:top w:w="0" w:type="dxa"/>
              <w:left w:w="0" w:type="dxa"/>
              <w:bottom w:w="0" w:type="dxa"/>
              <w:right w:w="0" w:type="dxa"/>
            </w:tcMar>
            <w:vAlign w:val="center"/>
          </w:tcPr>
          <w:p w14:paraId="5C0A7C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194956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14:paraId="277872B0" w14:textId="77777777">
        <w:trPr>
          <w:cantSplit/>
          <w:jc w:val="center"/>
        </w:trPr>
        <w:tc>
          <w:tcPr>
            <w:tcW w:w="3568" w:type="dxa"/>
            <w:shd w:val="clear" w:color="auto" w:fill="FFFFFF"/>
            <w:tcMar>
              <w:top w:w="0" w:type="dxa"/>
              <w:left w:w="0" w:type="dxa"/>
              <w:bottom w:w="0" w:type="dxa"/>
              <w:right w:w="0" w:type="dxa"/>
            </w:tcMar>
            <w:vAlign w:val="center"/>
          </w:tcPr>
          <w:p w14:paraId="46C0A3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14:paraId="673A1A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385" w:type="dxa"/>
            <w:shd w:val="clear" w:color="auto" w:fill="FFFFFF"/>
            <w:tcMar>
              <w:top w:w="0" w:type="dxa"/>
              <w:left w:w="0" w:type="dxa"/>
              <w:bottom w:w="0" w:type="dxa"/>
              <w:right w:w="0" w:type="dxa"/>
            </w:tcMar>
            <w:vAlign w:val="center"/>
          </w:tcPr>
          <w:p w14:paraId="3B14C93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14:paraId="0C407104" w14:textId="77777777">
        <w:trPr>
          <w:cantSplit/>
          <w:jc w:val="center"/>
        </w:trPr>
        <w:tc>
          <w:tcPr>
            <w:tcW w:w="3568" w:type="dxa"/>
            <w:shd w:val="clear" w:color="auto" w:fill="FFFFFF"/>
            <w:tcMar>
              <w:top w:w="0" w:type="dxa"/>
              <w:left w:w="0" w:type="dxa"/>
              <w:bottom w:w="0" w:type="dxa"/>
              <w:right w:w="0" w:type="dxa"/>
            </w:tcMar>
            <w:vAlign w:val="center"/>
          </w:tcPr>
          <w:p w14:paraId="52D4A1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14:paraId="424E3E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14:paraId="4EBEE4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14:paraId="1BC4C8CF" w14:textId="77777777">
        <w:trPr>
          <w:cantSplit/>
          <w:jc w:val="center"/>
        </w:trPr>
        <w:tc>
          <w:tcPr>
            <w:tcW w:w="3568" w:type="dxa"/>
            <w:shd w:val="clear" w:color="auto" w:fill="FFFFFF"/>
            <w:tcMar>
              <w:top w:w="0" w:type="dxa"/>
              <w:left w:w="0" w:type="dxa"/>
              <w:bottom w:w="0" w:type="dxa"/>
              <w:right w:w="0" w:type="dxa"/>
            </w:tcMar>
            <w:vAlign w:val="center"/>
          </w:tcPr>
          <w:p w14:paraId="1F3C5E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14:paraId="69F6A9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385" w:type="dxa"/>
            <w:shd w:val="clear" w:color="auto" w:fill="FFFFFF"/>
            <w:tcMar>
              <w:top w:w="0" w:type="dxa"/>
              <w:left w:w="0" w:type="dxa"/>
              <w:bottom w:w="0" w:type="dxa"/>
              <w:right w:w="0" w:type="dxa"/>
            </w:tcMar>
            <w:vAlign w:val="center"/>
          </w:tcPr>
          <w:p w14:paraId="36DB72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14:paraId="5521808C" w14:textId="77777777">
        <w:trPr>
          <w:cantSplit/>
          <w:jc w:val="center"/>
        </w:trPr>
        <w:tc>
          <w:tcPr>
            <w:tcW w:w="3568" w:type="dxa"/>
            <w:shd w:val="clear" w:color="auto" w:fill="FFFFFF"/>
            <w:tcMar>
              <w:top w:w="0" w:type="dxa"/>
              <w:left w:w="0" w:type="dxa"/>
              <w:bottom w:w="0" w:type="dxa"/>
              <w:right w:w="0" w:type="dxa"/>
            </w:tcMar>
            <w:vAlign w:val="center"/>
          </w:tcPr>
          <w:p w14:paraId="675870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14:paraId="46CEE4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385" w:type="dxa"/>
            <w:shd w:val="clear" w:color="auto" w:fill="FFFFFF"/>
            <w:tcMar>
              <w:top w:w="0" w:type="dxa"/>
              <w:left w:w="0" w:type="dxa"/>
              <w:bottom w:w="0" w:type="dxa"/>
              <w:right w:w="0" w:type="dxa"/>
            </w:tcMar>
            <w:vAlign w:val="center"/>
          </w:tcPr>
          <w:p w14:paraId="0A0DF9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14:paraId="41130356" w14:textId="77777777">
        <w:trPr>
          <w:cantSplit/>
          <w:jc w:val="center"/>
        </w:trPr>
        <w:tc>
          <w:tcPr>
            <w:tcW w:w="3568" w:type="dxa"/>
            <w:shd w:val="clear" w:color="auto" w:fill="FFFFFF"/>
            <w:tcMar>
              <w:top w:w="0" w:type="dxa"/>
              <w:left w:w="0" w:type="dxa"/>
              <w:bottom w:w="0" w:type="dxa"/>
              <w:right w:w="0" w:type="dxa"/>
            </w:tcMar>
            <w:vAlign w:val="center"/>
          </w:tcPr>
          <w:p w14:paraId="014D4D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14:paraId="0DA614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385" w:type="dxa"/>
            <w:shd w:val="clear" w:color="auto" w:fill="FFFFFF"/>
            <w:tcMar>
              <w:top w:w="0" w:type="dxa"/>
              <w:left w:w="0" w:type="dxa"/>
              <w:bottom w:w="0" w:type="dxa"/>
              <w:right w:w="0" w:type="dxa"/>
            </w:tcMar>
            <w:vAlign w:val="center"/>
          </w:tcPr>
          <w:p w14:paraId="377FE8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14:paraId="37317CA3" w14:textId="77777777">
        <w:trPr>
          <w:cantSplit/>
          <w:jc w:val="center"/>
        </w:trPr>
        <w:tc>
          <w:tcPr>
            <w:tcW w:w="3568" w:type="dxa"/>
            <w:shd w:val="clear" w:color="auto" w:fill="FFFFFF"/>
            <w:tcMar>
              <w:top w:w="0" w:type="dxa"/>
              <w:left w:w="0" w:type="dxa"/>
              <w:bottom w:w="0" w:type="dxa"/>
              <w:right w:w="0" w:type="dxa"/>
            </w:tcMar>
            <w:vAlign w:val="center"/>
          </w:tcPr>
          <w:p w14:paraId="1173C9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14:paraId="2217ECC3"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385" w:type="dxa"/>
            <w:shd w:val="clear" w:color="auto" w:fill="FFFFFF"/>
            <w:tcMar>
              <w:top w:w="0" w:type="dxa"/>
              <w:left w:w="0" w:type="dxa"/>
              <w:bottom w:w="0" w:type="dxa"/>
              <w:right w:w="0" w:type="dxa"/>
            </w:tcMar>
            <w:vAlign w:val="center"/>
          </w:tcPr>
          <w:p w14:paraId="0AE2BB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14:paraId="591EE8F9" w14:textId="77777777">
        <w:trPr>
          <w:cantSplit/>
          <w:jc w:val="center"/>
        </w:trPr>
        <w:tc>
          <w:tcPr>
            <w:tcW w:w="3568" w:type="dxa"/>
            <w:shd w:val="clear" w:color="auto" w:fill="FFFFFF"/>
            <w:tcMar>
              <w:top w:w="0" w:type="dxa"/>
              <w:left w:w="0" w:type="dxa"/>
              <w:bottom w:w="0" w:type="dxa"/>
              <w:right w:w="0" w:type="dxa"/>
            </w:tcMar>
            <w:vAlign w:val="center"/>
          </w:tcPr>
          <w:p w14:paraId="008754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14:paraId="62AF70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385" w:type="dxa"/>
            <w:shd w:val="clear" w:color="auto" w:fill="FFFFFF"/>
            <w:tcMar>
              <w:top w:w="0" w:type="dxa"/>
              <w:left w:w="0" w:type="dxa"/>
              <w:bottom w:w="0" w:type="dxa"/>
              <w:right w:w="0" w:type="dxa"/>
            </w:tcMar>
            <w:vAlign w:val="center"/>
          </w:tcPr>
          <w:p w14:paraId="7F6B79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14:paraId="39306F6B" w14:textId="77777777">
        <w:trPr>
          <w:cantSplit/>
          <w:jc w:val="center"/>
        </w:trPr>
        <w:tc>
          <w:tcPr>
            <w:tcW w:w="3568" w:type="dxa"/>
            <w:shd w:val="clear" w:color="auto" w:fill="FFFFFF"/>
            <w:tcMar>
              <w:top w:w="0" w:type="dxa"/>
              <w:left w:w="0" w:type="dxa"/>
              <w:bottom w:w="0" w:type="dxa"/>
              <w:right w:w="0" w:type="dxa"/>
            </w:tcMar>
            <w:vAlign w:val="center"/>
          </w:tcPr>
          <w:p w14:paraId="11DC7B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14:paraId="52728F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385" w:type="dxa"/>
            <w:shd w:val="clear" w:color="auto" w:fill="FFFFFF"/>
            <w:tcMar>
              <w:top w:w="0" w:type="dxa"/>
              <w:left w:w="0" w:type="dxa"/>
              <w:bottom w:w="0" w:type="dxa"/>
              <w:right w:w="0" w:type="dxa"/>
            </w:tcMar>
            <w:vAlign w:val="center"/>
          </w:tcPr>
          <w:p w14:paraId="100209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14:paraId="59A41069" w14:textId="77777777">
        <w:trPr>
          <w:cantSplit/>
          <w:jc w:val="center"/>
        </w:trPr>
        <w:tc>
          <w:tcPr>
            <w:tcW w:w="3568" w:type="dxa"/>
            <w:shd w:val="clear" w:color="auto" w:fill="FFFFFF"/>
            <w:tcMar>
              <w:top w:w="0" w:type="dxa"/>
              <w:left w:w="0" w:type="dxa"/>
              <w:bottom w:w="0" w:type="dxa"/>
              <w:right w:w="0" w:type="dxa"/>
            </w:tcMar>
            <w:vAlign w:val="center"/>
          </w:tcPr>
          <w:p w14:paraId="122F27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568" w:type="dxa"/>
            <w:shd w:val="clear" w:color="auto" w:fill="FFFFFF"/>
            <w:tcMar>
              <w:top w:w="0" w:type="dxa"/>
              <w:left w:w="0" w:type="dxa"/>
              <w:bottom w:w="0" w:type="dxa"/>
              <w:right w:w="0" w:type="dxa"/>
            </w:tcMar>
            <w:vAlign w:val="center"/>
          </w:tcPr>
          <w:p w14:paraId="35F8F2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2A6E04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14:paraId="72625A68" w14:textId="77777777">
        <w:trPr>
          <w:cantSplit/>
          <w:jc w:val="center"/>
        </w:trPr>
        <w:tc>
          <w:tcPr>
            <w:tcW w:w="3568" w:type="dxa"/>
            <w:shd w:val="clear" w:color="auto" w:fill="FFFFFF"/>
            <w:tcMar>
              <w:top w:w="0" w:type="dxa"/>
              <w:left w:w="0" w:type="dxa"/>
              <w:bottom w:w="0" w:type="dxa"/>
              <w:right w:w="0" w:type="dxa"/>
            </w:tcMar>
            <w:vAlign w:val="center"/>
          </w:tcPr>
          <w:p w14:paraId="06167D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14:paraId="27EB1C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14:paraId="01BE08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0.059 (0.047 - 0.071)</w:t>
            </w:r>
          </w:p>
        </w:tc>
      </w:tr>
      <w:tr w:rsidR="00785886" w14:paraId="2F4872E8" w14:textId="77777777">
        <w:trPr>
          <w:cantSplit/>
          <w:jc w:val="center"/>
        </w:trPr>
        <w:tc>
          <w:tcPr>
            <w:tcW w:w="3568" w:type="dxa"/>
            <w:shd w:val="clear" w:color="auto" w:fill="FFFFFF"/>
            <w:tcMar>
              <w:top w:w="0" w:type="dxa"/>
              <w:left w:w="0" w:type="dxa"/>
              <w:bottom w:w="0" w:type="dxa"/>
              <w:right w:w="0" w:type="dxa"/>
            </w:tcMar>
            <w:vAlign w:val="center"/>
          </w:tcPr>
          <w:p w14:paraId="42332B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14:paraId="401928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5" w:type="dxa"/>
            <w:shd w:val="clear" w:color="auto" w:fill="FFFFFF"/>
            <w:tcMar>
              <w:top w:w="0" w:type="dxa"/>
              <w:left w:w="0" w:type="dxa"/>
              <w:bottom w:w="0" w:type="dxa"/>
              <w:right w:w="0" w:type="dxa"/>
            </w:tcMar>
            <w:vAlign w:val="center"/>
          </w:tcPr>
          <w:p w14:paraId="202E67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0.022 (0.018 - 0.027)</w:t>
            </w:r>
          </w:p>
        </w:tc>
      </w:tr>
      <w:tr w:rsidR="00785886" w14:paraId="23F999B8" w14:textId="77777777">
        <w:trPr>
          <w:cantSplit/>
          <w:jc w:val="center"/>
        </w:trPr>
        <w:tc>
          <w:tcPr>
            <w:tcW w:w="3568" w:type="dxa"/>
            <w:shd w:val="clear" w:color="auto" w:fill="FFFFFF"/>
            <w:tcMar>
              <w:top w:w="0" w:type="dxa"/>
              <w:left w:w="0" w:type="dxa"/>
              <w:bottom w:w="0" w:type="dxa"/>
              <w:right w:w="0" w:type="dxa"/>
            </w:tcMar>
            <w:vAlign w:val="center"/>
          </w:tcPr>
          <w:p w14:paraId="096CF5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14:paraId="34119F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5" w:type="dxa"/>
            <w:shd w:val="clear" w:color="auto" w:fill="FFFFFF"/>
            <w:tcMar>
              <w:top w:w="0" w:type="dxa"/>
              <w:left w:w="0" w:type="dxa"/>
              <w:bottom w:w="0" w:type="dxa"/>
              <w:right w:w="0" w:type="dxa"/>
            </w:tcMar>
            <w:vAlign w:val="center"/>
          </w:tcPr>
          <w:p w14:paraId="2312D1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0.88 (0.86 - 0.91)</w:t>
            </w:r>
          </w:p>
        </w:tc>
      </w:tr>
      <w:tr w:rsidR="00785886" w14:paraId="49A43719" w14:textId="77777777">
        <w:trPr>
          <w:cantSplit/>
          <w:jc w:val="center"/>
        </w:trPr>
        <w:tc>
          <w:tcPr>
            <w:tcW w:w="3568" w:type="dxa"/>
            <w:shd w:val="clear" w:color="auto" w:fill="FFFFFF"/>
            <w:tcMar>
              <w:top w:w="0" w:type="dxa"/>
              <w:left w:w="0" w:type="dxa"/>
              <w:bottom w:w="0" w:type="dxa"/>
              <w:right w:w="0" w:type="dxa"/>
            </w:tcMar>
            <w:vAlign w:val="center"/>
          </w:tcPr>
          <w:p w14:paraId="398AEE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14:paraId="21DE2A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385" w:type="dxa"/>
            <w:shd w:val="clear" w:color="auto" w:fill="FFFFFF"/>
            <w:tcMar>
              <w:top w:w="0" w:type="dxa"/>
              <w:left w:w="0" w:type="dxa"/>
              <w:bottom w:w="0" w:type="dxa"/>
              <w:right w:w="0" w:type="dxa"/>
            </w:tcMar>
            <w:vAlign w:val="center"/>
          </w:tcPr>
          <w:p w14:paraId="62FE1C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0.00073 (0.00044 - 0.0011)</w:t>
            </w:r>
          </w:p>
        </w:tc>
      </w:tr>
      <w:tr w:rsidR="00785886" w14:paraId="4F6104D5" w14:textId="77777777">
        <w:trPr>
          <w:cantSplit/>
          <w:jc w:val="center"/>
        </w:trPr>
        <w:tc>
          <w:tcPr>
            <w:tcW w:w="3568" w:type="dxa"/>
            <w:shd w:val="clear" w:color="auto" w:fill="FFFFFF"/>
            <w:tcMar>
              <w:top w:w="0" w:type="dxa"/>
              <w:left w:w="0" w:type="dxa"/>
              <w:bottom w:w="0" w:type="dxa"/>
              <w:right w:w="0" w:type="dxa"/>
            </w:tcMar>
            <w:vAlign w:val="center"/>
          </w:tcPr>
          <w:p w14:paraId="3BE284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14:paraId="7BF8D1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385" w:type="dxa"/>
            <w:shd w:val="clear" w:color="auto" w:fill="FFFFFF"/>
            <w:tcMar>
              <w:top w:w="0" w:type="dxa"/>
              <w:left w:w="0" w:type="dxa"/>
              <w:bottom w:w="0" w:type="dxa"/>
              <w:right w:w="0" w:type="dxa"/>
            </w:tcMar>
            <w:vAlign w:val="center"/>
          </w:tcPr>
          <w:p w14:paraId="13877A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0.0044 (0.0017 - 0.015)</w:t>
            </w:r>
          </w:p>
        </w:tc>
      </w:tr>
      <w:tr w:rsidR="00785886" w14:paraId="295FF6D7" w14:textId="77777777">
        <w:trPr>
          <w:cantSplit/>
          <w:jc w:val="center"/>
        </w:trPr>
        <w:tc>
          <w:tcPr>
            <w:tcW w:w="3568" w:type="dxa"/>
            <w:shd w:val="clear" w:color="auto" w:fill="FFFFFF"/>
            <w:tcMar>
              <w:top w:w="0" w:type="dxa"/>
              <w:left w:w="0" w:type="dxa"/>
              <w:bottom w:w="0" w:type="dxa"/>
              <w:right w:w="0" w:type="dxa"/>
            </w:tcMar>
            <w:vAlign w:val="center"/>
          </w:tcPr>
          <w:p w14:paraId="580332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568" w:type="dxa"/>
            <w:shd w:val="clear" w:color="auto" w:fill="FFFFFF"/>
            <w:tcMar>
              <w:top w:w="0" w:type="dxa"/>
              <w:left w:w="0" w:type="dxa"/>
              <w:bottom w:w="0" w:type="dxa"/>
              <w:right w:w="0" w:type="dxa"/>
            </w:tcMar>
            <w:vAlign w:val="center"/>
          </w:tcPr>
          <w:p w14:paraId="0DAB97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0ACE5A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(0.021 - 0.038)</w:t>
            </w:r>
          </w:p>
        </w:tc>
      </w:tr>
      <w:tr w:rsidR="00785886" w14:paraId="602A5526" w14:textId="77777777">
        <w:trPr>
          <w:cantSplit/>
          <w:jc w:val="center"/>
        </w:trPr>
        <w:tc>
          <w:tcPr>
            <w:tcW w:w="3568" w:type="dxa"/>
            <w:shd w:val="clear" w:color="auto" w:fill="FFFFFF"/>
            <w:tcMar>
              <w:top w:w="0" w:type="dxa"/>
              <w:left w:w="0" w:type="dxa"/>
              <w:bottom w:w="0" w:type="dxa"/>
              <w:right w:w="0" w:type="dxa"/>
            </w:tcMar>
            <w:vAlign w:val="center"/>
          </w:tcPr>
          <w:p w14:paraId="618D50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68" w:type="dxa"/>
            <w:shd w:val="clear" w:color="auto" w:fill="FFFFFF"/>
            <w:tcMar>
              <w:top w:w="0" w:type="dxa"/>
              <w:left w:w="0" w:type="dxa"/>
              <w:bottom w:w="0" w:type="dxa"/>
              <w:right w:w="0" w:type="dxa"/>
            </w:tcMar>
            <w:vAlign w:val="center"/>
          </w:tcPr>
          <w:p w14:paraId="0546BF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14:paraId="062F50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1E0FF5F1" w14:textId="77777777">
        <w:trPr>
          <w:cantSplit/>
          <w:jc w:val="center"/>
        </w:trPr>
        <w:tc>
          <w:tcPr>
            <w:tcW w:w="3568" w:type="dxa"/>
            <w:shd w:val="clear" w:color="auto" w:fill="FFFFFF"/>
            <w:tcMar>
              <w:top w:w="0" w:type="dxa"/>
              <w:left w:w="0" w:type="dxa"/>
              <w:bottom w:w="0" w:type="dxa"/>
              <w:right w:w="0" w:type="dxa"/>
            </w:tcMar>
            <w:vAlign w:val="center"/>
          </w:tcPr>
          <w:p w14:paraId="531185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68" w:type="dxa"/>
            <w:shd w:val="clear" w:color="auto" w:fill="FFFFFF"/>
            <w:tcMar>
              <w:top w:w="0" w:type="dxa"/>
              <w:left w:w="0" w:type="dxa"/>
              <w:bottom w:w="0" w:type="dxa"/>
              <w:right w:w="0" w:type="dxa"/>
            </w:tcMar>
            <w:vAlign w:val="center"/>
          </w:tcPr>
          <w:p w14:paraId="62393C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5" w:type="dxa"/>
            <w:shd w:val="clear" w:color="auto" w:fill="FFFFFF"/>
            <w:tcMar>
              <w:top w:w="0" w:type="dxa"/>
              <w:left w:w="0" w:type="dxa"/>
              <w:bottom w:w="0" w:type="dxa"/>
              <w:right w:w="0" w:type="dxa"/>
            </w:tcMar>
            <w:vAlign w:val="center"/>
          </w:tcPr>
          <w:p w14:paraId="48DE95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57A9977D" w14:textId="77777777">
        <w:trPr>
          <w:cantSplit/>
          <w:jc w:val="center"/>
        </w:trPr>
        <w:tc>
          <w:tcPr>
            <w:tcW w:w="3568" w:type="dxa"/>
            <w:shd w:val="clear" w:color="auto" w:fill="FFFFFF"/>
            <w:tcMar>
              <w:top w:w="0" w:type="dxa"/>
              <w:left w:w="0" w:type="dxa"/>
              <w:bottom w:w="0" w:type="dxa"/>
              <w:right w:w="0" w:type="dxa"/>
            </w:tcMar>
            <w:vAlign w:val="center"/>
          </w:tcPr>
          <w:p w14:paraId="655ADB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568" w:type="dxa"/>
            <w:shd w:val="clear" w:color="auto" w:fill="FFFFFF"/>
            <w:tcMar>
              <w:top w:w="0" w:type="dxa"/>
              <w:left w:w="0" w:type="dxa"/>
              <w:bottom w:w="0" w:type="dxa"/>
              <w:right w:w="0" w:type="dxa"/>
            </w:tcMar>
            <w:vAlign w:val="center"/>
          </w:tcPr>
          <w:p w14:paraId="69A537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025A27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14:paraId="4EEB56A6" w14:textId="77777777">
        <w:trPr>
          <w:cantSplit/>
          <w:jc w:val="center"/>
        </w:trPr>
        <w:tc>
          <w:tcPr>
            <w:tcW w:w="3568" w:type="dxa"/>
            <w:shd w:val="clear" w:color="auto" w:fill="FFFFFF"/>
            <w:tcMar>
              <w:top w:w="0" w:type="dxa"/>
              <w:left w:w="0" w:type="dxa"/>
              <w:bottom w:w="0" w:type="dxa"/>
              <w:right w:w="0" w:type="dxa"/>
            </w:tcMar>
            <w:vAlign w:val="center"/>
          </w:tcPr>
          <w:p w14:paraId="20256F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68" w:type="dxa"/>
            <w:shd w:val="clear" w:color="auto" w:fill="FFFFFF"/>
            <w:tcMar>
              <w:top w:w="0" w:type="dxa"/>
              <w:left w:w="0" w:type="dxa"/>
              <w:bottom w:w="0" w:type="dxa"/>
              <w:right w:w="0" w:type="dxa"/>
            </w:tcMar>
            <w:vAlign w:val="center"/>
          </w:tcPr>
          <w:p w14:paraId="572AD1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385" w:type="dxa"/>
            <w:shd w:val="clear" w:color="auto" w:fill="FFFFFF"/>
            <w:tcMar>
              <w:top w:w="0" w:type="dxa"/>
              <w:left w:w="0" w:type="dxa"/>
              <w:bottom w:w="0" w:type="dxa"/>
              <w:right w:w="0" w:type="dxa"/>
            </w:tcMar>
            <w:vAlign w:val="center"/>
          </w:tcPr>
          <w:p w14:paraId="20B806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14:paraId="34BCCA26" w14:textId="77777777">
        <w:trPr>
          <w:cantSplit/>
          <w:jc w:val="center"/>
        </w:trPr>
        <w:tc>
          <w:tcPr>
            <w:tcW w:w="3568" w:type="dxa"/>
            <w:shd w:val="clear" w:color="auto" w:fill="FFFFFF"/>
            <w:tcMar>
              <w:top w:w="0" w:type="dxa"/>
              <w:left w:w="0" w:type="dxa"/>
              <w:bottom w:w="0" w:type="dxa"/>
              <w:right w:w="0" w:type="dxa"/>
            </w:tcMar>
            <w:vAlign w:val="center"/>
          </w:tcPr>
          <w:p w14:paraId="3567F1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68" w:type="dxa"/>
            <w:shd w:val="clear" w:color="auto" w:fill="FFFFFF"/>
            <w:tcMar>
              <w:top w:w="0" w:type="dxa"/>
              <w:left w:w="0" w:type="dxa"/>
              <w:bottom w:w="0" w:type="dxa"/>
              <w:right w:w="0" w:type="dxa"/>
            </w:tcMar>
            <w:vAlign w:val="center"/>
          </w:tcPr>
          <w:p w14:paraId="6FA4C0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5" w:type="dxa"/>
            <w:shd w:val="clear" w:color="auto" w:fill="FFFFFF"/>
            <w:tcMar>
              <w:top w:w="0" w:type="dxa"/>
              <w:left w:w="0" w:type="dxa"/>
              <w:bottom w:w="0" w:type="dxa"/>
              <w:right w:w="0" w:type="dxa"/>
            </w:tcMar>
            <w:vAlign w:val="center"/>
          </w:tcPr>
          <w:p w14:paraId="1E8378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14:paraId="73A8FFBA" w14:textId="77777777">
        <w:trPr>
          <w:cantSplit/>
          <w:jc w:val="center"/>
        </w:trPr>
        <w:tc>
          <w:tcPr>
            <w:tcW w:w="3568" w:type="dxa"/>
            <w:shd w:val="clear" w:color="auto" w:fill="FFFFFF"/>
            <w:tcMar>
              <w:top w:w="0" w:type="dxa"/>
              <w:left w:w="0" w:type="dxa"/>
              <w:bottom w:w="0" w:type="dxa"/>
              <w:right w:w="0" w:type="dxa"/>
            </w:tcMar>
            <w:vAlign w:val="center"/>
          </w:tcPr>
          <w:p w14:paraId="49A3F0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68" w:type="dxa"/>
            <w:shd w:val="clear" w:color="auto" w:fill="FFFFFF"/>
            <w:tcMar>
              <w:top w:w="0" w:type="dxa"/>
              <w:left w:w="0" w:type="dxa"/>
              <w:bottom w:w="0" w:type="dxa"/>
              <w:right w:w="0" w:type="dxa"/>
            </w:tcMar>
            <w:vAlign w:val="center"/>
          </w:tcPr>
          <w:p w14:paraId="3150BF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385" w:type="dxa"/>
            <w:shd w:val="clear" w:color="auto" w:fill="FFFFFF"/>
            <w:tcMar>
              <w:top w:w="0" w:type="dxa"/>
              <w:left w:w="0" w:type="dxa"/>
              <w:bottom w:w="0" w:type="dxa"/>
              <w:right w:w="0" w:type="dxa"/>
            </w:tcMar>
            <w:vAlign w:val="center"/>
          </w:tcPr>
          <w:p w14:paraId="01D216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14:paraId="56535544" w14:textId="77777777">
        <w:trPr>
          <w:cantSplit/>
          <w:jc w:val="center"/>
        </w:trPr>
        <w:tc>
          <w:tcPr>
            <w:tcW w:w="3568" w:type="dxa"/>
            <w:shd w:val="clear" w:color="auto" w:fill="FFFFFF"/>
            <w:tcMar>
              <w:top w:w="0" w:type="dxa"/>
              <w:left w:w="0" w:type="dxa"/>
              <w:bottom w:w="0" w:type="dxa"/>
              <w:right w:w="0" w:type="dxa"/>
            </w:tcMar>
            <w:vAlign w:val="center"/>
          </w:tcPr>
          <w:p w14:paraId="356784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568" w:type="dxa"/>
            <w:shd w:val="clear" w:color="auto" w:fill="FFFFFF"/>
            <w:tcMar>
              <w:top w:w="0" w:type="dxa"/>
              <w:left w:w="0" w:type="dxa"/>
              <w:bottom w:w="0" w:type="dxa"/>
              <w:right w:w="0" w:type="dxa"/>
            </w:tcMar>
            <w:vAlign w:val="center"/>
          </w:tcPr>
          <w:p w14:paraId="5F5E6B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4442EB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14:paraId="45676E25" w14:textId="77777777">
        <w:trPr>
          <w:cantSplit/>
          <w:jc w:val="center"/>
        </w:trPr>
        <w:tc>
          <w:tcPr>
            <w:tcW w:w="3568" w:type="dxa"/>
            <w:shd w:val="clear" w:color="auto" w:fill="FFFFFF"/>
            <w:tcMar>
              <w:top w:w="0" w:type="dxa"/>
              <w:left w:w="0" w:type="dxa"/>
              <w:bottom w:w="0" w:type="dxa"/>
              <w:right w:w="0" w:type="dxa"/>
            </w:tcMar>
            <w:vAlign w:val="center"/>
          </w:tcPr>
          <w:p w14:paraId="55FAF1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68" w:type="dxa"/>
            <w:shd w:val="clear" w:color="auto" w:fill="FFFFFF"/>
            <w:tcMar>
              <w:top w:w="0" w:type="dxa"/>
              <w:left w:w="0" w:type="dxa"/>
              <w:bottom w:w="0" w:type="dxa"/>
              <w:right w:w="0" w:type="dxa"/>
            </w:tcMar>
            <w:vAlign w:val="center"/>
          </w:tcPr>
          <w:p w14:paraId="17199A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5" w:type="dxa"/>
            <w:shd w:val="clear" w:color="auto" w:fill="FFFFFF"/>
            <w:tcMar>
              <w:top w:w="0" w:type="dxa"/>
              <w:left w:w="0" w:type="dxa"/>
              <w:bottom w:w="0" w:type="dxa"/>
              <w:right w:w="0" w:type="dxa"/>
            </w:tcMar>
            <w:vAlign w:val="center"/>
          </w:tcPr>
          <w:p w14:paraId="4C4670E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14:paraId="34CA756D" w14:textId="77777777">
        <w:trPr>
          <w:cantSplit/>
          <w:jc w:val="center"/>
        </w:trPr>
        <w:tc>
          <w:tcPr>
            <w:tcW w:w="3568" w:type="dxa"/>
            <w:shd w:val="clear" w:color="auto" w:fill="FFFFFF"/>
            <w:tcMar>
              <w:top w:w="0" w:type="dxa"/>
              <w:left w:w="0" w:type="dxa"/>
              <w:bottom w:w="0" w:type="dxa"/>
              <w:right w:w="0" w:type="dxa"/>
            </w:tcMar>
            <w:vAlign w:val="center"/>
          </w:tcPr>
          <w:p w14:paraId="2BF95B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68" w:type="dxa"/>
            <w:shd w:val="clear" w:color="auto" w:fill="FFFFFF"/>
            <w:tcMar>
              <w:top w:w="0" w:type="dxa"/>
              <w:left w:w="0" w:type="dxa"/>
              <w:bottom w:w="0" w:type="dxa"/>
              <w:right w:w="0" w:type="dxa"/>
            </w:tcMar>
            <w:vAlign w:val="center"/>
          </w:tcPr>
          <w:p w14:paraId="1843C9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5" w:type="dxa"/>
            <w:shd w:val="clear" w:color="auto" w:fill="FFFFFF"/>
            <w:tcMar>
              <w:top w:w="0" w:type="dxa"/>
              <w:left w:w="0" w:type="dxa"/>
              <w:bottom w:w="0" w:type="dxa"/>
              <w:right w:w="0" w:type="dxa"/>
            </w:tcMar>
            <w:vAlign w:val="center"/>
          </w:tcPr>
          <w:p w14:paraId="7BA645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14:paraId="2549ED0E" w14:textId="77777777">
        <w:trPr>
          <w:cantSplit/>
          <w:jc w:val="center"/>
        </w:trPr>
        <w:tc>
          <w:tcPr>
            <w:tcW w:w="3568" w:type="dxa"/>
            <w:shd w:val="clear" w:color="auto" w:fill="FFFFFF"/>
            <w:tcMar>
              <w:top w:w="0" w:type="dxa"/>
              <w:left w:w="0" w:type="dxa"/>
              <w:bottom w:w="0" w:type="dxa"/>
              <w:right w:w="0" w:type="dxa"/>
            </w:tcMar>
            <w:vAlign w:val="center"/>
          </w:tcPr>
          <w:p w14:paraId="5607B0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568" w:type="dxa"/>
            <w:shd w:val="clear" w:color="auto" w:fill="FFFFFF"/>
            <w:tcMar>
              <w:top w:w="0" w:type="dxa"/>
              <w:left w:w="0" w:type="dxa"/>
              <w:bottom w:w="0" w:type="dxa"/>
              <w:right w:w="0" w:type="dxa"/>
            </w:tcMar>
            <w:vAlign w:val="center"/>
          </w:tcPr>
          <w:p w14:paraId="7FFD0A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385" w:type="dxa"/>
            <w:shd w:val="clear" w:color="auto" w:fill="FFFFFF"/>
            <w:tcMar>
              <w:top w:w="0" w:type="dxa"/>
              <w:left w:w="0" w:type="dxa"/>
              <w:bottom w:w="0" w:type="dxa"/>
              <w:right w:w="0" w:type="dxa"/>
            </w:tcMar>
            <w:vAlign w:val="center"/>
          </w:tcPr>
          <w:p w14:paraId="29971D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14:paraId="4A665A45" w14:textId="77777777">
        <w:trPr>
          <w:cantSplit/>
          <w:jc w:val="center"/>
        </w:trPr>
        <w:tc>
          <w:tcPr>
            <w:tcW w:w="3568" w:type="dxa"/>
            <w:shd w:val="clear" w:color="auto" w:fill="FFFFFF"/>
            <w:tcMar>
              <w:top w:w="0" w:type="dxa"/>
              <w:left w:w="0" w:type="dxa"/>
              <w:bottom w:w="0" w:type="dxa"/>
              <w:right w:w="0" w:type="dxa"/>
            </w:tcMar>
            <w:vAlign w:val="center"/>
          </w:tcPr>
          <w:p w14:paraId="2017EC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RRE to WEL</w:t>
            </w:r>
          </w:p>
        </w:tc>
        <w:tc>
          <w:tcPr>
            <w:tcW w:w="3568" w:type="dxa"/>
            <w:shd w:val="clear" w:color="auto" w:fill="FFFFFF"/>
            <w:tcMar>
              <w:top w:w="0" w:type="dxa"/>
              <w:left w:w="0" w:type="dxa"/>
              <w:bottom w:w="0" w:type="dxa"/>
              <w:right w:w="0" w:type="dxa"/>
            </w:tcMar>
            <w:vAlign w:val="center"/>
          </w:tcPr>
          <w:p w14:paraId="50D9EA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531792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14:paraId="786F4410" w14:textId="77777777">
        <w:trPr>
          <w:cantSplit/>
          <w:jc w:val="center"/>
        </w:trPr>
        <w:tc>
          <w:tcPr>
            <w:tcW w:w="3568" w:type="dxa"/>
            <w:shd w:val="clear" w:color="auto" w:fill="FFFFFF"/>
            <w:tcMar>
              <w:top w:w="0" w:type="dxa"/>
              <w:left w:w="0" w:type="dxa"/>
              <w:bottom w:w="0" w:type="dxa"/>
              <w:right w:w="0" w:type="dxa"/>
            </w:tcMar>
            <w:vAlign w:val="center"/>
          </w:tcPr>
          <w:p w14:paraId="53A1E6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14:paraId="051789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5" w:type="dxa"/>
            <w:shd w:val="clear" w:color="auto" w:fill="FFFFFF"/>
            <w:tcMar>
              <w:top w:w="0" w:type="dxa"/>
              <w:left w:w="0" w:type="dxa"/>
              <w:bottom w:w="0" w:type="dxa"/>
              <w:right w:w="0" w:type="dxa"/>
            </w:tcMar>
            <w:vAlign w:val="center"/>
          </w:tcPr>
          <w:p w14:paraId="730741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14:paraId="16D035C4" w14:textId="77777777">
        <w:trPr>
          <w:cantSplit/>
          <w:jc w:val="center"/>
        </w:trPr>
        <w:tc>
          <w:tcPr>
            <w:tcW w:w="3568" w:type="dxa"/>
            <w:shd w:val="clear" w:color="auto" w:fill="FFFFFF"/>
            <w:tcMar>
              <w:top w:w="0" w:type="dxa"/>
              <w:left w:w="0" w:type="dxa"/>
              <w:bottom w:w="0" w:type="dxa"/>
              <w:right w:w="0" w:type="dxa"/>
            </w:tcMar>
            <w:vAlign w:val="center"/>
          </w:tcPr>
          <w:p w14:paraId="5F931F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14:paraId="2A2314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385" w:type="dxa"/>
            <w:shd w:val="clear" w:color="auto" w:fill="FFFFFF"/>
            <w:tcMar>
              <w:top w:w="0" w:type="dxa"/>
              <w:left w:w="0" w:type="dxa"/>
              <w:bottom w:w="0" w:type="dxa"/>
              <w:right w:w="0" w:type="dxa"/>
            </w:tcMar>
            <w:vAlign w:val="center"/>
          </w:tcPr>
          <w:p w14:paraId="1EC8C2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14:paraId="3D669482" w14:textId="77777777">
        <w:trPr>
          <w:cantSplit/>
          <w:jc w:val="center"/>
        </w:trPr>
        <w:tc>
          <w:tcPr>
            <w:tcW w:w="3568" w:type="dxa"/>
            <w:shd w:val="clear" w:color="auto" w:fill="FFFFFF"/>
            <w:tcMar>
              <w:top w:w="0" w:type="dxa"/>
              <w:left w:w="0" w:type="dxa"/>
              <w:bottom w:w="0" w:type="dxa"/>
              <w:right w:w="0" w:type="dxa"/>
            </w:tcMar>
            <w:vAlign w:val="center"/>
          </w:tcPr>
          <w:p w14:paraId="4CAB5B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14:paraId="64F51D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385" w:type="dxa"/>
            <w:shd w:val="clear" w:color="auto" w:fill="FFFFFF"/>
            <w:tcMar>
              <w:top w:w="0" w:type="dxa"/>
              <w:left w:w="0" w:type="dxa"/>
              <w:bottom w:w="0" w:type="dxa"/>
              <w:right w:w="0" w:type="dxa"/>
            </w:tcMar>
            <w:vAlign w:val="center"/>
          </w:tcPr>
          <w:p w14:paraId="2A7AA0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14:paraId="439CB725" w14:textId="77777777">
        <w:trPr>
          <w:cantSplit/>
          <w:jc w:val="center"/>
        </w:trPr>
        <w:tc>
          <w:tcPr>
            <w:tcW w:w="3568" w:type="dxa"/>
            <w:shd w:val="clear" w:color="auto" w:fill="FFFFFF"/>
            <w:tcMar>
              <w:top w:w="0" w:type="dxa"/>
              <w:left w:w="0" w:type="dxa"/>
              <w:bottom w:w="0" w:type="dxa"/>
              <w:right w:w="0" w:type="dxa"/>
            </w:tcMar>
            <w:vAlign w:val="center"/>
          </w:tcPr>
          <w:p w14:paraId="235C03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14:paraId="1C0737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385" w:type="dxa"/>
            <w:shd w:val="clear" w:color="auto" w:fill="FFFFFF"/>
            <w:tcMar>
              <w:top w:w="0" w:type="dxa"/>
              <w:left w:w="0" w:type="dxa"/>
              <w:bottom w:w="0" w:type="dxa"/>
              <w:right w:w="0" w:type="dxa"/>
            </w:tcMar>
            <w:vAlign w:val="center"/>
          </w:tcPr>
          <w:p w14:paraId="5BF0E5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14:paraId="5D49D7A9" w14:textId="77777777">
        <w:trPr>
          <w:cantSplit/>
          <w:jc w:val="center"/>
        </w:trPr>
        <w:tc>
          <w:tcPr>
            <w:tcW w:w="3568" w:type="dxa"/>
            <w:shd w:val="clear" w:color="auto" w:fill="FFFFFF"/>
            <w:tcMar>
              <w:top w:w="0" w:type="dxa"/>
              <w:left w:w="0" w:type="dxa"/>
              <w:bottom w:w="0" w:type="dxa"/>
              <w:right w:w="0" w:type="dxa"/>
            </w:tcMar>
            <w:vAlign w:val="center"/>
          </w:tcPr>
          <w:p w14:paraId="6E2AD8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568" w:type="dxa"/>
            <w:shd w:val="clear" w:color="auto" w:fill="FFFFFF"/>
            <w:tcMar>
              <w:top w:w="0" w:type="dxa"/>
              <w:left w:w="0" w:type="dxa"/>
              <w:bottom w:w="0" w:type="dxa"/>
              <w:right w:w="0" w:type="dxa"/>
            </w:tcMar>
            <w:vAlign w:val="center"/>
          </w:tcPr>
          <w:p w14:paraId="7CBD29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7FEA5E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14:paraId="539048DD" w14:textId="77777777">
        <w:trPr>
          <w:cantSplit/>
          <w:jc w:val="center"/>
        </w:trPr>
        <w:tc>
          <w:tcPr>
            <w:tcW w:w="3568" w:type="dxa"/>
            <w:shd w:val="clear" w:color="auto" w:fill="FFFFFF"/>
            <w:tcMar>
              <w:top w:w="0" w:type="dxa"/>
              <w:left w:w="0" w:type="dxa"/>
              <w:bottom w:w="0" w:type="dxa"/>
              <w:right w:w="0" w:type="dxa"/>
            </w:tcMar>
            <w:vAlign w:val="center"/>
          </w:tcPr>
          <w:p w14:paraId="74E355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68" w:type="dxa"/>
            <w:shd w:val="clear" w:color="auto" w:fill="FFFFFF"/>
            <w:tcMar>
              <w:top w:w="0" w:type="dxa"/>
              <w:left w:w="0" w:type="dxa"/>
              <w:bottom w:w="0" w:type="dxa"/>
              <w:right w:w="0" w:type="dxa"/>
            </w:tcMar>
            <w:vAlign w:val="center"/>
          </w:tcPr>
          <w:p w14:paraId="5056A0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14:paraId="265630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0.034 (0.02 - 0.05)</w:t>
            </w:r>
          </w:p>
        </w:tc>
      </w:tr>
      <w:tr w:rsidR="00785886" w14:paraId="7EC5DAA3" w14:textId="77777777">
        <w:trPr>
          <w:cantSplit/>
          <w:jc w:val="center"/>
        </w:trPr>
        <w:tc>
          <w:tcPr>
            <w:tcW w:w="3568" w:type="dxa"/>
            <w:shd w:val="clear" w:color="auto" w:fill="FFFFFF"/>
            <w:tcMar>
              <w:top w:w="0" w:type="dxa"/>
              <w:left w:w="0" w:type="dxa"/>
              <w:bottom w:w="0" w:type="dxa"/>
              <w:right w:w="0" w:type="dxa"/>
            </w:tcMar>
            <w:vAlign w:val="center"/>
          </w:tcPr>
          <w:p w14:paraId="61482B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68" w:type="dxa"/>
            <w:shd w:val="clear" w:color="auto" w:fill="FFFFFF"/>
            <w:tcMar>
              <w:top w:w="0" w:type="dxa"/>
              <w:left w:w="0" w:type="dxa"/>
              <w:bottom w:w="0" w:type="dxa"/>
              <w:right w:w="0" w:type="dxa"/>
            </w:tcMar>
            <w:vAlign w:val="center"/>
          </w:tcPr>
          <w:p w14:paraId="28B469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14:paraId="2C4F71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(0.88 - 0.93)</w:t>
            </w:r>
          </w:p>
        </w:tc>
      </w:tr>
      <w:tr w:rsidR="00785886" w14:paraId="303A6C63" w14:textId="77777777">
        <w:trPr>
          <w:cantSplit/>
          <w:jc w:val="center"/>
        </w:trPr>
        <w:tc>
          <w:tcPr>
            <w:tcW w:w="3568" w:type="dxa"/>
            <w:shd w:val="clear" w:color="auto" w:fill="FFFFFF"/>
            <w:tcMar>
              <w:top w:w="0" w:type="dxa"/>
              <w:left w:w="0" w:type="dxa"/>
              <w:bottom w:w="0" w:type="dxa"/>
              <w:right w:w="0" w:type="dxa"/>
            </w:tcMar>
            <w:vAlign w:val="center"/>
          </w:tcPr>
          <w:p w14:paraId="07619A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68" w:type="dxa"/>
            <w:shd w:val="clear" w:color="auto" w:fill="FFFFFF"/>
            <w:tcMar>
              <w:top w:w="0" w:type="dxa"/>
              <w:left w:w="0" w:type="dxa"/>
              <w:bottom w:w="0" w:type="dxa"/>
              <w:right w:w="0" w:type="dxa"/>
            </w:tcMar>
            <w:vAlign w:val="center"/>
          </w:tcPr>
          <w:p w14:paraId="466466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385" w:type="dxa"/>
            <w:shd w:val="clear" w:color="auto" w:fill="FFFFFF"/>
            <w:tcMar>
              <w:top w:w="0" w:type="dxa"/>
              <w:left w:w="0" w:type="dxa"/>
              <w:bottom w:w="0" w:type="dxa"/>
              <w:right w:w="0" w:type="dxa"/>
            </w:tcMar>
            <w:vAlign w:val="center"/>
          </w:tcPr>
          <w:p w14:paraId="14C3A2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(0.0079 - 0.03)</w:t>
            </w:r>
          </w:p>
        </w:tc>
      </w:tr>
      <w:tr w:rsidR="00785886" w14:paraId="626FBDB8" w14:textId="77777777">
        <w:trPr>
          <w:cantSplit/>
          <w:jc w:val="center"/>
        </w:trPr>
        <w:tc>
          <w:tcPr>
            <w:tcW w:w="3568" w:type="dxa"/>
            <w:shd w:val="clear" w:color="auto" w:fill="FFFFFF"/>
            <w:tcMar>
              <w:top w:w="0" w:type="dxa"/>
              <w:left w:w="0" w:type="dxa"/>
              <w:bottom w:w="0" w:type="dxa"/>
              <w:right w:w="0" w:type="dxa"/>
            </w:tcMar>
            <w:vAlign w:val="center"/>
          </w:tcPr>
          <w:p w14:paraId="4C5CEE6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568" w:type="dxa"/>
            <w:shd w:val="clear" w:color="auto" w:fill="FFFFFF"/>
            <w:tcMar>
              <w:top w:w="0" w:type="dxa"/>
              <w:left w:w="0" w:type="dxa"/>
              <w:bottom w:w="0" w:type="dxa"/>
              <w:right w:w="0" w:type="dxa"/>
            </w:tcMar>
            <w:vAlign w:val="center"/>
          </w:tcPr>
          <w:p w14:paraId="2433AA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6D3341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0.043 (0.029 - 0.061)</w:t>
            </w:r>
          </w:p>
        </w:tc>
      </w:tr>
      <w:tr w:rsidR="00785886" w14:paraId="75CACB8E" w14:textId="77777777">
        <w:trPr>
          <w:cantSplit/>
          <w:jc w:val="center"/>
        </w:trPr>
        <w:tc>
          <w:tcPr>
            <w:tcW w:w="3568" w:type="dxa"/>
            <w:shd w:val="clear" w:color="auto" w:fill="FFFFFF"/>
            <w:tcMar>
              <w:top w:w="0" w:type="dxa"/>
              <w:left w:w="0" w:type="dxa"/>
              <w:bottom w:w="0" w:type="dxa"/>
              <w:right w:w="0" w:type="dxa"/>
            </w:tcMar>
            <w:vAlign w:val="center"/>
          </w:tcPr>
          <w:p w14:paraId="73CE25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14:paraId="468F90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5" w:type="dxa"/>
            <w:shd w:val="clear" w:color="auto" w:fill="FFFFFF"/>
            <w:tcMar>
              <w:top w:w="0" w:type="dxa"/>
              <w:left w:w="0" w:type="dxa"/>
              <w:bottom w:w="0" w:type="dxa"/>
              <w:right w:w="0" w:type="dxa"/>
            </w:tcMar>
            <w:vAlign w:val="center"/>
          </w:tcPr>
          <w:p w14:paraId="0CA01E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0.033 (0.022 - 0.049)</w:t>
            </w:r>
          </w:p>
        </w:tc>
      </w:tr>
      <w:tr w:rsidR="00785886" w14:paraId="2558ACBA" w14:textId="77777777">
        <w:trPr>
          <w:cantSplit/>
          <w:jc w:val="center"/>
        </w:trPr>
        <w:tc>
          <w:tcPr>
            <w:tcW w:w="3568" w:type="dxa"/>
            <w:shd w:val="clear" w:color="auto" w:fill="FFFFFF"/>
            <w:tcMar>
              <w:top w:w="0" w:type="dxa"/>
              <w:left w:w="0" w:type="dxa"/>
              <w:bottom w:w="0" w:type="dxa"/>
              <w:right w:w="0" w:type="dxa"/>
            </w:tcMar>
            <w:vAlign w:val="center"/>
          </w:tcPr>
          <w:p w14:paraId="7FEFF7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14:paraId="33E5A0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385" w:type="dxa"/>
            <w:shd w:val="clear" w:color="auto" w:fill="FFFFFF"/>
            <w:tcMar>
              <w:top w:w="0" w:type="dxa"/>
              <w:left w:w="0" w:type="dxa"/>
              <w:bottom w:w="0" w:type="dxa"/>
              <w:right w:w="0" w:type="dxa"/>
            </w:tcMar>
            <w:vAlign w:val="center"/>
          </w:tcPr>
          <w:p w14:paraId="0B4306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0.82 (0.75 - 0.88)</w:t>
            </w:r>
          </w:p>
        </w:tc>
      </w:tr>
      <w:tr w:rsidR="00785886" w14:paraId="5A583B2F" w14:textId="77777777">
        <w:trPr>
          <w:cantSplit/>
          <w:jc w:val="center"/>
        </w:trPr>
        <w:tc>
          <w:tcPr>
            <w:tcW w:w="3568" w:type="dxa"/>
            <w:shd w:val="clear" w:color="auto" w:fill="FFFFFF"/>
            <w:tcMar>
              <w:top w:w="0" w:type="dxa"/>
              <w:left w:w="0" w:type="dxa"/>
              <w:bottom w:w="0" w:type="dxa"/>
              <w:right w:w="0" w:type="dxa"/>
            </w:tcMar>
            <w:vAlign w:val="center"/>
          </w:tcPr>
          <w:p w14:paraId="55E72E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14:paraId="20E4DB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385" w:type="dxa"/>
            <w:shd w:val="clear" w:color="auto" w:fill="FFFFFF"/>
            <w:tcMar>
              <w:top w:w="0" w:type="dxa"/>
              <w:left w:w="0" w:type="dxa"/>
              <w:bottom w:w="0" w:type="dxa"/>
              <w:right w:w="0" w:type="dxa"/>
            </w:tcMar>
            <w:vAlign w:val="center"/>
          </w:tcPr>
          <w:p w14:paraId="06BB4B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0.00012 (0.00000000000011 - 0.00046)</w:t>
            </w:r>
          </w:p>
        </w:tc>
      </w:tr>
      <w:tr w:rsidR="00785886" w14:paraId="1F021D7A" w14:textId="77777777">
        <w:trPr>
          <w:cantSplit/>
          <w:jc w:val="center"/>
        </w:trPr>
        <w:tc>
          <w:tcPr>
            <w:tcW w:w="3568" w:type="dxa"/>
            <w:shd w:val="clear" w:color="auto" w:fill="FFFFFF"/>
            <w:tcMar>
              <w:top w:w="0" w:type="dxa"/>
              <w:left w:w="0" w:type="dxa"/>
              <w:bottom w:w="0" w:type="dxa"/>
              <w:right w:w="0" w:type="dxa"/>
            </w:tcMar>
            <w:vAlign w:val="center"/>
          </w:tcPr>
          <w:p w14:paraId="05E365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14:paraId="7FA66C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385" w:type="dxa"/>
            <w:shd w:val="clear" w:color="auto" w:fill="FFFFFF"/>
            <w:tcMar>
              <w:top w:w="0" w:type="dxa"/>
              <w:left w:w="0" w:type="dxa"/>
              <w:bottom w:w="0" w:type="dxa"/>
              <w:right w:w="0" w:type="dxa"/>
            </w:tcMar>
            <w:vAlign w:val="center"/>
          </w:tcPr>
          <w:p w14:paraId="2E9180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0.000078 (0.0000000000002 - 0.0004)</w:t>
            </w:r>
          </w:p>
        </w:tc>
      </w:tr>
      <w:tr w:rsidR="00785886" w14:paraId="4C121F70" w14:textId="77777777">
        <w:trPr>
          <w:cantSplit/>
          <w:jc w:val="center"/>
        </w:trPr>
        <w:tc>
          <w:tcPr>
            <w:tcW w:w="3568" w:type="dxa"/>
            <w:shd w:val="clear" w:color="auto" w:fill="FFFFFF"/>
            <w:tcMar>
              <w:top w:w="0" w:type="dxa"/>
              <w:left w:w="0" w:type="dxa"/>
              <w:bottom w:w="0" w:type="dxa"/>
              <w:right w:w="0" w:type="dxa"/>
            </w:tcMar>
            <w:vAlign w:val="center"/>
          </w:tcPr>
          <w:p w14:paraId="2F31A6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14:paraId="1ED67D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385" w:type="dxa"/>
            <w:shd w:val="clear" w:color="auto" w:fill="FFFFFF"/>
            <w:tcMar>
              <w:top w:w="0" w:type="dxa"/>
              <w:left w:w="0" w:type="dxa"/>
              <w:bottom w:w="0" w:type="dxa"/>
              <w:right w:w="0" w:type="dxa"/>
            </w:tcMar>
            <w:vAlign w:val="center"/>
          </w:tcPr>
          <w:p w14:paraId="258DCD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(0.0065 - 0.023)</w:t>
            </w:r>
          </w:p>
        </w:tc>
      </w:tr>
      <w:tr w:rsidR="00785886" w14:paraId="65BAE42D" w14:textId="77777777">
        <w:trPr>
          <w:cantSplit/>
          <w:jc w:val="center"/>
        </w:trPr>
        <w:tc>
          <w:tcPr>
            <w:tcW w:w="3568" w:type="dxa"/>
            <w:shd w:val="clear" w:color="auto" w:fill="FFFFFF"/>
            <w:tcMar>
              <w:top w:w="0" w:type="dxa"/>
              <w:left w:w="0" w:type="dxa"/>
              <w:bottom w:w="0" w:type="dxa"/>
              <w:right w:w="0" w:type="dxa"/>
            </w:tcMar>
            <w:vAlign w:val="center"/>
          </w:tcPr>
          <w:p w14:paraId="6E4CE7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14:paraId="17561A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385" w:type="dxa"/>
            <w:shd w:val="clear" w:color="auto" w:fill="FFFFFF"/>
            <w:tcMar>
              <w:top w:w="0" w:type="dxa"/>
              <w:left w:w="0" w:type="dxa"/>
              <w:bottom w:w="0" w:type="dxa"/>
              <w:right w:w="0" w:type="dxa"/>
            </w:tcMar>
            <w:vAlign w:val="center"/>
          </w:tcPr>
          <w:p w14:paraId="5D42C6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0.00012 (0.00000000000074 - 0.00045)</w:t>
            </w:r>
          </w:p>
        </w:tc>
      </w:tr>
      <w:tr w:rsidR="00785886" w14:paraId="2081D077" w14:textId="77777777">
        <w:trPr>
          <w:cantSplit/>
          <w:jc w:val="center"/>
        </w:trPr>
        <w:tc>
          <w:tcPr>
            <w:tcW w:w="3568" w:type="dxa"/>
            <w:shd w:val="clear" w:color="auto" w:fill="FFFFFF"/>
            <w:tcMar>
              <w:top w:w="0" w:type="dxa"/>
              <w:left w:w="0" w:type="dxa"/>
              <w:bottom w:w="0" w:type="dxa"/>
              <w:right w:w="0" w:type="dxa"/>
            </w:tcMar>
            <w:vAlign w:val="center"/>
          </w:tcPr>
          <w:p w14:paraId="4DD075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568" w:type="dxa"/>
            <w:shd w:val="clear" w:color="auto" w:fill="FFFFFF"/>
            <w:tcMar>
              <w:top w:w="0" w:type="dxa"/>
              <w:left w:w="0" w:type="dxa"/>
              <w:bottom w:w="0" w:type="dxa"/>
              <w:right w:w="0" w:type="dxa"/>
            </w:tcMar>
            <w:vAlign w:val="center"/>
          </w:tcPr>
          <w:p w14:paraId="51266F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4A9DBD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0.13 (0.083 - 0.19)</w:t>
            </w:r>
          </w:p>
        </w:tc>
      </w:tr>
      <w:tr w:rsidR="00785886" w14:paraId="6EA59244" w14:textId="77777777">
        <w:trPr>
          <w:cantSplit/>
          <w:jc w:val="center"/>
        </w:trPr>
        <w:tc>
          <w:tcPr>
            <w:tcW w:w="3568" w:type="dxa"/>
            <w:shd w:val="clear" w:color="auto" w:fill="FFFFFF"/>
            <w:tcMar>
              <w:top w:w="0" w:type="dxa"/>
              <w:left w:w="0" w:type="dxa"/>
              <w:bottom w:w="0" w:type="dxa"/>
              <w:right w:w="0" w:type="dxa"/>
            </w:tcMar>
            <w:vAlign w:val="center"/>
          </w:tcPr>
          <w:p w14:paraId="2F2737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68" w:type="dxa"/>
            <w:shd w:val="clear" w:color="auto" w:fill="FFFFFF"/>
            <w:tcMar>
              <w:top w:w="0" w:type="dxa"/>
              <w:left w:w="0" w:type="dxa"/>
              <w:bottom w:w="0" w:type="dxa"/>
              <w:right w:w="0" w:type="dxa"/>
            </w:tcMar>
            <w:vAlign w:val="center"/>
          </w:tcPr>
          <w:p w14:paraId="0E8634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14:paraId="4D952B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14:paraId="45A66B9E" w14:textId="77777777">
        <w:trPr>
          <w:cantSplit/>
          <w:jc w:val="center"/>
        </w:trPr>
        <w:tc>
          <w:tcPr>
            <w:tcW w:w="3568" w:type="dxa"/>
            <w:shd w:val="clear" w:color="auto" w:fill="FFFFFF"/>
            <w:tcMar>
              <w:top w:w="0" w:type="dxa"/>
              <w:left w:w="0" w:type="dxa"/>
              <w:bottom w:w="0" w:type="dxa"/>
              <w:right w:w="0" w:type="dxa"/>
            </w:tcMar>
            <w:vAlign w:val="center"/>
          </w:tcPr>
          <w:p w14:paraId="60E93A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568" w:type="dxa"/>
            <w:shd w:val="clear" w:color="auto" w:fill="FFFFFF"/>
            <w:tcMar>
              <w:top w:w="0" w:type="dxa"/>
              <w:left w:w="0" w:type="dxa"/>
              <w:bottom w:w="0" w:type="dxa"/>
              <w:right w:w="0" w:type="dxa"/>
            </w:tcMar>
            <w:vAlign w:val="center"/>
          </w:tcPr>
          <w:p w14:paraId="6E7FE8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3BFF21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14:paraId="473500BF" w14:textId="77777777">
        <w:trPr>
          <w:cantSplit/>
          <w:jc w:val="center"/>
        </w:trPr>
        <w:tc>
          <w:tcPr>
            <w:tcW w:w="3568" w:type="dxa"/>
            <w:shd w:val="clear" w:color="auto" w:fill="FFFFFF"/>
            <w:tcMar>
              <w:top w:w="0" w:type="dxa"/>
              <w:left w:w="0" w:type="dxa"/>
              <w:bottom w:w="0" w:type="dxa"/>
              <w:right w:w="0" w:type="dxa"/>
            </w:tcMar>
            <w:vAlign w:val="center"/>
          </w:tcPr>
          <w:p w14:paraId="1C7B5F92"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68" w:type="dxa"/>
            <w:shd w:val="clear" w:color="auto" w:fill="FFFFFF"/>
            <w:tcMar>
              <w:top w:w="0" w:type="dxa"/>
              <w:left w:w="0" w:type="dxa"/>
              <w:bottom w:w="0" w:type="dxa"/>
              <w:right w:w="0" w:type="dxa"/>
            </w:tcMar>
            <w:vAlign w:val="center"/>
          </w:tcPr>
          <w:p w14:paraId="440E2F5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14:paraId="6F3B0B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14:paraId="12F59576" w14:textId="77777777">
        <w:trPr>
          <w:cantSplit/>
          <w:jc w:val="center"/>
        </w:trPr>
        <w:tc>
          <w:tcPr>
            <w:tcW w:w="3568" w:type="dxa"/>
            <w:shd w:val="clear" w:color="auto" w:fill="FFFFFF"/>
            <w:tcMar>
              <w:top w:w="0" w:type="dxa"/>
              <w:left w:w="0" w:type="dxa"/>
              <w:bottom w:w="0" w:type="dxa"/>
              <w:right w:w="0" w:type="dxa"/>
            </w:tcMar>
            <w:vAlign w:val="center"/>
          </w:tcPr>
          <w:p w14:paraId="576A71BB"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568" w:type="dxa"/>
            <w:shd w:val="clear" w:color="auto" w:fill="FFFFFF"/>
            <w:tcMar>
              <w:top w:w="0" w:type="dxa"/>
              <w:left w:w="0" w:type="dxa"/>
              <w:bottom w:w="0" w:type="dxa"/>
              <w:right w:w="0" w:type="dxa"/>
            </w:tcMar>
            <w:vAlign w:val="center"/>
          </w:tcPr>
          <w:p w14:paraId="299A04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14B230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14:paraId="75FB3897" w14:textId="77777777">
        <w:trPr>
          <w:cantSplit/>
          <w:jc w:val="center"/>
        </w:trPr>
        <w:tc>
          <w:tcPr>
            <w:tcW w:w="3568" w:type="dxa"/>
            <w:shd w:val="clear" w:color="auto" w:fill="FFFFFF"/>
            <w:tcMar>
              <w:top w:w="0" w:type="dxa"/>
              <w:left w:w="0" w:type="dxa"/>
              <w:bottom w:w="0" w:type="dxa"/>
              <w:right w:w="0" w:type="dxa"/>
            </w:tcMar>
            <w:vAlign w:val="center"/>
          </w:tcPr>
          <w:p w14:paraId="72737C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68" w:type="dxa"/>
            <w:shd w:val="clear" w:color="auto" w:fill="FFFFFF"/>
            <w:tcMar>
              <w:top w:w="0" w:type="dxa"/>
              <w:left w:w="0" w:type="dxa"/>
              <w:bottom w:w="0" w:type="dxa"/>
              <w:right w:w="0" w:type="dxa"/>
            </w:tcMar>
            <w:vAlign w:val="center"/>
          </w:tcPr>
          <w:p w14:paraId="536EA5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14:paraId="56BEEF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14:paraId="002432B7" w14:textId="77777777">
        <w:trPr>
          <w:cantSplit/>
          <w:jc w:val="center"/>
        </w:trPr>
        <w:tc>
          <w:tcPr>
            <w:tcW w:w="3568" w:type="dxa"/>
            <w:shd w:val="clear" w:color="auto" w:fill="FFFFFF"/>
            <w:tcMar>
              <w:top w:w="0" w:type="dxa"/>
              <w:left w:w="0" w:type="dxa"/>
              <w:bottom w:w="0" w:type="dxa"/>
              <w:right w:w="0" w:type="dxa"/>
            </w:tcMar>
            <w:vAlign w:val="center"/>
          </w:tcPr>
          <w:p w14:paraId="41B701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568" w:type="dxa"/>
            <w:shd w:val="clear" w:color="auto" w:fill="FFFFFF"/>
            <w:tcMar>
              <w:top w:w="0" w:type="dxa"/>
              <w:left w:w="0" w:type="dxa"/>
              <w:bottom w:w="0" w:type="dxa"/>
              <w:right w:w="0" w:type="dxa"/>
            </w:tcMar>
            <w:vAlign w:val="center"/>
          </w:tcPr>
          <w:p w14:paraId="24D0B6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7606DB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14:paraId="3D108D1D" w14:textId="77777777">
        <w:trPr>
          <w:cantSplit/>
          <w:jc w:val="center"/>
        </w:trPr>
        <w:tc>
          <w:tcPr>
            <w:tcW w:w="3568" w:type="dxa"/>
            <w:shd w:val="clear" w:color="auto" w:fill="FFFFFF"/>
            <w:tcMar>
              <w:top w:w="0" w:type="dxa"/>
              <w:left w:w="0" w:type="dxa"/>
              <w:bottom w:w="0" w:type="dxa"/>
              <w:right w:w="0" w:type="dxa"/>
            </w:tcMar>
            <w:vAlign w:val="center"/>
          </w:tcPr>
          <w:p w14:paraId="07BA42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68" w:type="dxa"/>
            <w:shd w:val="clear" w:color="auto" w:fill="FFFFFF"/>
            <w:tcMar>
              <w:top w:w="0" w:type="dxa"/>
              <w:left w:w="0" w:type="dxa"/>
              <w:bottom w:w="0" w:type="dxa"/>
              <w:right w:w="0" w:type="dxa"/>
            </w:tcMar>
            <w:vAlign w:val="center"/>
          </w:tcPr>
          <w:p w14:paraId="0FA01A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14:paraId="0C15D8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14:paraId="58004C89" w14:textId="77777777">
        <w:trPr>
          <w:cantSplit/>
          <w:jc w:val="center"/>
        </w:trPr>
        <w:tc>
          <w:tcPr>
            <w:tcW w:w="3568" w:type="dxa"/>
            <w:shd w:val="clear" w:color="auto" w:fill="FFFFFF"/>
            <w:tcMar>
              <w:top w:w="0" w:type="dxa"/>
              <w:left w:w="0" w:type="dxa"/>
              <w:bottom w:w="0" w:type="dxa"/>
              <w:right w:w="0" w:type="dxa"/>
            </w:tcMar>
            <w:vAlign w:val="center"/>
          </w:tcPr>
          <w:p w14:paraId="3F0279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568" w:type="dxa"/>
            <w:shd w:val="clear" w:color="auto" w:fill="FFFFFF"/>
            <w:tcMar>
              <w:top w:w="0" w:type="dxa"/>
              <w:left w:w="0" w:type="dxa"/>
              <w:bottom w:w="0" w:type="dxa"/>
              <w:right w:w="0" w:type="dxa"/>
            </w:tcMar>
            <w:vAlign w:val="center"/>
          </w:tcPr>
          <w:p w14:paraId="5CEAAB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31D1C8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14:paraId="596802BE" w14:textId="77777777">
        <w:trPr>
          <w:cantSplit/>
          <w:jc w:val="center"/>
        </w:trPr>
        <w:tc>
          <w:tcPr>
            <w:tcW w:w="3568" w:type="dxa"/>
            <w:shd w:val="clear" w:color="auto" w:fill="FFFFFF"/>
            <w:tcMar>
              <w:top w:w="0" w:type="dxa"/>
              <w:left w:w="0" w:type="dxa"/>
              <w:bottom w:w="0" w:type="dxa"/>
              <w:right w:w="0" w:type="dxa"/>
            </w:tcMar>
            <w:vAlign w:val="center"/>
          </w:tcPr>
          <w:p w14:paraId="1E84F8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68" w:type="dxa"/>
            <w:shd w:val="clear" w:color="auto" w:fill="FFFFFF"/>
            <w:tcMar>
              <w:top w:w="0" w:type="dxa"/>
              <w:left w:w="0" w:type="dxa"/>
              <w:bottom w:w="0" w:type="dxa"/>
              <w:right w:w="0" w:type="dxa"/>
            </w:tcMar>
            <w:vAlign w:val="center"/>
          </w:tcPr>
          <w:p w14:paraId="6E4A23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14:paraId="2D455F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14:paraId="71D1BB7E" w14:textId="77777777">
        <w:trPr>
          <w:cantSplit/>
          <w:jc w:val="center"/>
        </w:trPr>
        <w:tc>
          <w:tcPr>
            <w:tcW w:w="3568" w:type="dxa"/>
            <w:shd w:val="clear" w:color="auto" w:fill="FFFFFF"/>
            <w:tcMar>
              <w:top w:w="0" w:type="dxa"/>
              <w:left w:w="0" w:type="dxa"/>
              <w:bottom w:w="0" w:type="dxa"/>
              <w:right w:w="0" w:type="dxa"/>
            </w:tcMar>
            <w:vAlign w:val="center"/>
          </w:tcPr>
          <w:p w14:paraId="063E275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568" w:type="dxa"/>
            <w:shd w:val="clear" w:color="auto" w:fill="FFFFFF"/>
            <w:tcMar>
              <w:top w:w="0" w:type="dxa"/>
              <w:left w:w="0" w:type="dxa"/>
              <w:bottom w:w="0" w:type="dxa"/>
              <w:right w:w="0" w:type="dxa"/>
            </w:tcMar>
            <w:vAlign w:val="center"/>
          </w:tcPr>
          <w:p w14:paraId="1976FE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0506D2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14:paraId="571CE064" w14:textId="77777777">
        <w:trPr>
          <w:cantSplit/>
          <w:jc w:val="center"/>
        </w:trPr>
        <w:tc>
          <w:tcPr>
            <w:tcW w:w="3568" w:type="dxa"/>
            <w:shd w:val="clear" w:color="auto" w:fill="FFFFFF"/>
            <w:tcMar>
              <w:top w:w="0" w:type="dxa"/>
              <w:left w:w="0" w:type="dxa"/>
              <w:bottom w:w="0" w:type="dxa"/>
              <w:right w:w="0" w:type="dxa"/>
            </w:tcMar>
            <w:vAlign w:val="center"/>
          </w:tcPr>
          <w:p w14:paraId="1612B3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68" w:type="dxa"/>
            <w:shd w:val="clear" w:color="auto" w:fill="FFFFFF"/>
            <w:tcMar>
              <w:top w:w="0" w:type="dxa"/>
              <w:left w:w="0" w:type="dxa"/>
              <w:bottom w:w="0" w:type="dxa"/>
              <w:right w:w="0" w:type="dxa"/>
            </w:tcMar>
            <w:vAlign w:val="center"/>
          </w:tcPr>
          <w:p w14:paraId="66786B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385" w:type="dxa"/>
            <w:shd w:val="clear" w:color="auto" w:fill="FFFFFF"/>
            <w:tcMar>
              <w:top w:w="0" w:type="dxa"/>
              <w:left w:w="0" w:type="dxa"/>
              <w:bottom w:w="0" w:type="dxa"/>
              <w:right w:w="0" w:type="dxa"/>
            </w:tcMar>
            <w:vAlign w:val="center"/>
          </w:tcPr>
          <w:p w14:paraId="34C3D0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14:paraId="2DC8A770" w14:textId="77777777">
        <w:trPr>
          <w:cantSplit/>
          <w:jc w:val="center"/>
        </w:trPr>
        <w:tc>
          <w:tcPr>
            <w:tcW w:w="3568" w:type="dxa"/>
            <w:shd w:val="clear" w:color="auto" w:fill="FFFFFF"/>
            <w:tcMar>
              <w:top w:w="0" w:type="dxa"/>
              <w:left w:w="0" w:type="dxa"/>
              <w:bottom w:w="0" w:type="dxa"/>
              <w:right w:w="0" w:type="dxa"/>
            </w:tcMar>
            <w:vAlign w:val="center"/>
          </w:tcPr>
          <w:p w14:paraId="09D932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568" w:type="dxa"/>
            <w:shd w:val="clear" w:color="auto" w:fill="FFFFFF"/>
            <w:tcMar>
              <w:top w:w="0" w:type="dxa"/>
              <w:left w:w="0" w:type="dxa"/>
              <w:bottom w:w="0" w:type="dxa"/>
              <w:right w:w="0" w:type="dxa"/>
            </w:tcMar>
            <w:vAlign w:val="center"/>
          </w:tcPr>
          <w:p w14:paraId="6C61C8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7E5213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14:paraId="1928BC1B" w14:textId="77777777">
        <w:trPr>
          <w:cantSplit/>
          <w:jc w:val="center"/>
        </w:trPr>
        <w:tc>
          <w:tcPr>
            <w:tcW w:w="3568" w:type="dxa"/>
            <w:shd w:val="clear" w:color="auto" w:fill="FFFFFF"/>
            <w:tcMar>
              <w:top w:w="0" w:type="dxa"/>
              <w:left w:w="0" w:type="dxa"/>
              <w:bottom w:w="0" w:type="dxa"/>
              <w:right w:w="0" w:type="dxa"/>
            </w:tcMar>
            <w:vAlign w:val="center"/>
          </w:tcPr>
          <w:p w14:paraId="05CC4F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568" w:type="dxa"/>
            <w:shd w:val="clear" w:color="auto" w:fill="FFFFFF"/>
            <w:tcMar>
              <w:top w:w="0" w:type="dxa"/>
              <w:left w:w="0" w:type="dxa"/>
              <w:bottom w:w="0" w:type="dxa"/>
              <w:right w:w="0" w:type="dxa"/>
            </w:tcMar>
            <w:vAlign w:val="center"/>
          </w:tcPr>
          <w:p w14:paraId="0A0C02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14:paraId="09CD04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14:paraId="4B9768A2" w14:textId="77777777">
        <w:trPr>
          <w:cantSplit/>
          <w:jc w:val="center"/>
        </w:trPr>
        <w:tc>
          <w:tcPr>
            <w:tcW w:w="3568" w:type="dxa"/>
            <w:shd w:val="clear" w:color="auto" w:fill="FFFFFF"/>
            <w:tcMar>
              <w:top w:w="0" w:type="dxa"/>
              <w:left w:w="0" w:type="dxa"/>
              <w:bottom w:w="0" w:type="dxa"/>
              <w:right w:w="0" w:type="dxa"/>
            </w:tcMar>
            <w:vAlign w:val="center"/>
          </w:tcPr>
          <w:p w14:paraId="4AC51B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Walla Walla River</w:t>
            </w:r>
          </w:p>
        </w:tc>
        <w:tc>
          <w:tcPr>
            <w:tcW w:w="3568" w:type="dxa"/>
            <w:shd w:val="clear" w:color="auto" w:fill="FFFFFF"/>
            <w:tcMar>
              <w:top w:w="0" w:type="dxa"/>
              <w:left w:w="0" w:type="dxa"/>
              <w:bottom w:w="0" w:type="dxa"/>
              <w:right w:w="0" w:type="dxa"/>
            </w:tcMar>
            <w:vAlign w:val="center"/>
          </w:tcPr>
          <w:p w14:paraId="06C724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20D94E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14:paraId="218E3C7B" w14:textId="77777777">
        <w:trPr>
          <w:cantSplit/>
          <w:jc w:val="center"/>
        </w:trPr>
        <w:tc>
          <w:tcPr>
            <w:tcW w:w="3568" w:type="dxa"/>
            <w:shd w:val="clear" w:color="auto" w:fill="FFFFFF"/>
            <w:tcMar>
              <w:top w:w="0" w:type="dxa"/>
              <w:left w:w="0" w:type="dxa"/>
              <w:bottom w:w="0" w:type="dxa"/>
              <w:right w:w="0" w:type="dxa"/>
            </w:tcMar>
            <w:vAlign w:val="center"/>
          </w:tcPr>
          <w:p w14:paraId="0A95F9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68" w:type="dxa"/>
            <w:shd w:val="clear" w:color="auto" w:fill="FFFFFF"/>
            <w:tcMar>
              <w:top w:w="0" w:type="dxa"/>
              <w:left w:w="0" w:type="dxa"/>
              <w:bottom w:w="0" w:type="dxa"/>
              <w:right w:w="0" w:type="dxa"/>
            </w:tcMar>
            <w:vAlign w:val="center"/>
          </w:tcPr>
          <w:p w14:paraId="369083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385" w:type="dxa"/>
            <w:shd w:val="clear" w:color="auto" w:fill="FFFFFF"/>
            <w:tcMar>
              <w:top w:w="0" w:type="dxa"/>
              <w:left w:w="0" w:type="dxa"/>
              <w:bottom w:w="0" w:type="dxa"/>
              <w:right w:w="0" w:type="dxa"/>
            </w:tcMar>
            <w:vAlign w:val="center"/>
          </w:tcPr>
          <w:p w14:paraId="60FE94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14:paraId="5A4231B3" w14:textId="77777777">
        <w:trPr>
          <w:cantSplit/>
          <w:jc w:val="center"/>
        </w:trPr>
        <w:tc>
          <w:tcPr>
            <w:tcW w:w="3568" w:type="dxa"/>
            <w:shd w:val="clear" w:color="auto" w:fill="FFFFFF"/>
            <w:tcMar>
              <w:top w:w="0" w:type="dxa"/>
              <w:left w:w="0" w:type="dxa"/>
              <w:bottom w:w="0" w:type="dxa"/>
              <w:right w:w="0" w:type="dxa"/>
            </w:tcMar>
            <w:vAlign w:val="center"/>
          </w:tcPr>
          <w:p w14:paraId="68B2F0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568" w:type="dxa"/>
            <w:shd w:val="clear" w:color="auto" w:fill="FFFFFF"/>
            <w:tcMar>
              <w:top w:w="0" w:type="dxa"/>
              <w:left w:w="0" w:type="dxa"/>
              <w:bottom w:w="0" w:type="dxa"/>
              <w:right w:w="0" w:type="dxa"/>
            </w:tcMar>
            <w:vAlign w:val="center"/>
          </w:tcPr>
          <w:p w14:paraId="33CEE7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23A3B4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14:paraId="5BD0AF00" w14:textId="77777777">
        <w:trPr>
          <w:cantSplit/>
          <w:jc w:val="center"/>
        </w:trPr>
        <w:tc>
          <w:tcPr>
            <w:tcW w:w="3568" w:type="dxa"/>
            <w:shd w:val="clear" w:color="auto" w:fill="FFFFFF"/>
            <w:tcMar>
              <w:top w:w="0" w:type="dxa"/>
              <w:left w:w="0" w:type="dxa"/>
              <w:bottom w:w="0" w:type="dxa"/>
              <w:right w:w="0" w:type="dxa"/>
            </w:tcMar>
            <w:vAlign w:val="center"/>
          </w:tcPr>
          <w:p w14:paraId="3879867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68" w:type="dxa"/>
            <w:shd w:val="clear" w:color="auto" w:fill="FFFFFF"/>
            <w:tcMar>
              <w:top w:w="0" w:type="dxa"/>
              <w:left w:w="0" w:type="dxa"/>
              <w:bottom w:w="0" w:type="dxa"/>
              <w:right w:w="0" w:type="dxa"/>
            </w:tcMar>
            <w:vAlign w:val="center"/>
          </w:tcPr>
          <w:p w14:paraId="2927F5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385" w:type="dxa"/>
            <w:shd w:val="clear" w:color="auto" w:fill="FFFFFF"/>
            <w:tcMar>
              <w:top w:w="0" w:type="dxa"/>
              <w:left w:w="0" w:type="dxa"/>
              <w:bottom w:w="0" w:type="dxa"/>
              <w:right w:w="0" w:type="dxa"/>
            </w:tcMar>
            <w:vAlign w:val="center"/>
          </w:tcPr>
          <w:p w14:paraId="7D059F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14:paraId="37D1E971" w14:textId="77777777">
        <w:trPr>
          <w:cantSplit/>
          <w:jc w:val="center"/>
        </w:trPr>
        <w:tc>
          <w:tcPr>
            <w:tcW w:w="3568" w:type="dxa"/>
            <w:shd w:val="clear" w:color="auto" w:fill="FFFFFF"/>
            <w:tcMar>
              <w:top w:w="0" w:type="dxa"/>
              <w:left w:w="0" w:type="dxa"/>
              <w:bottom w:w="0" w:type="dxa"/>
              <w:right w:w="0" w:type="dxa"/>
            </w:tcMar>
            <w:vAlign w:val="center"/>
          </w:tcPr>
          <w:p w14:paraId="6FD674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568" w:type="dxa"/>
            <w:shd w:val="clear" w:color="auto" w:fill="FFFFFF"/>
            <w:tcMar>
              <w:top w:w="0" w:type="dxa"/>
              <w:left w:w="0" w:type="dxa"/>
              <w:bottom w:w="0" w:type="dxa"/>
              <w:right w:w="0" w:type="dxa"/>
            </w:tcMar>
            <w:vAlign w:val="center"/>
          </w:tcPr>
          <w:p w14:paraId="1150B7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60A869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14:paraId="4806ED8E" w14:textId="77777777">
        <w:trPr>
          <w:cantSplit/>
          <w:jc w:val="center"/>
        </w:trPr>
        <w:tc>
          <w:tcPr>
            <w:tcW w:w="3568" w:type="dxa"/>
            <w:shd w:val="clear" w:color="auto" w:fill="FFFFFF"/>
            <w:tcMar>
              <w:top w:w="0" w:type="dxa"/>
              <w:left w:w="0" w:type="dxa"/>
              <w:bottom w:w="0" w:type="dxa"/>
              <w:right w:w="0" w:type="dxa"/>
            </w:tcMar>
            <w:vAlign w:val="center"/>
          </w:tcPr>
          <w:p w14:paraId="0AF55A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68" w:type="dxa"/>
            <w:shd w:val="clear" w:color="auto" w:fill="FFFFFF"/>
            <w:tcMar>
              <w:top w:w="0" w:type="dxa"/>
              <w:left w:w="0" w:type="dxa"/>
              <w:bottom w:w="0" w:type="dxa"/>
              <w:right w:w="0" w:type="dxa"/>
            </w:tcMar>
            <w:vAlign w:val="center"/>
          </w:tcPr>
          <w:p w14:paraId="01AB765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385" w:type="dxa"/>
            <w:shd w:val="clear" w:color="auto" w:fill="FFFFFF"/>
            <w:tcMar>
              <w:top w:w="0" w:type="dxa"/>
              <w:left w:w="0" w:type="dxa"/>
              <w:bottom w:w="0" w:type="dxa"/>
              <w:right w:w="0" w:type="dxa"/>
            </w:tcMar>
            <w:vAlign w:val="center"/>
          </w:tcPr>
          <w:p w14:paraId="29E818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14:paraId="6DF228E4" w14:textId="77777777">
        <w:trPr>
          <w:cantSplit/>
          <w:jc w:val="center"/>
        </w:trPr>
        <w:tc>
          <w:tcPr>
            <w:tcW w:w="3568" w:type="dxa"/>
            <w:shd w:val="clear" w:color="auto" w:fill="FFFFFF"/>
            <w:tcMar>
              <w:top w:w="0" w:type="dxa"/>
              <w:left w:w="0" w:type="dxa"/>
              <w:bottom w:w="0" w:type="dxa"/>
              <w:right w:w="0" w:type="dxa"/>
            </w:tcMar>
            <w:vAlign w:val="center"/>
          </w:tcPr>
          <w:p w14:paraId="4CD429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568" w:type="dxa"/>
            <w:shd w:val="clear" w:color="auto" w:fill="FFFFFF"/>
            <w:tcMar>
              <w:top w:w="0" w:type="dxa"/>
              <w:left w:w="0" w:type="dxa"/>
              <w:bottom w:w="0" w:type="dxa"/>
              <w:right w:w="0" w:type="dxa"/>
            </w:tcMar>
            <w:vAlign w:val="center"/>
          </w:tcPr>
          <w:p w14:paraId="023A37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0E6258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14:paraId="78890A31" w14:textId="77777777">
        <w:trPr>
          <w:cantSplit/>
          <w:jc w:val="center"/>
        </w:trPr>
        <w:tc>
          <w:tcPr>
            <w:tcW w:w="3568" w:type="dxa"/>
            <w:shd w:val="clear" w:color="auto" w:fill="FFFFFF"/>
            <w:tcMar>
              <w:top w:w="0" w:type="dxa"/>
              <w:left w:w="0" w:type="dxa"/>
              <w:bottom w:w="0" w:type="dxa"/>
              <w:right w:w="0" w:type="dxa"/>
            </w:tcMar>
            <w:vAlign w:val="center"/>
          </w:tcPr>
          <w:p w14:paraId="7E179D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68" w:type="dxa"/>
            <w:shd w:val="clear" w:color="auto" w:fill="FFFFFF"/>
            <w:tcMar>
              <w:top w:w="0" w:type="dxa"/>
              <w:left w:w="0" w:type="dxa"/>
              <w:bottom w:w="0" w:type="dxa"/>
              <w:right w:w="0" w:type="dxa"/>
            </w:tcMar>
            <w:vAlign w:val="center"/>
          </w:tcPr>
          <w:p w14:paraId="6B0030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5" w:type="dxa"/>
            <w:shd w:val="clear" w:color="auto" w:fill="FFFFFF"/>
            <w:tcMar>
              <w:top w:w="0" w:type="dxa"/>
              <w:left w:w="0" w:type="dxa"/>
              <w:bottom w:w="0" w:type="dxa"/>
              <w:right w:w="0" w:type="dxa"/>
            </w:tcMar>
            <w:vAlign w:val="center"/>
          </w:tcPr>
          <w:p w14:paraId="0160C5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14:paraId="7CF658CC" w14:textId="77777777">
        <w:trPr>
          <w:cantSplit/>
          <w:jc w:val="center"/>
        </w:trPr>
        <w:tc>
          <w:tcPr>
            <w:tcW w:w="3568" w:type="dxa"/>
            <w:shd w:val="clear" w:color="auto" w:fill="FFFFFF"/>
            <w:tcMar>
              <w:top w:w="0" w:type="dxa"/>
              <w:left w:w="0" w:type="dxa"/>
              <w:bottom w:w="0" w:type="dxa"/>
              <w:right w:w="0" w:type="dxa"/>
            </w:tcMar>
            <w:vAlign w:val="center"/>
          </w:tcPr>
          <w:p w14:paraId="3C58FF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568" w:type="dxa"/>
            <w:shd w:val="clear" w:color="auto" w:fill="FFFFFF"/>
            <w:tcMar>
              <w:top w:w="0" w:type="dxa"/>
              <w:left w:w="0" w:type="dxa"/>
              <w:bottom w:w="0" w:type="dxa"/>
              <w:right w:w="0" w:type="dxa"/>
            </w:tcMar>
            <w:vAlign w:val="center"/>
          </w:tcPr>
          <w:p w14:paraId="3D5EEB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7D77EE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14:paraId="11C7AD4C" w14:textId="77777777">
        <w:trPr>
          <w:cantSplit/>
          <w:jc w:val="center"/>
        </w:trPr>
        <w:tc>
          <w:tcPr>
            <w:tcW w:w="3568" w:type="dxa"/>
            <w:shd w:val="clear" w:color="auto" w:fill="FFFFFF"/>
            <w:tcMar>
              <w:top w:w="0" w:type="dxa"/>
              <w:left w:w="0" w:type="dxa"/>
              <w:bottom w:w="0" w:type="dxa"/>
              <w:right w:w="0" w:type="dxa"/>
            </w:tcMar>
            <w:vAlign w:val="center"/>
          </w:tcPr>
          <w:p w14:paraId="11B985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68" w:type="dxa"/>
            <w:shd w:val="clear" w:color="auto" w:fill="FFFFFF"/>
            <w:tcMar>
              <w:top w:w="0" w:type="dxa"/>
              <w:left w:w="0" w:type="dxa"/>
              <w:bottom w:w="0" w:type="dxa"/>
              <w:right w:w="0" w:type="dxa"/>
            </w:tcMar>
            <w:vAlign w:val="center"/>
          </w:tcPr>
          <w:p w14:paraId="155538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5" w:type="dxa"/>
            <w:shd w:val="clear" w:color="auto" w:fill="FFFFFF"/>
            <w:tcMar>
              <w:top w:w="0" w:type="dxa"/>
              <w:left w:w="0" w:type="dxa"/>
              <w:bottom w:w="0" w:type="dxa"/>
              <w:right w:w="0" w:type="dxa"/>
            </w:tcMar>
            <w:vAlign w:val="center"/>
          </w:tcPr>
          <w:p w14:paraId="015E17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14:paraId="209746D7" w14:textId="77777777">
        <w:trPr>
          <w:cantSplit/>
          <w:jc w:val="center"/>
        </w:trPr>
        <w:tc>
          <w:tcPr>
            <w:tcW w:w="3568" w:type="dxa"/>
            <w:shd w:val="clear" w:color="auto" w:fill="FFFFFF"/>
            <w:tcMar>
              <w:top w:w="0" w:type="dxa"/>
              <w:left w:w="0" w:type="dxa"/>
              <w:bottom w:w="0" w:type="dxa"/>
              <w:right w:w="0" w:type="dxa"/>
            </w:tcMar>
            <w:vAlign w:val="center"/>
          </w:tcPr>
          <w:p w14:paraId="344FEE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568" w:type="dxa"/>
            <w:shd w:val="clear" w:color="auto" w:fill="FFFFFF"/>
            <w:tcMar>
              <w:top w:w="0" w:type="dxa"/>
              <w:left w:w="0" w:type="dxa"/>
              <w:bottom w:w="0" w:type="dxa"/>
              <w:right w:w="0" w:type="dxa"/>
            </w:tcMar>
            <w:vAlign w:val="center"/>
          </w:tcPr>
          <w:p w14:paraId="79897B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2A4E80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14:paraId="34CCD0EA" w14:textId="77777777">
        <w:trPr>
          <w:cantSplit/>
          <w:jc w:val="center"/>
        </w:trPr>
        <w:tc>
          <w:tcPr>
            <w:tcW w:w="3568" w:type="dxa"/>
            <w:shd w:val="clear" w:color="auto" w:fill="FFFFFF"/>
            <w:tcMar>
              <w:top w:w="0" w:type="dxa"/>
              <w:left w:w="0" w:type="dxa"/>
              <w:bottom w:w="0" w:type="dxa"/>
              <w:right w:w="0" w:type="dxa"/>
            </w:tcMar>
            <w:vAlign w:val="center"/>
          </w:tcPr>
          <w:p w14:paraId="668564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68" w:type="dxa"/>
            <w:shd w:val="clear" w:color="auto" w:fill="FFFFFF"/>
            <w:tcMar>
              <w:top w:w="0" w:type="dxa"/>
              <w:left w:w="0" w:type="dxa"/>
              <w:bottom w:w="0" w:type="dxa"/>
              <w:right w:w="0" w:type="dxa"/>
            </w:tcMar>
            <w:vAlign w:val="center"/>
          </w:tcPr>
          <w:p w14:paraId="266B480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385" w:type="dxa"/>
            <w:shd w:val="clear" w:color="auto" w:fill="FFFFFF"/>
            <w:tcMar>
              <w:top w:w="0" w:type="dxa"/>
              <w:left w:w="0" w:type="dxa"/>
              <w:bottom w:w="0" w:type="dxa"/>
              <w:right w:w="0" w:type="dxa"/>
            </w:tcMar>
            <w:vAlign w:val="center"/>
          </w:tcPr>
          <w:p w14:paraId="7CB7DE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14:paraId="1832C3C2" w14:textId="77777777">
        <w:trPr>
          <w:cantSplit/>
          <w:jc w:val="center"/>
        </w:trPr>
        <w:tc>
          <w:tcPr>
            <w:tcW w:w="3568" w:type="dxa"/>
            <w:shd w:val="clear" w:color="auto" w:fill="FFFFFF"/>
            <w:tcMar>
              <w:top w:w="0" w:type="dxa"/>
              <w:left w:w="0" w:type="dxa"/>
              <w:bottom w:w="0" w:type="dxa"/>
              <w:right w:w="0" w:type="dxa"/>
            </w:tcMar>
            <w:vAlign w:val="center"/>
          </w:tcPr>
          <w:p w14:paraId="307760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568" w:type="dxa"/>
            <w:shd w:val="clear" w:color="auto" w:fill="FFFFFF"/>
            <w:tcMar>
              <w:top w:w="0" w:type="dxa"/>
              <w:left w:w="0" w:type="dxa"/>
              <w:bottom w:w="0" w:type="dxa"/>
              <w:right w:w="0" w:type="dxa"/>
            </w:tcMar>
            <w:vAlign w:val="center"/>
          </w:tcPr>
          <w:p w14:paraId="6ECE15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731218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14:paraId="76E9681F" w14:textId="77777777">
        <w:trPr>
          <w:cantSplit/>
          <w:jc w:val="center"/>
        </w:trPr>
        <w:tc>
          <w:tcPr>
            <w:tcW w:w="3568" w:type="dxa"/>
            <w:shd w:val="clear" w:color="auto" w:fill="FFFFFF"/>
            <w:tcMar>
              <w:top w:w="0" w:type="dxa"/>
              <w:left w:w="0" w:type="dxa"/>
              <w:bottom w:w="0" w:type="dxa"/>
              <w:right w:w="0" w:type="dxa"/>
            </w:tcMar>
            <w:vAlign w:val="center"/>
          </w:tcPr>
          <w:p w14:paraId="6E8CB3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68" w:type="dxa"/>
            <w:shd w:val="clear" w:color="auto" w:fill="FFFFFF"/>
            <w:tcMar>
              <w:top w:w="0" w:type="dxa"/>
              <w:left w:w="0" w:type="dxa"/>
              <w:bottom w:w="0" w:type="dxa"/>
              <w:right w:w="0" w:type="dxa"/>
            </w:tcMar>
            <w:vAlign w:val="center"/>
          </w:tcPr>
          <w:p w14:paraId="26C0E8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385" w:type="dxa"/>
            <w:shd w:val="clear" w:color="auto" w:fill="FFFFFF"/>
            <w:tcMar>
              <w:top w:w="0" w:type="dxa"/>
              <w:left w:w="0" w:type="dxa"/>
              <w:bottom w:w="0" w:type="dxa"/>
              <w:right w:w="0" w:type="dxa"/>
            </w:tcMar>
            <w:vAlign w:val="center"/>
          </w:tcPr>
          <w:p w14:paraId="51925C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(0.06 - 0.54)</w:t>
            </w:r>
          </w:p>
        </w:tc>
      </w:tr>
      <w:tr w:rsidR="00785886" w14:paraId="271E1A3C" w14:textId="77777777">
        <w:trPr>
          <w:cantSplit/>
          <w:jc w:val="center"/>
        </w:trPr>
        <w:tc>
          <w:tcPr>
            <w:tcW w:w="3568" w:type="dxa"/>
            <w:shd w:val="clear" w:color="auto" w:fill="FFFFFF"/>
            <w:tcMar>
              <w:top w:w="0" w:type="dxa"/>
              <w:left w:w="0" w:type="dxa"/>
              <w:bottom w:w="0" w:type="dxa"/>
              <w:right w:w="0" w:type="dxa"/>
            </w:tcMar>
            <w:vAlign w:val="center"/>
          </w:tcPr>
          <w:p w14:paraId="734C76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568" w:type="dxa"/>
            <w:shd w:val="clear" w:color="auto" w:fill="FFFFFF"/>
            <w:tcMar>
              <w:top w:w="0" w:type="dxa"/>
              <w:left w:w="0" w:type="dxa"/>
              <w:bottom w:w="0" w:type="dxa"/>
              <w:right w:w="0" w:type="dxa"/>
            </w:tcMar>
            <w:vAlign w:val="center"/>
          </w:tcPr>
          <w:p w14:paraId="577A6F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0F1B58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(0.46 - 0.94)</w:t>
            </w:r>
          </w:p>
        </w:tc>
      </w:tr>
      <w:tr w:rsidR="00785886" w14:paraId="64AF008A" w14:textId="77777777">
        <w:trPr>
          <w:cantSplit/>
          <w:jc w:val="center"/>
        </w:trPr>
        <w:tc>
          <w:tcPr>
            <w:tcW w:w="3568" w:type="dxa"/>
            <w:shd w:val="clear" w:color="auto" w:fill="FFFFFF"/>
            <w:tcMar>
              <w:top w:w="0" w:type="dxa"/>
              <w:left w:w="0" w:type="dxa"/>
              <w:bottom w:w="0" w:type="dxa"/>
              <w:right w:w="0" w:type="dxa"/>
            </w:tcMar>
            <w:vAlign w:val="center"/>
          </w:tcPr>
          <w:p w14:paraId="48E148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68" w:type="dxa"/>
            <w:shd w:val="clear" w:color="auto" w:fill="FFFFFF"/>
            <w:tcMar>
              <w:top w:w="0" w:type="dxa"/>
              <w:left w:w="0" w:type="dxa"/>
              <w:bottom w:w="0" w:type="dxa"/>
              <w:right w:w="0" w:type="dxa"/>
            </w:tcMar>
            <w:vAlign w:val="center"/>
          </w:tcPr>
          <w:p w14:paraId="05A4C5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14:paraId="1D4B16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(0.000000000015 -   1)</w:t>
            </w:r>
          </w:p>
        </w:tc>
      </w:tr>
      <w:tr w:rsidR="00785886" w14:paraId="15A9B603" w14:textId="77777777">
        <w:trPr>
          <w:cantSplit/>
          <w:jc w:val="center"/>
        </w:trPr>
        <w:tc>
          <w:tcPr>
            <w:tcW w:w="3568" w:type="dxa"/>
            <w:shd w:val="clear" w:color="auto" w:fill="FFFFFF"/>
            <w:tcMar>
              <w:top w:w="0" w:type="dxa"/>
              <w:left w:w="0" w:type="dxa"/>
              <w:bottom w:w="0" w:type="dxa"/>
              <w:right w:w="0" w:type="dxa"/>
            </w:tcMar>
            <w:vAlign w:val="center"/>
          </w:tcPr>
          <w:p w14:paraId="28B48B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568" w:type="dxa"/>
            <w:shd w:val="clear" w:color="auto" w:fill="FFFFFF"/>
            <w:tcMar>
              <w:top w:w="0" w:type="dxa"/>
              <w:left w:w="0" w:type="dxa"/>
              <w:bottom w:w="0" w:type="dxa"/>
              <w:right w:w="0" w:type="dxa"/>
            </w:tcMar>
            <w:vAlign w:val="center"/>
          </w:tcPr>
          <w:p w14:paraId="3166A6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4A0AA6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0.74 (0.00021 -   1)</w:t>
            </w:r>
          </w:p>
        </w:tc>
      </w:tr>
      <w:tr w:rsidR="00785886" w14:paraId="03644BE9" w14:textId="77777777">
        <w:trPr>
          <w:cantSplit/>
          <w:jc w:val="center"/>
        </w:trPr>
        <w:tc>
          <w:tcPr>
            <w:tcW w:w="3568" w:type="dxa"/>
            <w:shd w:val="clear" w:color="auto" w:fill="FFFFFF"/>
            <w:tcMar>
              <w:top w:w="0" w:type="dxa"/>
              <w:left w:w="0" w:type="dxa"/>
              <w:bottom w:w="0" w:type="dxa"/>
              <w:right w:w="0" w:type="dxa"/>
            </w:tcMar>
            <w:vAlign w:val="center"/>
          </w:tcPr>
          <w:p w14:paraId="2AB83F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68" w:type="dxa"/>
            <w:shd w:val="clear" w:color="auto" w:fill="FFFFFF"/>
            <w:tcMar>
              <w:top w:w="0" w:type="dxa"/>
              <w:left w:w="0" w:type="dxa"/>
              <w:bottom w:w="0" w:type="dxa"/>
              <w:right w:w="0" w:type="dxa"/>
            </w:tcMar>
            <w:vAlign w:val="center"/>
          </w:tcPr>
          <w:p w14:paraId="795C49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14:paraId="6482A7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0.0045 (0.00025 - 0.015)</w:t>
            </w:r>
          </w:p>
        </w:tc>
      </w:tr>
      <w:tr w:rsidR="00785886" w14:paraId="23EEC135" w14:textId="77777777">
        <w:trPr>
          <w:cantSplit/>
          <w:jc w:val="center"/>
        </w:trPr>
        <w:tc>
          <w:tcPr>
            <w:tcW w:w="3568" w:type="dxa"/>
            <w:shd w:val="clear" w:color="auto" w:fill="FFFFFF"/>
            <w:tcMar>
              <w:top w:w="0" w:type="dxa"/>
              <w:left w:w="0" w:type="dxa"/>
              <w:bottom w:w="0" w:type="dxa"/>
              <w:right w:w="0" w:type="dxa"/>
            </w:tcMar>
            <w:vAlign w:val="center"/>
          </w:tcPr>
          <w:p w14:paraId="39C0ED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568" w:type="dxa"/>
            <w:shd w:val="clear" w:color="auto" w:fill="FFFFFF"/>
            <w:tcMar>
              <w:top w:w="0" w:type="dxa"/>
              <w:left w:w="0" w:type="dxa"/>
              <w:bottom w:w="0" w:type="dxa"/>
              <w:right w:w="0" w:type="dxa"/>
            </w:tcMar>
            <w:vAlign w:val="center"/>
          </w:tcPr>
          <w:p w14:paraId="395F83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2052CF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14:paraId="41C87644" w14:textId="77777777">
        <w:trPr>
          <w:cantSplit/>
          <w:jc w:val="center"/>
        </w:trPr>
        <w:tc>
          <w:tcPr>
            <w:tcW w:w="3568" w:type="dxa"/>
            <w:shd w:val="clear" w:color="auto" w:fill="FFFFFF"/>
            <w:tcMar>
              <w:top w:w="0" w:type="dxa"/>
              <w:left w:w="0" w:type="dxa"/>
              <w:bottom w:w="0" w:type="dxa"/>
              <w:right w:w="0" w:type="dxa"/>
            </w:tcMar>
            <w:vAlign w:val="center"/>
          </w:tcPr>
          <w:p w14:paraId="1976DD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68" w:type="dxa"/>
            <w:shd w:val="clear" w:color="auto" w:fill="FFFFFF"/>
            <w:tcMar>
              <w:top w:w="0" w:type="dxa"/>
              <w:left w:w="0" w:type="dxa"/>
              <w:bottom w:w="0" w:type="dxa"/>
              <w:right w:w="0" w:type="dxa"/>
            </w:tcMar>
            <w:vAlign w:val="center"/>
          </w:tcPr>
          <w:p w14:paraId="000C256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14:paraId="6D03B1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0.0023 (0.000000000000013 - 0.0089)</w:t>
            </w:r>
          </w:p>
        </w:tc>
      </w:tr>
      <w:tr w:rsidR="00785886" w14:paraId="47DDA8C9" w14:textId="77777777">
        <w:trPr>
          <w:cantSplit/>
          <w:jc w:val="center"/>
        </w:trPr>
        <w:tc>
          <w:tcPr>
            <w:tcW w:w="3568" w:type="dxa"/>
            <w:shd w:val="clear" w:color="auto" w:fill="FFFFFF"/>
            <w:tcMar>
              <w:top w:w="0" w:type="dxa"/>
              <w:left w:w="0" w:type="dxa"/>
              <w:bottom w:w="0" w:type="dxa"/>
              <w:right w:w="0" w:type="dxa"/>
            </w:tcMar>
            <w:vAlign w:val="center"/>
          </w:tcPr>
          <w:p w14:paraId="426DD4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568" w:type="dxa"/>
            <w:shd w:val="clear" w:color="auto" w:fill="FFFFFF"/>
            <w:tcMar>
              <w:top w:w="0" w:type="dxa"/>
              <w:left w:w="0" w:type="dxa"/>
              <w:bottom w:w="0" w:type="dxa"/>
              <w:right w:w="0" w:type="dxa"/>
            </w:tcMar>
            <w:vAlign w:val="center"/>
          </w:tcPr>
          <w:p w14:paraId="0A8810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20E68D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(0.99 -   1)</w:t>
            </w:r>
          </w:p>
        </w:tc>
      </w:tr>
      <w:tr w:rsidR="00785886" w14:paraId="580CD21C" w14:textId="77777777">
        <w:trPr>
          <w:cantSplit/>
          <w:jc w:val="center"/>
        </w:trPr>
        <w:tc>
          <w:tcPr>
            <w:tcW w:w="3568" w:type="dxa"/>
            <w:shd w:val="clear" w:color="auto" w:fill="FFFFFF"/>
            <w:tcMar>
              <w:top w:w="0" w:type="dxa"/>
              <w:left w:w="0" w:type="dxa"/>
              <w:bottom w:w="0" w:type="dxa"/>
              <w:right w:w="0" w:type="dxa"/>
            </w:tcMar>
            <w:vAlign w:val="center"/>
          </w:tcPr>
          <w:p w14:paraId="1DA0FBC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68" w:type="dxa"/>
            <w:shd w:val="clear" w:color="auto" w:fill="FFFFFF"/>
            <w:tcMar>
              <w:top w:w="0" w:type="dxa"/>
              <w:left w:w="0" w:type="dxa"/>
              <w:bottom w:w="0" w:type="dxa"/>
              <w:right w:w="0" w:type="dxa"/>
            </w:tcMar>
            <w:vAlign w:val="center"/>
          </w:tcPr>
          <w:p w14:paraId="43E752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14:paraId="1C5085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0.33 (0.000000000013 -   1)</w:t>
            </w:r>
          </w:p>
        </w:tc>
      </w:tr>
      <w:tr w:rsidR="00785886" w14:paraId="3144F46D" w14:textId="77777777">
        <w:trPr>
          <w:cantSplit/>
          <w:jc w:val="center"/>
        </w:trPr>
        <w:tc>
          <w:tcPr>
            <w:tcW w:w="3568" w:type="dxa"/>
            <w:shd w:val="clear" w:color="auto" w:fill="FFFFFF"/>
            <w:tcMar>
              <w:top w:w="0" w:type="dxa"/>
              <w:left w:w="0" w:type="dxa"/>
              <w:bottom w:w="0" w:type="dxa"/>
              <w:right w:w="0" w:type="dxa"/>
            </w:tcMar>
            <w:vAlign w:val="center"/>
          </w:tcPr>
          <w:p w14:paraId="7EE551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568" w:type="dxa"/>
            <w:shd w:val="clear" w:color="auto" w:fill="FFFFFF"/>
            <w:tcMar>
              <w:top w:w="0" w:type="dxa"/>
              <w:left w:w="0" w:type="dxa"/>
              <w:bottom w:w="0" w:type="dxa"/>
              <w:right w:w="0" w:type="dxa"/>
            </w:tcMar>
            <w:vAlign w:val="center"/>
          </w:tcPr>
          <w:p w14:paraId="3E698B0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shd w:val="clear" w:color="auto" w:fill="FFFFFF"/>
            <w:tcMar>
              <w:top w:w="0" w:type="dxa"/>
              <w:left w:w="0" w:type="dxa"/>
              <w:bottom w:w="0" w:type="dxa"/>
              <w:right w:w="0" w:type="dxa"/>
            </w:tcMar>
            <w:vAlign w:val="center"/>
          </w:tcPr>
          <w:p w14:paraId="7207D3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0.67 (0.0000011 -   1)</w:t>
            </w:r>
          </w:p>
        </w:tc>
      </w:tr>
      <w:tr w:rsidR="00785886" w14:paraId="584513CA" w14:textId="77777777">
        <w:trPr>
          <w:cantSplit/>
          <w:jc w:val="center"/>
        </w:trPr>
        <w:tc>
          <w:tcPr>
            <w:tcW w:w="3568" w:type="dxa"/>
            <w:shd w:val="clear" w:color="auto" w:fill="FFFFFF"/>
            <w:tcMar>
              <w:top w:w="0" w:type="dxa"/>
              <w:left w:w="0" w:type="dxa"/>
              <w:bottom w:w="0" w:type="dxa"/>
              <w:right w:w="0" w:type="dxa"/>
            </w:tcMar>
            <w:vAlign w:val="center"/>
          </w:tcPr>
          <w:p w14:paraId="3D61B8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68" w:type="dxa"/>
            <w:shd w:val="clear" w:color="auto" w:fill="FFFFFF"/>
            <w:tcMar>
              <w:top w:w="0" w:type="dxa"/>
              <w:left w:w="0" w:type="dxa"/>
              <w:bottom w:w="0" w:type="dxa"/>
              <w:right w:w="0" w:type="dxa"/>
            </w:tcMar>
            <w:vAlign w:val="center"/>
          </w:tcPr>
          <w:p w14:paraId="68EE6F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385" w:type="dxa"/>
            <w:shd w:val="clear" w:color="auto" w:fill="FFFFFF"/>
            <w:tcMar>
              <w:top w:w="0" w:type="dxa"/>
              <w:left w:w="0" w:type="dxa"/>
              <w:bottom w:w="0" w:type="dxa"/>
              <w:right w:w="0" w:type="dxa"/>
            </w:tcMar>
            <w:vAlign w:val="center"/>
          </w:tcPr>
          <w:p w14:paraId="1E4857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(0.0000000038 -   1)</w:t>
            </w:r>
          </w:p>
        </w:tc>
      </w:tr>
      <w:tr w:rsidR="00785886" w14:paraId="2D30A905" w14:textId="77777777">
        <w:trPr>
          <w:cantSplit/>
          <w:jc w:val="center"/>
        </w:trPr>
        <w:tc>
          <w:tcPr>
            <w:tcW w:w="3568" w:type="dxa"/>
            <w:tcBorders>
              <w:bottom w:val="single" w:sz="16" w:space="0" w:color="666666"/>
            </w:tcBorders>
            <w:shd w:val="clear" w:color="auto" w:fill="FFFFFF"/>
            <w:tcMar>
              <w:top w:w="0" w:type="dxa"/>
              <w:left w:w="0" w:type="dxa"/>
              <w:bottom w:w="0" w:type="dxa"/>
              <w:right w:w="0" w:type="dxa"/>
            </w:tcMar>
            <w:vAlign w:val="center"/>
          </w:tcPr>
          <w:p w14:paraId="6D1520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568" w:type="dxa"/>
            <w:tcBorders>
              <w:bottom w:val="single" w:sz="16" w:space="0" w:color="666666"/>
            </w:tcBorders>
            <w:shd w:val="clear" w:color="auto" w:fill="FFFFFF"/>
            <w:tcMar>
              <w:top w:w="0" w:type="dxa"/>
              <w:left w:w="0" w:type="dxa"/>
              <w:bottom w:w="0" w:type="dxa"/>
              <w:right w:w="0" w:type="dxa"/>
            </w:tcMar>
            <w:vAlign w:val="center"/>
          </w:tcPr>
          <w:p w14:paraId="5E84DD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385" w:type="dxa"/>
            <w:tcBorders>
              <w:bottom w:val="single" w:sz="16" w:space="0" w:color="666666"/>
            </w:tcBorders>
            <w:shd w:val="clear" w:color="auto" w:fill="FFFFFF"/>
            <w:tcMar>
              <w:top w:w="0" w:type="dxa"/>
              <w:left w:w="0" w:type="dxa"/>
              <w:bottom w:w="0" w:type="dxa"/>
              <w:right w:w="0" w:type="dxa"/>
            </w:tcMar>
            <w:vAlign w:val="center"/>
          </w:tcPr>
          <w:p w14:paraId="2A2D76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0.62 (0.00000034 -   1)</w:t>
            </w:r>
          </w:p>
        </w:tc>
      </w:tr>
    </w:tbl>
    <w:p w14:paraId="3ED0EA6D"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21</w:t>
      </w:r>
      <w:r>
        <w:rPr>
          <w:b/>
        </w:rPr>
        <w:fldChar w:fldCharType="end"/>
      </w:r>
      <w:r>
        <w:t>: Movement probabilities for Grande Ronde River Steelhead.</w:t>
      </w:r>
    </w:p>
    <w:tbl>
      <w:tblPr>
        <w:tblW w:w="0" w:type="auto"/>
        <w:jc w:val="center"/>
        <w:tblLayout w:type="fixed"/>
        <w:tblLook w:val="0420" w:firstRow="1" w:lastRow="0" w:firstColumn="0" w:lastColumn="0" w:noHBand="0" w:noVBand="1"/>
      </w:tblPr>
      <w:tblGrid>
        <w:gridCol w:w="3949"/>
        <w:gridCol w:w="3949"/>
        <w:gridCol w:w="3622"/>
      </w:tblGrid>
      <w:tr w:rsidR="00785886" w14:paraId="6AC9882B" w14:textId="77777777">
        <w:trPr>
          <w:cantSplit/>
          <w:tblHeader/>
          <w:jc w:val="center"/>
        </w:trPr>
        <w:tc>
          <w:tcPr>
            <w:tcW w:w="394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BE27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94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D02D8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36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130DE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205A3CE0" w14:textId="77777777">
        <w:trPr>
          <w:cantSplit/>
          <w:jc w:val="center"/>
        </w:trPr>
        <w:tc>
          <w:tcPr>
            <w:tcW w:w="3949" w:type="dxa"/>
            <w:shd w:val="clear" w:color="auto" w:fill="FFFFFF"/>
            <w:tcMar>
              <w:top w:w="0" w:type="dxa"/>
              <w:left w:w="0" w:type="dxa"/>
              <w:bottom w:w="0" w:type="dxa"/>
              <w:right w:w="0" w:type="dxa"/>
            </w:tcMar>
            <w:vAlign w:val="center"/>
          </w:tcPr>
          <w:p w14:paraId="5079CF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949" w:type="dxa"/>
            <w:shd w:val="clear" w:color="auto" w:fill="FFFFFF"/>
            <w:tcMar>
              <w:top w:w="0" w:type="dxa"/>
              <w:left w:w="0" w:type="dxa"/>
              <w:bottom w:w="0" w:type="dxa"/>
              <w:right w:w="0" w:type="dxa"/>
            </w:tcMar>
            <w:vAlign w:val="center"/>
          </w:tcPr>
          <w:p w14:paraId="6C1C77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14:paraId="1B156F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14:paraId="1AAECD4C" w14:textId="77777777">
        <w:trPr>
          <w:cantSplit/>
          <w:jc w:val="center"/>
        </w:trPr>
        <w:tc>
          <w:tcPr>
            <w:tcW w:w="3949" w:type="dxa"/>
            <w:shd w:val="clear" w:color="auto" w:fill="FFFFFF"/>
            <w:tcMar>
              <w:top w:w="0" w:type="dxa"/>
              <w:left w:w="0" w:type="dxa"/>
              <w:bottom w:w="0" w:type="dxa"/>
              <w:right w:w="0" w:type="dxa"/>
            </w:tcMar>
            <w:vAlign w:val="center"/>
          </w:tcPr>
          <w:p w14:paraId="40DE27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949" w:type="dxa"/>
            <w:shd w:val="clear" w:color="auto" w:fill="FFFFFF"/>
            <w:tcMar>
              <w:top w:w="0" w:type="dxa"/>
              <w:left w:w="0" w:type="dxa"/>
              <w:bottom w:w="0" w:type="dxa"/>
              <w:right w:w="0" w:type="dxa"/>
            </w:tcMar>
            <w:vAlign w:val="center"/>
          </w:tcPr>
          <w:p w14:paraId="25A045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109E0E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14:paraId="61E880FD" w14:textId="77777777">
        <w:trPr>
          <w:cantSplit/>
          <w:jc w:val="center"/>
        </w:trPr>
        <w:tc>
          <w:tcPr>
            <w:tcW w:w="3949" w:type="dxa"/>
            <w:shd w:val="clear" w:color="auto" w:fill="FFFFFF"/>
            <w:tcMar>
              <w:top w:w="0" w:type="dxa"/>
              <w:left w:w="0" w:type="dxa"/>
              <w:bottom w:w="0" w:type="dxa"/>
              <w:right w:w="0" w:type="dxa"/>
            </w:tcMar>
            <w:vAlign w:val="center"/>
          </w:tcPr>
          <w:p w14:paraId="3F06AF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14:paraId="7E86D7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622" w:type="dxa"/>
            <w:shd w:val="clear" w:color="auto" w:fill="FFFFFF"/>
            <w:tcMar>
              <w:top w:w="0" w:type="dxa"/>
              <w:left w:w="0" w:type="dxa"/>
              <w:bottom w:w="0" w:type="dxa"/>
              <w:right w:w="0" w:type="dxa"/>
            </w:tcMar>
            <w:vAlign w:val="center"/>
          </w:tcPr>
          <w:p w14:paraId="16053C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14:paraId="7798CFFD" w14:textId="77777777">
        <w:trPr>
          <w:cantSplit/>
          <w:jc w:val="center"/>
        </w:trPr>
        <w:tc>
          <w:tcPr>
            <w:tcW w:w="3949" w:type="dxa"/>
            <w:shd w:val="clear" w:color="auto" w:fill="FFFFFF"/>
            <w:tcMar>
              <w:top w:w="0" w:type="dxa"/>
              <w:left w:w="0" w:type="dxa"/>
              <w:bottom w:w="0" w:type="dxa"/>
              <w:right w:w="0" w:type="dxa"/>
            </w:tcMar>
            <w:vAlign w:val="center"/>
          </w:tcPr>
          <w:p w14:paraId="2FA94A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14:paraId="0C93032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22" w:type="dxa"/>
            <w:shd w:val="clear" w:color="auto" w:fill="FFFFFF"/>
            <w:tcMar>
              <w:top w:w="0" w:type="dxa"/>
              <w:left w:w="0" w:type="dxa"/>
              <w:bottom w:w="0" w:type="dxa"/>
              <w:right w:w="0" w:type="dxa"/>
            </w:tcMar>
            <w:vAlign w:val="center"/>
          </w:tcPr>
          <w:p w14:paraId="7EED7B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14:paraId="12A17A90" w14:textId="77777777">
        <w:trPr>
          <w:cantSplit/>
          <w:jc w:val="center"/>
        </w:trPr>
        <w:tc>
          <w:tcPr>
            <w:tcW w:w="3949" w:type="dxa"/>
            <w:shd w:val="clear" w:color="auto" w:fill="FFFFFF"/>
            <w:tcMar>
              <w:top w:w="0" w:type="dxa"/>
              <w:left w:w="0" w:type="dxa"/>
              <w:bottom w:w="0" w:type="dxa"/>
              <w:right w:w="0" w:type="dxa"/>
            </w:tcMar>
            <w:vAlign w:val="center"/>
          </w:tcPr>
          <w:p w14:paraId="3C700F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BON to MCN</w:t>
            </w:r>
          </w:p>
        </w:tc>
        <w:tc>
          <w:tcPr>
            <w:tcW w:w="3949" w:type="dxa"/>
            <w:shd w:val="clear" w:color="auto" w:fill="FFFFFF"/>
            <w:tcMar>
              <w:top w:w="0" w:type="dxa"/>
              <w:left w:w="0" w:type="dxa"/>
              <w:bottom w:w="0" w:type="dxa"/>
              <w:right w:w="0" w:type="dxa"/>
            </w:tcMar>
            <w:vAlign w:val="center"/>
          </w:tcPr>
          <w:p w14:paraId="32144A9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622" w:type="dxa"/>
            <w:shd w:val="clear" w:color="auto" w:fill="FFFFFF"/>
            <w:tcMar>
              <w:top w:w="0" w:type="dxa"/>
              <w:left w:w="0" w:type="dxa"/>
              <w:bottom w:w="0" w:type="dxa"/>
              <w:right w:w="0" w:type="dxa"/>
            </w:tcMar>
            <w:vAlign w:val="center"/>
          </w:tcPr>
          <w:p w14:paraId="4F7D3D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14:paraId="4FADADEE" w14:textId="77777777">
        <w:trPr>
          <w:cantSplit/>
          <w:jc w:val="center"/>
        </w:trPr>
        <w:tc>
          <w:tcPr>
            <w:tcW w:w="3949" w:type="dxa"/>
            <w:shd w:val="clear" w:color="auto" w:fill="FFFFFF"/>
            <w:tcMar>
              <w:top w:w="0" w:type="dxa"/>
              <w:left w:w="0" w:type="dxa"/>
              <w:bottom w:w="0" w:type="dxa"/>
              <w:right w:w="0" w:type="dxa"/>
            </w:tcMar>
            <w:vAlign w:val="center"/>
          </w:tcPr>
          <w:p w14:paraId="57E7A02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14:paraId="6BF801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622" w:type="dxa"/>
            <w:shd w:val="clear" w:color="auto" w:fill="FFFFFF"/>
            <w:tcMar>
              <w:top w:w="0" w:type="dxa"/>
              <w:left w:w="0" w:type="dxa"/>
              <w:bottom w:w="0" w:type="dxa"/>
              <w:right w:w="0" w:type="dxa"/>
            </w:tcMar>
            <w:vAlign w:val="center"/>
          </w:tcPr>
          <w:p w14:paraId="244D97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14:paraId="40DB3A2E" w14:textId="77777777">
        <w:trPr>
          <w:cantSplit/>
          <w:jc w:val="center"/>
        </w:trPr>
        <w:tc>
          <w:tcPr>
            <w:tcW w:w="3949" w:type="dxa"/>
            <w:shd w:val="clear" w:color="auto" w:fill="FFFFFF"/>
            <w:tcMar>
              <w:top w:w="0" w:type="dxa"/>
              <w:left w:w="0" w:type="dxa"/>
              <w:bottom w:w="0" w:type="dxa"/>
              <w:right w:w="0" w:type="dxa"/>
            </w:tcMar>
            <w:vAlign w:val="center"/>
          </w:tcPr>
          <w:p w14:paraId="54F664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14:paraId="0B82B7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622" w:type="dxa"/>
            <w:shd w:val="clear" w:color="auto" w:fill="FFFFFF"/>
            <w:tcMar>
              <w:top w:w="0" w:type="dxa"/>
              <w:left w:w="0" w:type="dxa"/>
              <w:bottom w:w="0" w:type="dxa"/>
              <w:right w:w="0" w:type="dxa"/>
            </w:tcMar>
            <w:vAlign w:val="center"/>
          </w:tcPr>
          <w:p w14:paraId="30D39A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14:paraId="5B80771C" w14:textId="77777777">
        <w:trPr>
          <w:cantSplit/>
          <w:jc w:val="center"/>
        </w:trPr>
        <w:tc>
          <w:tcPr>
            <w:tcW w:w="3949" w:type="dxa"/>
            <w:shd w:val="clear" w:color="auto" w:fill="FFFFFF"/>
            <w:tcMar>
              <w:top w:w="0" w:type="dxa"/>
              <w:left w:w="0" w:type="dxa"/>
              <w:bottom w:w="0" w:type="dxa"/>
              <w:right w:w="0" w:type="dxa"/>
            </w:tcMar>
            <w:vAlign w:val="center"/>
          </w:tcPr>
          <w:p w14:paraId="3553BF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14:paraId="68D6C106"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622" w:type="dxa"/>
            <w:shd w:val="clear" w:color="auto" w:fill="FFFFFF"/>
            <w:tcMar>
              <w:top w:w="0" w:type="dxa"/>
              <w:left w:w="0" w:type="dxa"/>
              <w:bottom w:w="0" w:type="dxa"/>
              <w:right w:w="0" w:type="dxa"/>
            </w:tcMar>
            <w:vAlign w:val="center"/>
          </w:tcPr>
          <w:p w14:paraId="11B804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14:paraId="216768E4" w14:textId="77777777">
        <w:trPr>
          <w:cantSplit/>
          <w:jc w:val="center"/>
        </w:trPr>
        <w:tc>
          <w:tcPr>
            <w:tcW w:w="3949" w:type="dxa"/>
            <w:shd w:val="clear" w:color="auto" w:fill="FFFFFF"/>
            <w:tcMar>
              <w:top w:w="0" w:type="dxa"/>
              <w:left w:w="0" w:type="dxa"/>
              <w:bottom w:w="0" w:type="dxa"/>
              <w:right w:w="0" w:type="dxa"/>
            </w:tcMar>
            <w:vAlign w:val="center"/>
          </w:tcPr>
          <w:p w14:paraId="6A6647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14:paraId="70DEAE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622" w:type="dxa"/>
            <w:shd w:val="clear" w:color="auto" w:fill="FFFFFF"/>
            <w:tcMar>
              <w:top w:w="0" w:type="dxa"/>
              <w:left w:w="0" w:type="dxa"/>
              <w:bottom w:w="0" w:type="dxa"/>
              <w:right w:w="0" w:type="dxa"/>
            </w:tcMar>
            <w:vAlign w:val="center"/>
          </w:tcPr>
          <w:p w14:paraId="29D3120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14:paraId="5A6A5BCE" w14:textId="77777777">
        <w:trPr>
          <w:cantSplit/>
          <w:jc w:val="center"/>
        </w:trPr>
        <w:tc>
          <w:tcPr>
            <w:tcW w:w="3949" w:type="dxa"/>
            <w:shd w:val="clear" w:color="auto" w:fill="FFFFFF"/>
            <w:tcMar>
              <w:top w:w="0" w:type="dxa"/>
              <w:left w:w="0" w:type="dxa"/>
              <w:bottom w:w="0" w:type="dxa"/>
              <w:right w:w="0" w:type="dxa"/>
            </w:tcMar>
            <w:vAlign w:val="center"/>
          </w:tcPr>
          <w:p w14:paraId="172FBE3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14:paraId="1DA0C6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622" w:type="dxa"/>
            <w:shd w:val="clear" w:color="auto" w:fill="FFFFFF"/>
            <w:tcMar>
              <w:top w:w="0" w:type="dxa"/>
              <w:left w:w="0" w:type="dxa"/>
              <w:bottom w:w="0" w:type="dxa"/>
              <w:right w:w="0" w:type="dxa"/>
            </w:tcMar>
            <w:vAlign w:val="center"/>
          </w:tcPr>
          <w:p w14:paraId="3BF5A9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14:paraId="22B35E47" w14:textId="77777777">
        <w:trPr>
          <w:cantSplit/>
          <w:jc w:val="center"/>
        </w:trPr>
        <w:tc>
          <w:tcPr>
            <w:tcW w:w="3949" w:type="dxa"/>
            <w:shd w:val="clear" w:color="auto" w:fill="FFFFFF"/>
            <w:tcMar>
              <w:top w:w="0" w:type="dxa"/>
              <w:left w:w="0" w:type="dxa"/>
              <w:bottom w:w="0" w:type="dxa"/>
              <w:right w:w="0" w:type="dxa"/>
            </w:tcMar>
            <w:vAlign w:val="center"/>
          </w:tcPr>
          <w:p w14:paraId="3D50D5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949" w:type="dxa"/>
            <w:shd w:val="clear" w:color="auto" w:fill="FFFFFF"/>
            <w:tcMar>
              <w:top w:w="0" w:type="dxa"/>
              <w:left w:w="0" w:type="dxa"/>
              <w:bottom w:w="0" w:type="dxa"/>
              <w:right w:w="0" w:type="dxa"/>
            </w:tcMar>
            <w:vAlign w:val="center"/>
          </w:tcPr>
          <w:p w14:paraId="610B92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13FB17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14:paraId="56A4DAD5" w14:textId="77777777">
        <w:trPr>
          <w:cantSplit/>
          <w:jc w:val="center"/>
        </w:trPr>
        <w:tc>
          <w:tcPr>
            <w:tcW w:w="3949" w:type="dxa"/>
            <w:shd w:val="clear" w:color="auto" w:fill="FFFFFF"/>
            <w:tcMar>
              <w:top w:w="0" w:type="dxa"/>
              <w:left w:w="0" w:type="dxa"/>
              <w:bottom w:w="0" w:type="dxa"/>
              <w:right w:w="0" w:type="dxa"/>
            </w:tcMar>
            <w:vAlign w:val="center"/>
          </w:tcPr>
          <w:p w14:paraId="563484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949" w:type="dxa"/>
            <w:shd w:val="clear" w:color="auto" w:fill="FFFFFF"/>
            <w:tcMar>
              <w:top w:w="0" w:type="dxa"/>
              <w:left w:w="0" w:type="dxa"/>
              <w:bottom w:w="0" w:type="dxa"/>
              <w:right w:w="0" w:type="dxa"/>
            </w:tcMar>
            <w:vAlign w:val="center"/>
          </w:tcPr>
          <w:p w14:paraId="37DEA4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22" w:type="dxa"/>
            <w:shd w:val="clear" w:color="auto" w:fill="FFFFFF"/>
            <w:tcMar>
              <w:top w:w="0" w:type="dxa"/>
              <w:left w:w="0" w:type="dxa"/>
              <w:bottom w:w="0" w:type="dxa"/>
              <w:right w:w="0" w:type="dxa"/>
            </w:tcMar>
            <w:vAlign w:val="center"/>
          </w:tcPr>
          <w:p w14:paraId="735673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0501A25B" w14:textId="77777777">
        <w:trPr>
          <w:cantSplit/>
          <w:jc w:val="center"/>
        </w:trPr>
        <w:tc>
          <w:tcPr>
            <w:tcW w:w="3949" w:type="dxa"/>
            <w:shd w:val="clear" w:color="auto" w:fill="FFFFFF"/>
            <w:tcMar>
              <w:top w:w="0" w:type="dxa"/>
              <w:left w:w="0" w:type="dxa"/>
              <w:bottom w:w="0" w:type="dxa"/>
              <w:right w:w="0" w:type="dxa"/>
            </w:tcMar>
            <w:vAlign w:val="center"/>
          </w:tcPr>
          <w:p w14:paraId="0D6BFE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949" w:type="dxa"/>
            <w:shd w:val="clear" w:color="auto" w:fill="FFFFFF"/>
            <w:tcMar>
              <w:top w:w="0" w:type="dxa"/>
              <w:left w:w="0" w:type="dxa"/>
              <w:bottom w:w="0" w:type="dxa"/>
              <w:right w:w="0" w:type="dxa"/>
            </w:tcMar>
            <w:vAlign w:val="center"/>
          </w:tcPr>
          <w:p w14:paraId="030065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22" w:type="dxa"/>
            <w:shd w:val="clear" w:color="auto" w:fill="FFFFFF"/>
            <w:tcMar>
              <w:top w:w="0" w:type="dxa"/>
              <w:left w:w="0" w:type="dxa"/>
              <w:bottom w:w="0" w:type="dxa"/>
              <w:right w:w="0" w:type="dxa"/>
            </w:tcMar>
            <w:vAlign w:val="center"/>
          </w:tcPr>
          <w:p w14:paraId="41340D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473C102D" w14:textId="77777777">
        <w:trPr>
          <w:cantSplit/>
          <w:jc w:val="center"/>
        </w:trPr>
        <w:tc>
          <w:tcPr>
            <w:tcW w:w="3949" w:type="dxa"/>
            <w:shd w:val="clear" w:color="auto" w:fill="FFFFFF"/>
            <w:tcMar>
              <w:top w:w="0" w:type="dxa"/>
              <w:left w:w="0" w:type="dxa"/>
              <w:bottom w:w="0" w:type="dxa"/>
              <w:right w:w="0" w:type="dxa"/>
            </w:tcMar>
            <w:vAlign w:val="center"/>
          </w:tcPr>
          <w:p w14:paraId="2ABE28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949" w:type="dxa"/>
            <w:shd w:val="clear" w:color="auto" w:fill="FFFFFF"/>
            <w:tcMar>
              <w:top w:w="0" w:type="dxa"/>
              <w:left w:w="0" w:type="dxa"/>
              <w:bottom w:w="0" w:type="dxa"/>
              <w:right w:w="0" w:type="dxa"/>
            </w:tcMar>
            <w:vAlign w:val="center"/>
          </w:tcPr>
          <w:p w14:paraId="5C1F77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3E39B7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14:paraId="4C57CF07" w14:textId="77777777">
        <w:trPr>
          <w:cantSplit/>
          <w:jc w:val="center"/>
        </w:trPr>
        <w:tc>
          <w:tcPr>
            <w:tcW w:w="3949" w:type="dxa"/>
            <w:shd w:val="clear" w:color="auto" w:fill="FFFFFF"/>
            <w:tcMar>
              <w:top w:w="0" w:type="dxa"/>
              <w:left w:w="0" w:type="dxa"/>
              <w:bottom w:w="0" w:type="dxa"/>
              <w:right w:w="0" w:type="dxa"/>
            </w:tcMar>
            <w:vAlign w:val="center"/>
          </w:tcPr>
          <w:p w14:paraId="66455A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949" w:type="dxa"/>
            <w:shd w:val="clear" w:color="auto" w:fill="FFFFFF"/>
            <w:tcMar>
              <w:top w:w="0" w:type="dxa"/>
              <w:left w:w="0" w:type="dxa"/>
              <w:bottom w:w="0" w:type="dxa"/>
              <w:right w:w="0" w:type="dxa"/>
            </w:tcMar>
            <w:vAlign w:val="center"/>
          </w:tcPr>
          <w:p w14:paraId="0DA7030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622" w:type="dxa"/>
            <w:shd w:val="clear" w:color="auto" w:fill="FFFFFF"/>
            <w:tcMar>
              <w:top w:w="0" w:type="dxa"/>
              <w:left w:w="0" w:type="dxa"/>
              <w:bottom w:w="0" w:type="dxa"/>
              <w:right w:w="0" w:type="dxa"/>
            </w:tcMar>
            <w:vAlign w:val="center"/>
          </w:tcPr>
          <w:p w14:paraId="5B2C44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14:paraId="32749292" w14:textId="77777777">
        <w:trPr>
          <w:cantSplit/>
          <w:jc w:val="center"/>
        </w:trPr>
        <w:tc>
          <w:tcPr>
            <w:tcW w:w="3949" w:type="dxa"/>
            <w:shd w:val="clear" w:color="auto" w:fill="FFFFFF"/>
            <w:tcMar>
              <w:top w:w="0" w:type="dxa"/>
              <w:left w:w="0" w:type="dxa"/>
              <w:bottom w:w="0" w:type="dxa"/>
              <w:right w:w="0" w:type="dxa"/>
            </w:tcMar>
            <w:vAlign w:val="center"/>
          </w:tcPr>
          <w:p w14:paraId="5FAE0A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949" w:type="dxa"/>
            <w:shd w:val="clear" w:color="auto" w:fill="FFFFFF"/>
            <w:tcMar>
              <w:top w:w="0" w:type="dxa"/>
              <w:left w:w="0" w:type="dxa"/>
              <w:bottom w:w="0" w:type="dxa"/>
              <w:right w:w="0" w:type="dxa"/>
            </w:tcMar>
            <w:vAlign w:val="center"/>
          </w:tcPr>
          <w:p w14:paraId="32DA4F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22" w:type="dxa"/>
            <w:shd w:val="clear" w:color="auto" w:fill="FFFFFF"/>
            <w:tcMar>
              <w:top w:w="0" w:type="dxa"/>
              <w:left w:w="0" w:type="dxa"/>
              <w:bottom w:w="0" w:type="dxa"/>
              <w:right w:w="0" w:type="dxa"/>
            </w:tcMar>
            <w:vAlign w:val="center"/>
          </w:tcPr>
          <w:p w14:paraId="7C3258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14:paraId="1049BECD" w14:textId="77777777">
        <w:trPr>
          <w:cantSplit/>
          <w:jc w:val="center"/>
        </w:trPr>
        <w:tc>
          <w:tcPr>
            <w:tcW w:w="3949" w:type="dxa"/>
            <w:shd w:val="clear" w:color="auto" w:fill="FFFFFF"/>
            <w:tcMar>
              <w:top w:w="0" w:type="dxa"/>
              <w:left w:w="0" w:type="dxa"/>
              <w:bottom w:w="0" w:type="dxa"/>
              <w:right w:w="0" w:type="dxa"/>
            </w:tcMar>
            <w:vAlign w:val="center"/>
          </w:tcPr>
          <w:p w14:paraId="3D27BA1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949" w:type="dxa"/>
            <w:shd w:val="clear" w:color="auto" w:fill="FFFFFF"/>
            <w:tcMar>
              <w:top w:w="0" w:type="dxa"/>
              <w:left w:w="0" w:type="dxa"/>
              <w:bottom w:w="0" w:type="dxa"/>
              <w:right w:w="0" w:type="dxa"/>
            </w:tcMar>
            <w:vAlign w:val="center"/>
          </w:tcPr>
          <w:p w14:paraId="381AD0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622" w:type="dxa"/>
            <w:shd w:val="clear" w:color="auto" w:fill="FFFFFF"/>
            <w:tcMar>
              <w:top w:w="0" w:type="dxa"/>
              <w:left w:w="0" w:type="dxa"/>
              <w:bottom w:w="0" w:type="dxa"/>
              <w:right w:w="0" w:type="dxa"/>
            </w:tcMar>
            <w:vAlign w:val="center"/>
          </w:tcPr>
          <w:p w14:paraId="77ABAE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14:paraId="64A93DAD" w14:textId="77777777">
        <w:trPr>
          <w:cantSplit/>
          <w:jc w:val="center"/>
        </w:trPr>
        <w:tc>
          <w:tcPr>
            <w:tcW w:w="3949" w:type="dxa"/>
            <w:shd w:val="clear" w:color="auto" w:fill="FFFFFF"/>
            <w:tcMar>
              <w:top w:w="0" w:type="dxa"/>
              <w:left w:w="0" w:type="dxa"/>
              <w:bottom w:w="0" w:type="dxa"/>
              <w:right w:w="0" w:type="dxa"/>
            </w:tcMar>
            <w:vAlign w:val="center"/>
          </w:tcPr>
          <w:p w14:paraId="78296C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949" w:type="dxa"/>
            <w:shd w:val="clear" w:color="auto" w:fill="FFFFFF"/>
            <w:tcMar>
              <w:top w:w="0" w:type="dxa"/>
              <w:left w:w="0" w:type="dxa"/>
              <w:bottom w:w="0" w:type="dxa"/>
              <w:right w:w="0" w:type="dxa"/>
            </w:tcMar>
            <w:vAlign w:val="center"/>
          </w:tcPr>
          <w:p w14:paraId="682AD2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4DE4FC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14:paraId="2C25B2FF" w14:textId="77777777">
        <w:trPr>
          <w:cantSplit/>
          <w:jc w:val="center"/>
        </w:trPr>
        <w:tc>
          <w:tcPr>
            <w:tcW w:w="3949" w:type="dxa"/>
            <w:shd w:val="clear" w:color="auto" w:fill="FFFFFF"/>
            <w:tcMar>
              <w:top w:w="0" w:type="dxa"/>
              <w:left w:w="0" w:type="dxa"/>
              <w:bottom w:w="0" w:type="dxa"/>
              <w:right w:w="0" w:type="dxa"/>
            </w:tcMar>
            <w:vAlign w:val="center"/>
          </w:tcPr>
          <w:p w14:paraId="4BAFFE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949" w:type="dxa"/>
            <w:shd w:val="clear" w:color="auto" w:fill="FFFFFF"/>
            <w:tcMar>
              <w:top w:w="0" w:type="dxa"/>
              <w:left w:w="0" w:type="dxa"/>
              <w:bottom w:w="0" w:type="dxa"/>
              <w:right w:w="0" w:type="dxa"/>
            </w:tcMar>
            <w:vAlign w:val="center"/>
          </w:tcPr>
          <w:p w14:paraId="39CFAA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22" w:type="dxa"/>
            <w:shd w:val="clear" w:color="auto" w:fill="FFFFFF"/>
            <w:tcMar>
              <w:top w:w="0" w:type="dxa"/>
              <w:left w:w="0" w:type="dxa"/>
              <w:bottom w:w="0" w:type="dxa"/>
              <w:right w:w="0" w:type="dxa"/>
            </w:tcMar>
            <w:vAlign w:val="center"/>
          </w:tcPr>
          <w:p w14:paraId="6ECC3B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14:paraId="234D39B8" w14:textId="77777777">
        <w:trPr>
          <w:cantSplit/>
          <w:jc w:val="center"/>
        </w:trPr>
        <w:tc>
          <w:tcPr>
            <w:tcW w:w="3949" w:type="dxa"/>
            <w:shd w:val="clear" w:color="auto" w:fill="FFFFFF"/>
            <w:tcMar>
              <w:top w:w="0" w:type="dxa"/>
              <w:left w:w="0" w:type="dxa"/>
              <w:bottom w:w="0" w:type="dxa"/>
              <w:right w:w="0" w:type="dxa"/>
            </w:tcMar>
            <w:vAlign w:val="center"/>
          </w:tcPr>
          <w:p w14:paraId="3D50BE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949" w:type="dxa"/>
            <w:shd w:val="clear" w:color="auto" w:fill="FFFFFF"/>
            <w:tcMar>
              <w:top w:w="0" w:type="dxa"/>
              <w:left w:w="0" w:type="dxa"/>
              <w:bottom w:w="0" w:type="dxa"/>
              <w:right w:w="0" w:type="dxa"/>
            </w:tcMar>
            <w:vAlign w:val="center"/>
          </w:tcPr>
          <w:p w14:paraId="5D98A5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22" w:type="dxa"/>
            <w:shd w:val="clear" w:color="auto" w:fill="FFFFFF"/>
            <w:tcMar>
              <w:top w:w="0" w:type="dxa"/>
              <w:left w:w="0" w:type="dxa"/>
              <w:bottom w:w="0" w:type="dxa"/>
              <w:right w:w="0" w:type="dxa"/>
            </w:tcMar>
            <w:vAlign w:val="center"/>
          </w:tcPr>
          <w:p w14:paraId="441CE3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14:paraId="250B8BB9" w14:textId="77777777">
        <w:trPr>
          <w:cantSplit/>
          <w:jc w:val="center"/>
        </w:trPr>
        <w:tc>
          <w:tcPr>
            <w:tcW w:w="3949" w:type="dxa"/>
            <w:shd w:val="clear" w:color="auto" w:fill="FFFFFF"/>
            <w:tcMar>
              <w:top w:w="0" w:type="dxa"/>
              <w:left w:w="0" w:type="dxa"/>
              <w:bottom w:w="0" w:type="dxa"/>
              <w:right w:w="0" w:type="dxa"/>
            </w:tcMar>
            <w:vAlign w:val="center"/>
          </w:tcPr>
          <w:p w14:paraId="64AC04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949" w:type="dxa"/>
            <w:shd w:val="clear" w:color="auto" w:fill="FFFFFF"/>
            <w:tcMar>
              <w:top w:w="0" w:type="dxa"/>
              <w:left w:w="0" w:type="dxa"/>
              <w:bottom w:w="0" w:type="dxa"/>
              <w:right w:w="0" w:type="dxa"/>
            </w:tcMar>
            <w:vAlign w:val="center"/>
          </w:tcPr>
          <w:p w14:paraId="3622BB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622" w:type="dxa"/>
            <w:shd w:val="clear" w:color="auto" w:fill="FFFFFF"/>
            <w:tcMar>
              <w:top w:w="0" w:type="dxa"/>
              <w:left w:w="0" w:type="dxa"/>
              <w:bottom w:w="0" w:type="dxa"/>
              <w:right w:w="0" w:type="dxa"/>
            </w:tcMar>
            <w:vAlign w:val="center"/>
          </w:tcPr>
          <w:p w14:paraId="6D7E65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14:paraId="7CB47436" w14:textId="77777777">
        <w:trPr>
          <w:cantSplit/>
          <w:jc w:val="center"/>
        </w:trPr>
        <w:tc>
          <w:tcPr>
            <w:tcW w:w="3949" w:type="dxa"/>
            <w:shd w:val="clear" w:color="auto" w:fill="FFFFFF"/>
            <w:tcMar>
              <w:top w:w="0" w:type="dxa"/>
              <w:left w:w="0" w:type="dxa"/>
              <w:bottom w:w="0" w:type="dxa"/>
              <w:right w:w="0" w:type="dxa"/>
            </w:tcMar>
            <w:vAlign w:val="center"/>
          </w:tcPr>
          <w:p w14:paraId="46FC11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949" w:type="dxa"/>
            <w:shd w:val="clear" w:color="auto" w:fill="FFFFFF"/>
            <w:tcMar>
              <w:top w:w="0" w:type="dxa"/>
              <w:left w:w="0" w:type="dxa"/>
              <w:bottom w:w="0" w:type="dxa"/>
              <w:right w:w="0" w:type="dxa"/>
            </w:tcMar>
            <w:vAlign w:val="center"/>
          </w:tcPr>
          <w:p w14:paraId="4F3629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6BD245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14:paraId="7DF85EE5" w14:textId="77777777">
        <w:trPr>
          <w:cantSplit/>
          <w:jc w:val="center"/>
        </w:trPr>
        <w:tc>
          <w:tcPr>
            <w:tcW w:w="3949" w:type="dxa"/>
            <w:shd w:val="clear" w:color="auto" w:fill="FFFFFF"/>
            <w:tcMar>
              <w:top w:w="0" w:type="dxa"/>
              <w:left w:w="0" w:type="dxa"/>
              <w:bottom w:w="0" w:type="dxa"/>
              <w:right w:w="0" w:type="dxa"/>
            </w:tcMar>
            <w:vAlign w:val="center"/>
          </w:tcPr>
          <w:p w14:paraId="31DB23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14:paraId="3EEF62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22" w:type="dxa"/>
            <w:shd w:val="clear" w:color="auto" w:fill="FFFFFF"/>
            <w:tcMar>
              <w:top w:w="0" w:type="dxa"/>
              <w:left w:w="0" w:type="dxa"/>
              <w:bottom w:w="0" w:type="dxa"/>
              <w:right w:w="0" w:type="dxa"/>
            </w:tcMar>
            <w:vAlign w:val="center"/>
          </w:tcPr>
          <w:p w14:paraId="00B36A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14:paraId="74FB7BDC" w14:textId="77777777">
        <w:trPr>
          <w:cantSplit/>
          <w:jc w:val="center"/>
        </w:trPr>
        <w:tc>
          <w:tcPr>
            <w:tcW w:w="3949" w:type="dxa"/>
            <w:shd w:val="clear" w:color="auto" w:fill="FFFFFF"/>
            <w:tcMar>
              <w:top w:w="0" w:type="dxa"/>
              <w:left w:w="0" w:type="dxa"/>
              <w:bottom w:w="0" w:type="dxa"/>
              <w:right w:w="0" w:type="dxa"/>
            </w:tcMar>
            <w:vAlign w:val="center"/>
          </w:tcPr>
          <w:p w14:paraId="3C5D5F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14:paraId="6530C3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622" w:type="dxa"/>
            <w:shd w:val="clear" w:color="auto" w:fill="FFFFFF"/>
            <w:tcMar>
              <w:top w:w="0" w:type="dxa"/>
              <w:left w:w="0" w:type="dxa"/>
              <w:bottom w:w="0" w:type="dxa"/>
              <w:right w:w="0" w:type="dxa"/>
            </w:tcMar>
            <w:vAlign w:val="center"/>
          </w:tcPr>
          <w:p w14:paraId="1ACE3C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14:paraId="0FB4A85B" w14:textId="77777777">
        <w:trPr>
          <w:cantSplit/>
          <w:jc w:val="center"/>
        </w:trPr>
        <w:tc>
          <w:tcPr>
            <w:tcW w:w="3949" w:type="dxa"/>
            <w:shd w:val="clear" w:color="auto" w:fill="FFFFFF"/>
            <w:tcMar>
              <w:top w:w="0" w:type="dxa"/>
              <w:left w:w="0" w:type="dxa"/>
              <w:bottom w:w="0" w:type="dxa"/>
              <w:right w:w="0" w:type="dxa"/>
            </w:tcMar>
            <w:vAlign w:val="center"/>
          </w:tcPr>
          <w:p w14:paraId="6ECBA9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14:paraId="1624E4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622" w:type="dxa"/>
            <w:shd w:val="clear" w:color="auto" w:fill="FFFFFF"/>
            <w:tcMar>
              <w:top w:w="0" w:type="dxa"/>
              <w:left w:w="0" w:type="dxa"/>
              <w:bottom w:w="0" w:type="dxa"/>
              <w:right w:w="0" w:type="dxa"/>
            </w:tcMar>
            <w:vAlign w:val="center"/>
          </w:tcPr>
          <w:p w14:paraId="20704F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14:paraId="226EC32C" w14:textId="77777777">
        <w:trPr>
          <w:cantSplit/>
          <w:jc w:val="center"/>
        </w:trPr>
        <w:tc>
          <w:tcPr>
            <w:tcW w:w="3949" w:type="dxa"/>
            <w:shd w:val="clear" w:color="auto" w:fill="FFFFFF"/>
            <w:tcMar>
              <w:top w:w="0" w:type="dxa"/>
              <w:left w:w="0" w:type="dxa"/>
              <w:bottom w:w="0" w:type="dxa"/>
              <w:right w:w="0" w:type="dxa"/>
            </w:tcMar>
            <w:vAlign w:val="center"/>
          </w:tcPr>
          <w:p w14:paraId="20AB61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14:paraId="69B83B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622" w:type="dxa"/>
            <w:shd w:val="clear" w:color="auto" w:fill="FFFFFF"/>
            <w:tcMar>
              <w:top w:w="0" w:type="dxa"/>
              <w:left w:w="0" w:type="dxa"/>
              <w:bottom w:w="0" w:type="dxa"/>
              <w:right w:w="0" w:type="dxa"/>
            </w:tcMar>
            <w:vAlign w:val="center"/>
          </w:tcPr>
          <w:p w14:paraId="5BBDFB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14:paraId="17C02D08" w14:textId="77777777">
        <w:trPr>
          <w:cantSplit/>
          <w:jc w:val="center"/>
        </w:trPr>
        <w:tc>
          <w:tcPr>
            <w:tcW w:w="3949" w:type="dxa"/>
            <w:shd w:val="clear" w:color="auto" w:fill="FFFFFF"/>
            <w:tcMar>
              <w:top w:w="0" w:type="dxa"/>
              <w:left w:w="0" w:type="dxa"/>
              <w:bottom w:w="0" w:type="dxa"/>
              <w:right w:w="0" w:type="dxa"/>
            </w:tcMar>
            <w:vAlign w:val="center"/>
          </w:tcPr>
          <w:p w14:paraId="0E42361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949" w:type="dxa"/>
            <w:shd w:val="clear" w:color="auto" w:fill="FFFFFF"/>
            <w:tcMar>
              <w:top w:w="0" w:type="dxa"/>
              <w:left w:w="0" w:type="dxa"/>
              <w:bottom w:w="0" w:type="dxa"/>
              <w:right w:w="0" w:type="dxa"/>
            </w:tcMar>
            <w:vAlign w:val="center"/>
          </w:tcPr>
          <w:p w14:paraId="1D21F8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3B4D18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14:paraId="610A64F0" w14:textId="77777777">
        <w:trPr>
          <w:cantSplit/>
          <w:jc w:val="center"/>
        </w:trPr>
        <w:tc>
          <w:tcPr>
            <w:tcW w:w="3949" w:type="dxa"/>
            <w:shd w:val="clear" w:color="auto" w:fill="FFFFFF"/>
            <w:tcMar>
              <w:top w:w="0" w:type="dxa"/>
              <w:left w:w="0" w:type="dxa"/>
              <w:bottom w:w="0" w:type="dxa"/>
              <w:right w:w="0" w:type="dxa"/>
            </w:tcMar>
            <w:vAlign w:val="center"/>
          </w:tcPr>
          <w:p w14:paraId="428C55B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949" w:type="dxa"/>
            <w:shd w:val="clear" w:color="auto" w:fill="FFFFFF"/>
            <w:tcMar>
              <w:top w:w="0" w:type="dxa"/>
              <w:left w:w="0" w:type="dxa"/>
              <w:bottom w:w="0" w:type="dxa"/>
              <w:right w:w="0" w:type="dxa"/>
            </w:tcMar>
            <w:vAlign w:val="center"/>
          </w:tcPr>
          <w:p w14:paraId="1CC0FD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14:paraId="32D2EE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14:paraId="5A3FE987" w14:textId="77777777">
        <w:trPr>
          <w:cantSplit/>
          <w:jc w:val="center"/>
        </w:trPr>
        <w:tc>
          <w:tcPr>
            <w:tcW w:w="3949" w:type="dxa"/>
            <w:shd w:val="clear" w:color="auto" w:fill="FFFFFF"/>
            <w:tcMar>
              <w:top w:w="0" w:type="dxa"/>
              <w:left w:w="0" w:type="dxa"/>
              <w:bottom w:w="0" w:type="dxa"/>
              <w:right w:w="0" w:type="dxa"/>
            </w:tcMar>
            <w:vAlign w:val="center"/>
          </w:tcPr>
          <w:p w14:paraId="66CF2F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949" w:type="dxa"/>
            <w:shd w:val="clear" w:color="auto" w:fill="FFFFFF"/>
            <w:tcMar>
              <w:top w:w="0" w:type="dxa"/>
              <w:left w:w="0" w:type="dxa"/>
              <w:bottom w:w="0" w:type="dxa"/>
              <w:right w:w="0" w:type="dxa"/>
            </w:tcMar>
            <w:vAlign w:val="center"/>
          </w:tcPr>
          <w:p w14:paraId="35647C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6B1686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14:paraId="0125EB78" w14:textId="77777777">
        <w:trPr>
          <w:cantSplit/>
          <w:jc w:val="center"/>
        </w:trPr>
        <w:tc>
          <w:tcPr>
            <w:tcW w:w="3949" w:type="dxa"/>
            <w:shd w:val="clear" w:color="auto" w:fill="FFFFFF"/>
            <w:tcMar>
              <w:top w:w="0" w:type="dxa"/>
              <w:left w:w="0" w:type="dxa"/>
              <w:bottom w:w="0" w:type="dxa"/>
              <w:right w:w="0" w:type="dxa"/>
            </w:tcMar>
            <w:vAlign w:val="center"/>
          </w:tcPr>
          <w:p w14:paraId="60EED0F5"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949" w:type="dxa"/>
            <w:shd w:val="clear" w:color="auto" w:fill="FFFFFF"/>
            <w:tcMar>
              <w:top w:w="0" w:type="dxa"/>
              <w:left w:w="0" w:type="dxa"/>
              <w:bottom w:w="0" w:type="dxa"/>
              <w:right w:w="0" w:type="dxa"/>
            </w:tcMar>
            <w:vAlign w:val="center"/>
          </w:tcPr>
          <w:p w14:paraId="44D33C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14:paraId="76D5BF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14:paraId="6C777372" w14:textId="77777777">
        <w:trPr>
          <w:cantSplit/>
          <w:jc w:val="center"/>
        </w:trPr>
        <w:tc>
          <w:tcPr>
            <w:tcW w:w="3949" w:type="dxa"/>
            <w:shd w:val="clear" w:color="auto" w:fill="FFFFFF"/>
            <w:tcMar>
              <w:top w:w="0" w:type="dxa"/>
              <w:left w:w="0" w:type="dxa"/>
              <w:bottom w:w="0" w:type="dxa"/>
              <w:right w:w="0" w:type="dxa"/>
            </w:tcMar>
            <w:vAlign w:val="center"/>
          </w:tcPr>
          <w:p w14:paraId="26C71BDC"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949" w:type="dxa"/>
            <w:shd w:val="clear" w:color="auto" w:fill="FFFFFF"/>
            <w:tcMar>
              <w:top w:w="0" w:type="dxa"/>
              <w:left w:w="0" w:type="dxa"/>
              <w:bottom w:w="0" w:type="dxa"/>
              <w:right w:w="0" w:type="dxa"/>
            </w:tcMar>
            <w:vAlign w:val="center"/>
          </w:tcPr>
          <w:p w14:paraId="3F8482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598C0A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14:paraId="2EC82073" w14:textId="77777777">
        <w:trPr>
          <w:cantSplit/>
          <w:jc w:val="center"/>
        </w:trPr>
        <w:tc>
          <w:tcPr>
            <w:tcW w:w="3949" w:type="dxa"/>
            <w:shd w:val="clear" w:color="auto" w:fill="FFFFFF"/>
            <w:tcMar>
              <w:top w:w="0" w:type="dxa"/>
              <w:left w:w="0" w:type="dxa"/>
              <w:bottom w:w="0" w:type="dxa"/>
              <w:right w:w="0" w:type="dxa"/>
            </w:tcMar>
            <w:vAlign w:val="center"/>
          </w:tcPr>
          <w:p w14:paraId="3D94C3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949" w:type="dxa"/>
            <w:shd w:val="clear" w:color="auto" w:fill="FFFFFF"/>
            <w:tcMar>
              <w:top w:w="0" w:type="dxa"/>
              <w:left w:w="0" w:type="dxa"/>
              <w:bottom w:w="0" w:type="dxa"/>
              <w:right w:w="0" w:type="dxa"/>
            </w:tcMar>
            <w:vAlign w:val="center"/>
          </w:tcPr>
          <w:p w14:paraId="0F1A969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14:paraId="0A104F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14:paraId="6ABCD25B" w14:textId="77777777">
        <w:trPr>
          <w:cantSplit/>
          <w:jc w:val="center"/>
        </w:trPr>
        <w:tc>
          <w:tcPr>
            <w:tcW w:w="3949" w:type="dxa"/>
            <w:shd w:val="clear" w:color="auto" w:fill="FFFFFF"/>
            <w:tcMar>
              <w:top w:w="0" w:type="dxa"/>
              <w:left w:w="0" w:type="dxa"/>
              <w:bottom w:w="0" w:type="dxa"/>
              <w:right w:w="0" w:type="dxa"/>
            </w:tcMar>
            <w:vAlign w:val="center"/>
          </w:tcPr>
          <w:p w14:paraId="4E91A1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949" w:type="dxa"/>
            <w:shd w:val="clear" w:color="auto" w:fill="FFFFFF"/>
            <w:tcMar>
              <w:top w:w="0" w:type="dxa"/>
              <w:left w:w="0" w:type="dxa"/>
              <w:bottom w:w="0" w:type="dxa"/>
              <w:right w:w="0" w:type="dxa"/>
            </w:tcMar>
            <w:vAlign w:val="center"/>
          </w:tcPr>
          <w:p w14:paraId="43FD42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65DD02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14:paraId="42D52E97" w14:textId="77777777">
        <w:trPr>
          <w:cantSplit/>
          <w:jc w:val="center"/>
        </w:trPr>
        <w:tc>
          <w:tcPr>
            <w:tcW w:w="3949" w:type="dxa"/>
            <w:shd w:val="clear" w:color="auto" w:fill="FFFFFF"/>
            <w:tcMar>
              <w:top w:w="0" w:type="dxa"/>
              <w:left w:w="0" w:type="dxa"/>
              <w:bottom w:w="0" w:type="dxa"/>
              <w:right w:w="0" w:type="dxa"/>
            </w:tcMar>
            <w:vAlign w:val="center"/>
          </w:tcPr>
          <w:p w14:paraId="68DEE4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949" w:type="dxa"/>
            <w:shd w:val="clear" w:color="auto" w:fill="FFFFFF"/>
            <w:tcMar>
              <w:top w:w="0" w:type="dxa"/>
              <w:left w:w="0" w:type="dxa"/>
              <w:bottom w:w="0" w:type="dxa"/>
              <w:right w:w="0" w:type="dxa"/>
            </w:tcMar>
            <w:vAlign w:val="center"/>
          </w:tcPr>
          <w:p w14:paraId="49F663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14:paraId="0C62BC0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14:paraId="63E6A2BE" w14:textId="77777777">
        <w:trPr>
          <w:cantSplit/>
          <w:jc w:val="center"/>
        </w:trPr>
        <w:tc>
          <w:tcPr>
            <w:tcW w:w="3949" w:type="dxa"/>
            <w:shd w:val="clear" w:color="auto" w:fill="FFFFFF"/>
            <w:tcMar>
              <w:top w:w="0" w:type="dxa"/>
              <w:left w:w="0" w:type="dxa"/>
              <w:bottom w:w="0" w:type="dxa"/>
              <w:right w:w="0" w:type="dxa"/>
            </w:tcMar>
            <w:vAlign w:val="center"/>
          </w:tcPr>
          <w:p w14:paraId="076937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John Day River</w:t>
            </w:r>
          </w:p>
        </w:tc>
        <w:tc>
          <w:tcPr>
            <w:tcW w:w="3949" w:type="dxa"/>
            <w:shd w:val="clear" w:color="auto" w:fill="FFFFFF"/>
            <w:tcMar>
              <w:top w:w="0" w:type="dxa"/>
              <w:left w:w="0" w:type="dxa"/>
              <w:bottom w:w="0" w:type="dxa"/>
              <w:right w:w="0" w:type="dxa"/>
            </w:tcMar>
            <w:vAlign w:val="center"/>
          </w:tcPr>
          <w:p w14:paraId="6A94C1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67DB52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14:paraId="37889F8D" w14:textId="77777777">
        <w:trPr>
          <w:cantSplit/>
          <w:jc w:val="center"/>
        </w:trPr>
        <w:tc>
          <w:tcPr>
            <w:tcW w:w="3949" w:type="dxa"/>
            <w:shd w:val="clear" w:color="auto" w:fill="FFFFFF"/>
            <w:tcMar>
              <w:top w:w="0" w:type="dxa"/>
              <w:left w:w="0" w:type="dxa"/>
              <w:bottom w:w="0" w:type="dxa"/>
              <w:right w:w="0" w:type="dxa"/>
            </w:tcMar>
            <w:vAlign w:val="center"/>
          </w:tcPr>
          <w:p w14:paraId="21FE48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949" w:type="dxa"/>
            <w:shd w:val="clear" w:color="auto" w:fill="FFFFFF"/>
            <w:tcMar>
              <w:top w:w="0" w:type="dxa"/>
              <w:left w:w="0" w:type="dxa"/>
              <w:bottom w:w="0" w:type="dxa"/>
              <w:right w:w="0" w:type="dxa"/>
            </w:tcMar>
            <w:vAlign w:val="center"/>
          </w:tcPr>
          <w:p w14:paraId="333C1B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14:paraId="2400389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14:paraId="44F902DA" w14:textId="77777777">
        <w:trPr>
          <w:cantSplit/>
          <w:jc w:val="center"/>
        </w:trPr>
        <w:tc>
          <w:tcPr>
            <w:tcW w:w="3949" w:type="dxa"/>
            <w:shd w:val="clear" w:color="auto" w:fill="FFFFFF"/>
            <w:tcMar>
              <w:top w:w="0" w:type="dxa"/>
              <w:left w:w="0" w:type="dxa"/>
              <w:bottom w:w="0" w:type="dxa"/>
              <w:right w:w="0" w:type="dxa"/>
            </w:tcMar>
            <w:vAlign w:val="center"/>
          </w:tcPr>
          <w:p w14:paraId="0F5DA6C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949" w:type="dxa"/>
            <w:shd w:val="clear" w:color="auto" w:fill="FFFFFF"/>
            <w:tcMar>
              <w:top w:w="0" w:type="dxa"/>
              <w:left w:w="0" w:type="dxa"/>
              <w:bottom w:w="0" w:type="dxa"/>
              <w:right w:w="0" w:type="dxa"/>
            </w:tcMar>
            <w:vAlign w:val="center"/>
          </w:tcPr>
          <w:p w14:paraId="16D345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4225F3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14:paraId="723CA1A1" w14:textId="77777777">
        <w:trPr>
          <w:cantSplit/>
          <w:jc w:val="center"/>
        </w:trPr>
        <w:tc>
          <w:tcPr>
            <w:tcW w:w="3949" w:type="dxa"/>
            <w:shd w:val="clear" w:color="auto" w:fill="FFFFFF"/>
            <w:tcMar>
              <w:top w:w="0" w:type="dxa"/>
              <w:left w:w="0" w:type="dxa"/>
              <w:bottom w:w="0" w:type="dxa"/>
              <w:right w:w="0" w:type="dxa"/>
            </w:tcMar>
            <w:vAlign w:val="center"/>
          </w:tcPr>
          <w:p w14:paraId="1FEF46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949" w:type="dxa"/>
            <w:shd w:val="clear" w:color="auto" w:fill="FFFFFF"/>
            <w:tcMar>
              <w:top w:w="0" w:type="dxa"/>
              <w:left w:w="0" w:type="dxa"/>
              <w:bottom w:w="0" w:type="dxa"/>
              <w:right w:w="0" w:type="dxa"/>
            </w:tcMar>
            <w:vAlign w:val="center"/>
          </w:tcPr>
          <w:p w14:paraId="395D61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622" w:type="dxa"/>
            <w:shd w:val="clear" w:color="auto" w:fill="FFFFFF"/>
            <w:tcMar>
              <w:top w:w="0" w:type="dxa"/>
              <w:left w:w="0" w:type="dxa"/>
              <w:bottom w:w="0" w:type="dxa"/>
              <w:right w:w="0" w:type="dxa"/>
            </w:tcMar>
            <w:vAlign w:val="center"/>
          </w:tcPr>
          <w:p w14:paraId="4E8227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14:paraId="0735F1FF" w14:textId="77777777">
        <w:trPr>
          <w:cantSplit/>
          <w:jc w:val="center"/>
        </w:trPr>
        <w:tc>
          <w:tcPr>
            <w:tcW w:w="3949" w:type="dxa"/>
            <w:shd w:val="clear" w:color="auto" w:fill="FFFFFF"/>
            <w:tcMar>
              <w:top w:w="0" w:type="dxa"/>
              <w:left w:w="0" w:type="dxa"/>
              <w:bottom w:w="0" w:type="dxa"/>
              <w:right w:w="0" w:type="dxa"/>
            </w:tcMar>
            <w:vAlign w:val="center"/>
          </w:tcPr>
          <w:p w14:paraId="1B11A15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949" w:type="dxa"/>
            <w:shd w:val="clear" w:color="auto" w:fill="FFFFFF"/>
            <w:tcMar>
              <w:top w:w="0" w:type="dxa"/>
              <w:left w:w="0" w:type="dxa"/>
              <w:bottom w:w="0" w:type="dxa"/>
              <w:right w:w="0" w:type="dxa"/>
            </w:tcMar>
            <w:vAlign w:val="center"/>
          </w:tcPr>
          <w:p w14:paraId="0E683A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4F9E4E7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14:paraId="118BD529" w14:textId="77777777">
        <w:trPr>
          <w:cantSplit/>
          <w:jc w:val="center"/>
        </w:trPr>
        <w:tc>
          <w:tcPr>
            <w:tcW w:w="3949" w:type="dxa"/>
            <w:shd w:val="clear" w:color="auto" w:fill="FFFFFF"/>
            <w:tcMar>
              <w:top w:w="0" w:type="dxa"/>
              <w:left w:w="0" w:type="dxa"/>
              <w:bottom w:w="0" w:type="dxa"/>
              <w:right w:w="0" w:type="dxa"/>
            </w:tcMar>
            <w:vAlign w:val="center"/>
          </w:tcPr>
          <w:p w14:paraId="3B917C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949" w:type="dxa"/>
            <w:shd w:val="clear" w:color="auto" w:fill="FFFFFF"/>
            <w:tcMar>
              <w:top w:w="0" w:type="dxa"/>
              <w:left w:w="0" w:type="dxa"/>
              <w:bottom w:w="0" w:type="dxa"/>
              <w:right w:w="0" w:type="dxa"/>
            </w:tcMar>
            <w:vAlign w:val="center"/>
          </w:tcPr>
          <w:p w14:paraId="5759BC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22" w:type="dxa"/>
            <w:shd w:val="clear" w:color="auto" w:fill="FFFFFF"/>
            <w:tcMar>
              <w:top w:w="0" w:type="dxa"/>
              <w:left w:w="0" w:type="dxa"/>
              <w:bottom w:w="0" w:type="dxa"/>
              <w:right w:w="0" w:type="dxa"/>
            </w:tcMar>
            <w:vAlign w:val="center"/>
          </w:tcPr>
          <w:p w14:paraId="2899061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14:paraId="0F5A817B" w14:textId="77777777">
        <w:trPr>
          <w:cantSplit/>
          <w:jc w:val="center"/>
        </w:trPr>
        <w:tc>
          <w:tcPr>
            <w:tcW w:w="3949" w:type="dxa"/>
            <w:shd w:val="clear" w:color="auto" w:fill="FFFFFF"/>
            <w:tcMar>
              <w:top w:w="0" w:type="dxa"/>
              <w:left w:w="0" w:type="dxa"/>
              <w:bottom w:w="0" w:type="dxa"/>
              <w:right w:w="0" w:type="dxa"/>
            </w:tcMar>
            <w:vAlign w:val="center"/>
          </w:tcPr>
          <w:p w14:paraId="3C7D44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949" w:type="dxa"/>
            <w:shd w:val="clear" w:color="auto" w:fill="FFFFFF"/>
            <w:tcMar>
              <w:top w:w="0" w:type="dxa"/>
              <w:left w:w="0" w:type="dxa"/>
              <w:bottom w:w="0" w:type="dxa"/>
              <w:right w:w="0" w:type="dxa"/>
            </w:tcMar>
            <w:vAlign w:val="center"/>
          </w:tcPr>
          <w:p w14:paraId="2CC68F6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587804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14:paraId="37C88C6F" w14:textId="77777777">
        <w:trPr>
          <w:cantSplit/>
          <w:jc w:val="center"/>
        </w:trPr>
        <w:tc>
          <w:tcPr>
            <w:tcW w:w="3949" w:type="dxa"/>
            <w:shd w:val="clear" w:color="auto" w:fill="FFFFFF"/>
            <w:tcMar>
              <w:top w:w="0" w:type="dxa"/>
              <w:left w:w="0" w:type="dxa"/>
              <w:bottom w:w="0" w:type="dxa"/>
              <w:right w:w="0" w:type="dxa"/>
            </w:tcMar>
            <w:vAlign w:val="center"/>
          </w:tcPr>
          <w:p w14:paraId="1E2615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949" w:type="dxa"/>
            <w:shd w:val="clear" w:color="auto" w:fill="FFFFFF"/>
            <w:tcMar>
              <w:top w:w="0" w:type="dxa"/>
              <w:left w:w="0" w:type="dxa"/>
              <w:bottom w:w="0" w:type="dxa"/>
              <w:right w:w="0" w:type="dxa"/>
            </w:tcMar>
            <w:vAlign w:val="center"/>
          </w:tcPr>
          <w:p w14:paraId="361BD2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622" w:type="dxa"/>
            <w:shd w:val="clear" w:color="auto" w:fill="FFFFFF"/>
            <w:tcMar>
              <w:top w:w="0" w:type="dxa"/>
              <w:left w:w="0" w:type="dxa"/>
              <w:bottom w:w="0" w:type="dxa"/>
              <w:right w:w="0" w:type="dxa"/>
            </w:tcMar>
            <w:vAlign w:val="center"/>
          </w:tcPr>
          <w:p w14:paraId="646CAA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14:paraId="73BA149F" w14:textId="77777777">
        <w:trPr>
          <w:cantSplit/>
          <w:jc w:val="center"/>
        </w:trPr>
        <w:tc>
          <w:tcPr>
            <w:tcW w:w="3949" w:type="dxa"/>
            <w:shd w:val="clear" w:color="auto" w:fill="FFFFFF"/>
            <w:tcMar>
              <w:top w:w="0" w:type="dxa"/>
              <w:left w:w="0" w:type="dxa"/>
              <w:bottom w:w="0" w:type="dxa"/>
              <w:right w:w="0" w:type="dxa"/>
            </w:tcMar>
            <w:vAlign w:val="center"/>
          </w:tcPr>
          <w:p w14:paraId="23C058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949" w:type="dxa"/>
            <w:shd w:val="clear" w:color="auto" w:fill="FFFFFF"/>
            <w:tcMar>
              <w:top w:w="0" w:type="dxa"/>
              <w:left w:w="0" w:type="dxa"/>
              <w:bottom w:w="0" w:type="dxa"/>
              <w:right w:w="0" w:type="dxa"/>
            </w:tcMar>
            <w:vAlign w:val="center"/>
          </w:tcPr>
          <w:p w14:paraId="2505F4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708D31B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14:paraId="2F8EC5DE" w14:textId="77777777">
        <w:trPr>
          <w:cantSplit/>
          <w:jc w:val="center"/>
        </w:trPr>
        <w:tc>
          <w:tcPr>
            <w:tcW w:w="3949" w:type="dxa"/>
            <w:shd w:val="clear" w:color="auto" w:fill="FFFFFF"/>
            <w:tcMar>
              <w:top w:w="0" w:type="dxa"/>
              <w:left w:w="0" w:type="dxa"/>
              <w:bottom w:w="0" w:type="dxa"/>
              <w:right w:w="0" w:type="dxa"/>
            </w:tcMar>
            <w:vAlign w:val="center"/>
          </w:tcPr>
          <w:p w14:paraId="44B606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949" w:type="dxa"/>
            <w:shd w:val="clear" w:color="auto" w:fill="FFFFFF"/>
            <w:tcMar>
              <w:top w:w="0" w:type="dxa"/>
              <w:left w:w="0" w:type="dxa"/>
              <w:bottom w:w="0" w:type="dxa"/>
              <w:right w:w="0" w:type="dxa"/>
            </w:tcMar>
            <w:vAlign w:val="center"/>
          </w:tcPr>
          <w:p w14:paraId="16218EB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622" w:type="dxa"/>
            <w:shd w:val="clear" w:color="auto" w:fill="FFFFFF"/>
            <w:tcMar>
              <w:top w:w="0" w:type="dxa"/>
              <w:left w:w="0" w:type="dxa"/>
              <w:bottom w:w="0" w:type="dxa"/>
              <w:right w:w="0" w:type="dxa"/>
            </w:tcMar>
            <w:vAlign w:val="center"/>
          </w:tcPr>
          <w:p w14:paraId="206DCE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14:paraId="17860DD2" w14:textId="77777777">
        <w:trPr>
          <w:cantSplit/>
          <w:jc w:val="center"/>
        </w:trPr>
        <w:tc>
          <w:tcPr>
            <w:tcW w:w="3949" w:type="dxa"/>
            <w:shd w:val="clear" w:color="auto" w:fill="FFFFFF"/>
            <w:tcMar>
              <w:top w:w="0" w:type="dxa"/>
              <w:left w:w="0" w:type="dxa"/>
              <w:bottom w:w="0" w:type="dxa"/>
              <w:right w:w="0" w:type="dxa"/>
            </w:tcMar>
            <w:vAlign w:val="center"/>
          </w:tcPr>
          <w:p w14:paraId="1349B43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949" w:type="dxa"/>
            <w:shd w:val="clear" w:color="auto" w:fill="FFFFFF"/>
            <w:tcMar>
              <w:top w:w="0" w:type="dxa"/>
              <w:left w:w="0" w:type="dxa"/>
              <w:bottom w:w="0" w:type="dxa"/>
              <w:right w:w="0" w:type="dxa"/>
            </w:tcMar>
            <w:vAlign w:val="center"/>
          </w:tcPr>
          <w:p w14:paraId="0D9337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63D5AE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14:paraId="687EB3D0" w14:textId="77777777">
        <w:trPr>
          <w:cantSplit/>
          <w:jc w:val="center"/>
        </w:trPr>
        <w:tc>
          <w:tcPr>
            <w:tcW w:w="3949" w:type="dxa"/>
            <w:shd w:val="clear" w:color="auto" w:fill="FFFFFF"/>
            <w:tcMar>
              <w:top w:w="0" w:type="dxa"/>
              <w:left w:w="0" w:type="dxa"/>
              <w:bottom w:w="0" w:type="dxa"/>
              <w:right w:w="0" w:type="dxa"/>
            </w:tcMar>
            <w:vAlign w:val="center"/>
          </w:tcPr>
          <w:p w14:paraId="0CCCDF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949" w:type="dxa"/>
            <w:shd w:val="clear" w:color="auto" w:fill="FFFFFF"/>
            <w:tcMar>
              <w:top w:w="0" w:type="dxa"/>
              <w:left w:w="0" w:type="dxa"/>
              <w:bottom w:w="0" w:type="dxa"/>
              <w:right w:w="0" w:type="dxa"/>
            </w:tcMar>
            <w:vAlign w:val="center"/>
          </w:tcPr>
          <w:p w14:paraId="2A93AE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622" w:type="dxa"/>
            <w:shd w:val="clear" w:color="auto" w:fill="FFFFFF"/>
            <w:tcMar>
              <w:top w:w="0" w:type="dxa"/>
              <w:left w:w="0" w:type="dxa"/>
              <w:bottom w:w="0" w:type="dxa"/>
              <w:right w:w="0" w:type="dxa"/>
            </w:tcMar>
            <w:vAlign w:val="center"/>
          </w:tcPr>
          <w:p w14:paraId="7EA705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14:paraId="56ECBA9B" w14:textId="77777777">
        <w:trPr>
          <w:cantSplit/>
          <w:jc w:val="center"/>
        </w:trPr>
        <w:tc>
          <w:tcPr>
            <w:tcW w:w="3949" w:type="dxa"/>
            <w:shd w:val="clear" w:color="auto" w:fill="FFFFFF"/>
            <w:tcMar>
              <w:top w:w="0" w:type="dxa"/>
              <w:left w:w="0" w:type="dxa"/>
              <w:bottom w:w="0" w:type="dxa"/>
              <w:right w:w="0" w:type="dxa"/>
            </w:tcMar>
            <w:vAlign w:val="center"/>
          </w:tcPr>
          <w:p w14:paraId="5FC527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949" w:type="dxa"/>
            <w:shd w:val="clear" w:color="auto" w:fill="FFFFFF"/>
            <w:tcMar>
              <w:top w:w="0" w:type="dxa"/>
              <w:left w:w="0" w:type="dxa"/>
              <w:bottom w:w="0" w:type="dxa"/>
              <w:right w:w="0" w:type="dxa"/>
            </w:tcMar>
            <w:vAlign w:val="center"/>
          </w:tcPr>
          <w:p w14:paraId="29846E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58913D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14:paraId="4479272C" w14:textId="77777777">
        <w:trPr>
          <w:cantSplit/>
          <w:jc w:val="center"/>
        </w:trPr>
        <w:tc>
          <w:tcPr>
            <w:tcW w:w="3949" w:type="dxa"/>
            <w:shd w:val="clear" w:color="auto" w:fill="FFFFFF"/>
            <w:tcMar>
              <w:top w:w="0" w:type="dxa"/>
              <w:left w:w="0" w:type="dxa"/>
              <w:bottom w:w="0" w:type="dxa"/>
              <w:right w:w="0" w:type="dxa"/>
            </w:tcMar>
            <w:vAlign w:val="center"/>
          </w:tcPr>
          <w:p w14:paraId="52BFBC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949" w:type="dxa"/>
            <w:shd w:val="clear" w:color="auto" w:fill="FFFFFF"/>
            <w:tcMar>
              <w:top w:w="0" w:type="dxa"/>
              <w:left w:w="0" w:type="dxa"/>
              <w:bottom w:w="0" w:type="dxa"/>
              <w:right w:w="0" w:type="dxa"/>
            </w:tcMar>
            <w:vAlign w:val="center"/>
          </w:tcPr>
          <w:p w14:paraId="20B42A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22" w:type="dxa"/>
            <w:shd w:val="clear" w:color="auto" w:fill="FFFFFF"/>
            <w:tcMar>
              <w:top w:w="0" w:type="dxa"/>
              <w:left w:w="0" w:type="dxa"/>
              <w:bottom w:w="0" w:type="dxa"/>
              <w:right w:w="0" w:type="dxa"/>
            </w:tcMar>
            <w:vAlign w:val="center"/>
          </w:tcPr>
          <w:p w14:paraId="3AD625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14:paraId="6752ED31" w14:textId="77777777">
        <w:trPr>
          <w:cantSplit/>
          <w:jc w:val="center"/>
        </w:trPr>
        <w:tc>
          <w:tcPr>
            <w:tcW w:w="3949" w:type="dxa"/>
            <w:shd w:val="clear" w:color="auto" w:fill="FFFFFF"/>
            <w:tcMar>
              <w:top w:w="0" w:type="dxa"/>
              <w:left w:w="0" w:type="dxa"/>
              <w:bottom w:w="0" w:type="dxa"/>
              <w:right w:w="0" w:type="dxa"/>
            </w:tcMar>
            <w:vAlign w:val="center"/>
          </w:tcPr>
          <w:p w14:paraId="76E0A0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949" w:type="dxa"/>
            <w:shd w:val="clear" w:color="auto" w:fill="FFFFFF"/>
            <w:tcMar>
              <w:top w:w="0" w:type="dxa"/>
              <w:left w:w="0" w:type="dxa"/>
              <w:bottom w:w="0" w:type="dxa"/>
              <w:right w:w="0" w:type="dxa"/>
            </w:tcMar>
            <w:vAlign w:val="center"/>
          </w:tcPr>
          <w:p w14:paraId="2277161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4D9850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14:paraId="42FF19D6" w14:textId="77777777">
        <w:trPr>
          <w:cantSplit/>
          <w:jc w:val="center"/>
        </w:trPr>
        <w:tc>
          <w:tcPr>
            <w:tcW w:w="3949" w:type="dxa"/>
            <w:shd w:val="clear" w:color="auto" w:fill="FFFFFF"/>
            <w:tcMar>
              <w:top w:w="0" w:type="dxa"/>
              <w:left w:w="0" w:type="dxa"/>
              <w:bottom w:w="0" w:type="dxa"/>
              <w:right w:w="0" w:type="dxa"/>
            </w:tcMar>
            <w:vAlign w:val="center"/>
          </w:tcPr>
          <w:p w14:paraId="7362717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949" w:type="dxa"/>
            <w:shd w:val="clear" w:color="auto" w:fill="FFFFFF"/>
            <w:tcMar>
              <w:top w:w="0" w:type="dxa"/>
              <w:left w:w="0" w:type="dxa"/>
              <w:bottom w:w="0" w:type="dxa"/>
              <w:right w:w="0" w:type="dxa"/>
            </w:tcMar>
            <w:vAlign w:val="center"/>
          </w:tcPr>
          <w:p w14:paraId="22A744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22" w:type="dxa"/>
            <w:shd w:val="clear" w:color="auto" w:fill="FFFFFF"/>
            <w:tcMar>
              <w:top w:w="0" w:type="dxa"/>
              <w:left w:w="0" w:type="dxa"/>
              <w:bottom w:w="0" w:type="dxa"/>
              <w:right w:w="0" w:type="dxa"/>
            </w:tcMar>
            <w:vAlign w:val="center"/>
          </w:tcPr>
          <w:p w14:paraId="05F27F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14:paraId="1DC0CF07" w14:textId="77777777">
        <w:trPr>
          <w:cantSplit/>
          <w:jc w:val="center"/>
        </w:trPr>
        <w:tc>
          <w:tcPr>
            <w:tcW w:w="3949" w:type="dxa"/>
            <w:shd w:val="clear" w:color="auto" w:fill="FFFFFF"/>
            <w:tcMar>
              <w:top w:w="0" w:type="dxa"/>
              <w:left w:w="0" w:type="dxa"/>
              <w:bottom w:w="0" w:type="dxa"/>
              <w:right w:w="0" w:type="dxa"/>
            </w:tcMar>
            <w:vAlign w:val="center"/>
          </w:tcPr>
          <w:p w14:paraId="4F8F03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949" w:type="dxa"/>
            <w:shd w:val="clear" w:color="auto" w:fill="FFFFFF"/>
            <w:tcMar>
              <w:top w:w="0" w:type="dxa"/>
              <w:left w:w="0" w:type="dxa"/>
              <w:bottom w:w="0" w:type="dxa"/>
              <w:right w:w="0" w:type="dxa"/>
            </w:tcMar>
            <w:vAlign w:val="center"/>
          </w:tcPr>
          <w:p w14:paraId="3C8EE0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shd w:val="clear" w:color="auto" w:fill="FFFFFF"/>
            <w:tcMar>
              <w:top w:w="0" w:type="dxa"/>
              <w:left w:w="0" w:type="dxa"/>
              <w:bottom w:w="0" w:type="dxa"/>
              <w:right w:w="0" w:type="dxa"/>
            </w:tcMar>
            <w:vAlign w:val="center"/>
          </w:tcPr>
          <w:p w14:paraId="504262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14:paraId="79EB9365" w14:textId="77777777">
        <w:trPr>
          <w:cantSplit/>
          <w:jc w:val="center"/>
        </w:trPr>
        <w:tc>
          <w:tcPr>
            <w:tcW w:w="3949" w:type="dxa"/>
            <w:shd w:val="clear" w:color="auto" w:fill="FFFFFF"/>
            <w:tcMar>
              <w:top w:w="0" w:type="dxa"/>
              <w:left w:w="0" w:type="dxa"/>
              <w:bottom w:w="0" w:type="dxa"/>
              <w:right w:w="0" w:type="dxa"/>
            </w:tcMar>
            <w:vAlign w:val="center"/>
          </w:tcPr>
          <w:p w14:paraId="08D310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949" w:type="dxa"/>
            <w:shd w:val="clear" w:color="auto" w:fill="FFFFFF"/>
            <w:tcMar>
              <w:top w:w="0" w:type="dxa"/>
              <w:left w:w="0" w:type="dxa"/>
              <w:bottom w:w="0" w:type="dxa"/>
              <w:right w:w="0" w:type="dxa"/>
            </w:tcMar>
            <w:vAlign w:val="center"/>
          </w:tcPr>
          <w:p w14:paraId="2439E50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622" w:type="dxa"/>
            <w:shd w:val="clear" w:color="auto" w:fill="FFFFFF"/>
            <w:tcMar>
              <w:top w:w="0" w:type="dxa"/>
              <w:left w:w="0" w:type="dxa"/>
              <w:bottom w:w="0" w:type="dxa"/>
              <w:right w:w="0" w:type="dxa"/>
            </w:tcMar>
            <w:vAlign w:val="center"/>
          </w:tcPr>
          <w:p w14:paraId="5C13AD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14:paraId="1C61E91B" w14:textId="77777777">
        <w:trPr>
          <w:cantSplit/>
          <w:jc w:val="center"/>
        </w:trPr>
        <w:tc>
          <w:tcPr>
            <w:tcW w:w="3949" w:type="dxa"/>
            <w:tcBorders>
              <w:bottom w:val="single" w:sz="16" w:space="0" w:color="666666"/>
            </w:tcBorders>
            <w:shd w:val="clear" w:color="auto" w:fill="FFFFFF"/>
            <w:tcMar>
              <w:top w:w="0" w:type="dxa"/>
              <w:left w:w="0" w:type="dxa"/>
              <w:bottom w:w="0" w:type="dxa"/>
              <w:right w:w="0" w:type="dxa"/>
            </w:tcMar>
            <w:vAlign w:val="center"/>
          </w:tcPr>
          <w:p w14:paraId="5D828D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949" w:type="dxa"/>
            <w:tcBorders>
              <w:bottom w:val="single" w:sz="16" w:space="0" w:color="666666"/>
            </w:tcBorders>
            <w:shd w:val="clear" w:color="auto" w:fill="FFFFFF"/>
            <w:tcMar>
              <w:top w:w="0" w:type="dxa"/>
              <w:left w:w="0" w:type="dxa"/>
              <w:bottom w:w="0" w:type="dxa"/>
              <w:right w:w="0" w:type="dxa"/>
            </w:tcMar>
            <w:vAlign w:val="center"/>
          </w:tcPr>
          <w:p w14:paraId="7480A1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3622" w:type="dxa"/>
            <w:tcBorders>
              <w:bottom w:val="single" w:sz="16" w:space="0" w:color="666666"/>
            </w:tcBorders>
            <w:shd w:val="clear" w:color="auto" w:fill="FFFFFF"/>
            <w:tcMar>
              <w:top w:w="0" w:type="dxa"/>
              <w:left w:w="0" w:type="dxa"/>
              <w:bottom w:w="0" w:type="dxa"/>
              <w:right w:w="0" w:type="dxa"/>
            </w:tcMar>
            <w:vAlign w:val="center"/>
          </w:tcPr>
          <w:p w14:paraId="05BF71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bl>
    <w:p w14:paraId="7338664E"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22</w:t>
      </w:r>
      <w:r>
        <w:rPr>
          <w:b/>
        </w:rPr>
        <w:fldChar w:fldCharType="end"/>
      </w:r>
      <w:r>
        <w:t>: Movement probabilities for Salmon River Steelhead.</w:t>
      </w:r>
    </w:p>
    <w:tbl>
      <w:tblPr>
        <w:tblW w:w="0" w:type="auto"/>
        <w:jc w:val="center"/>
        <w:tblLayout w:type="fixed"/>
        <w:tblLook w:val="0420" w:firstRow="1" w:lastRow="0" w:firstColumn="0" w:lastColumn="0" w:noHBand="0" w:noVBand="1"/>
      </w:tblPr>
      <w:tblGrid>
        <w:gridCol w:w="3456"/>
        <w:gridCol w:w="3456"/>
        <w:gridCol w:w="4607"/>
      </w:tblGrid>
      <w:tr w:rsidR="00785886" w14:paraId="0894AE27" w14:textId="77777777">
        <w:trPr>
          <w:cantSplit/>
          <w:tblHeader/>
          <w:jc w:val="center"/>
        </w:trPr>
        <w:tc>
          <w:tcPr>
            <w:tcW w:w="3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5B9B2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4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095A5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46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DA8E6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3A616B08" w14:textId="77777777">
        <w:trPr>
          <w:cantSplit/>
          <w:jc w:val="center"/>
        </w:trPr>
        <w:tc>
          <w:tcPr>
            <w:tcW w:w="3456" w:type="dxa"/>
            <w:shd w:val="clear" w:color="auto" w:fill="FFFFFF"/>
            <w:tcMar>
              <w:top w:w="0" w:type="dxa"/>
              <w:left w:w="0" w:type="dxa"/>
              <w:bottom w:w="0" w:type="dxa"/>
              <w:right w:w="0" w:type="dxa"/>
            </w:tcMar>
            <w:vAlign w:val="center"/>
          </w:tcPr>
          <w:p w14:paraId="4AE9C7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56" w:type="dxa"/>
            <w:shd w:val="clear" w:color="auto" w:fill="FFFFFF"/>
            <w:tcMar>
              <w:top w:w="0" w:type="dxa"/>
              <w:left w:w="0" w:type="dxa"/>
              <w:bottom w:w="0" w:type="dxa"/>
              <w:right w:w="0" w:type="dxa"/>
            </w:tcMar>
            <w:vAlign w:val="center"/>
          </w:tcPr>
          <w:p w14:paraId="058E3E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3D106E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14:paraId="5EF6A42C" w14:textId="77777777">
        <w:trPr>
          <w:cantSplit/>
          <w:jc w:val="center"/>
        </w:trPr>
        <w:tc>
          <w:tcPr>
            <w:tcW w:w="3456" w:type="dxa"/>
            <w:shd w:val="clear" w:color="auto" w:fill="FFFFFF"/>
            <w:tcMar>
              <w:top w:w="0" w:type="dxa"/>
              <w:left w:w="0" w:type="dxa"/>
              <w:bottom w:w="0" w:type="dxa"/>
              <w:right w:w="0" w:type="dxa"/>
            </w:tcMar>
            <w:vAlign w:val="center"/>
          </w:tcPr>
          <w:p w14:paraId="4653E2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456" w:type="dxa"/>
            <w:shd w:val="clear" w:color="auto" w:fill="FFFFFF"/>
            <w:tcMar>
              <w:top w:w="0" w:type="dxa"/>
              <w:left w:w="0" w:type="dxa"/>
              <w:bottom w:w="0" w:type="dxa"/>
              <w:right w:w="0" w:type="dxa"/>
            </w:tcMar>
            <w:vAlign w:val="center"/>
          </w:tcPr>
          <w:p w14:paraId="1B1500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0FCA4C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14:paraId="282C51FF" w14:textId="77777777">
        <w:trPr>
          <w:cantSplit/>
          <w:jc w:val="center"/>
        </w:trPr>
        <w:tc>
          <w:tcPr>
            <w:tcW w:w="3456" w:type="dxa"/>
            <w:shd w:val="clear" w:color="auto" w:fill="FFFFFF"/>
            <w:tcMar>
              <w:top w:w="0" w:type="dxa"/>
              <w:left w:w="0" w:type="dxa"/>
              <w:bottom w:w="0" w:type="dxa"/>
              <w:right w:w="0" w:type="dxa"/>
            </w:tcMar>
            <w:vAlign w:val="center"/>
          </w:tcPr>
          <w:p w14:paraId="370518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5977C1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4607" w:type="dxa"/>
            <w:shd w:val="clear" w:color="auto" w:fill="FFFFFF"/>
            <w:tcMar>
              <w:top w:w="0" w:type="dxa"/>
              <w:left w:w="0" w:type="dxa"/>
              <w:bottom w:w="0" w:type="dxa"/>
              <w:right w:w="0" w:type="dxa"/>
            </w:tcMar>
            <w:vAlign w:val="center"/>
          </w:tcPr>
          <w:p w14:paraId="625669F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14:paraId="5E86E907" w14:textId="77777777">
        <w:trPr>
          <w:cantSplit/>
          <w:jc w:val="center"/>
        </w:trPr>
        <w:tc>
          <w:tcPr>
            <w:tcW w:w="3456" w:type="dxa"/>
            <w:shd w:val="clear" w:color="auto" w:fill="FFFFFF"/>
            <w:tcMar>
              <w:top w:w="0" w:type="dxa"/>
              <w:left w:w="0" w:type="dxa"/>
              <w:bottom w:w="0" w:type="dxa"/>
              <w:right w:w="0" w:type="dxa"/>
            </w:tcMar>
            <w:vAlign w:val="center"/>
          </w:tcPr>
          <w:p w14:paraId="475263A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3EC4CF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1F5D6F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14:paraId="474FF3D0" w14:textId="77777777">
        <w:trPr>
          <w:cantSplit/>
          <w:jc w:val="center"/>
        </w:trPr>
        <w:tc>
          <w:tcPr>
            <w:tcW w:w="3456" w:type="dxa"/>
            <w:shd w:val="clear" w:color="auto" w:fill="FFFFFF"/>
            <w:tcMar>
              <w:top w:w="0" w:type="dxa"/>
              <w:left w:w="0" w:type="dxa"/>
              <w:bottom w:w="0" w:type="dxa"/>
              <w:right w:w="0" w:type="dxa"/>
            </w:tcMar>
            <w:vAlign w:val="center"/>
          </w:tcPr>
          <w:p w14:paraId="78A696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29FB8C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4607" w:type="dxa"/>
            <w:shd w:val="clear" w:color="auto" w:fill="FFFFFF"/>
            <w:tcMar>
              <w:top w:w="0" w:type="dxa"/>
              <w:left w:w="0" w:type="dxa"/>
              <w:bottom w:w="0" w:type="dxa"/>
              <w:right w:w="0" w:type="dxa"/>
            </w:tcMar>
            <w:vAlign w:val="center"/>
          </w:tcPr>
          <w:p w14:paraId="323F73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14:paraId="4280D06F" w14:textId="77777777">
        <w:trPr>
          <w:cantSplit/>
          <w:jc w:val="center"/>
        </w:trPr>
        <w:tc>
          <w:tcPr>
            <w:tcW w:w="3456" w:type="dxa"/>
            <w:shd w:val="clear" w:color="auto" w:fill="FFFFFF"/>
            <w:tcMar>
              <w:top w:w="0" w:type="dxa"/>
              <w:left w:w="0" w:type="dxa"/>
              <w:bottom w:w="0" w:type="dxa"/>
              <w:right w:w="0" w:type="dxa"/>
            </w:tcMar>
            <w:vAlign w:val="center"/>
          </w:tcPr>
          <w:p w14:paraId="614957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55B9C9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4607" w:type="dxa"/>
            <w:shd w:val="clear" w:color="auto" w:fill="FFFFFF"/>
            <w:tcMar>
              <w:top w:w="0" w:type="dxa"/>
              <w:left w:w="0" w:type="dxa"/>
              <w:bottom w:w="0" w:type="dxa"/>
              <w:right w:w="0" w:type="dxa"/>
            </w:tcMar>
            <w:vAlign w:val="center"/>
          </w:tcPr>
          <w:p w14:paraId="537174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14:paraId="3755E72B" w14:textId="77777777">
        <w:trPr>
          <w:cantSplit/>
          <w:jc w:val="center"/>
        </w:trPr>
        <w:tc>
          <w:tcPr>
            <w:tcW w:w="3456" w:type="dxa"/>
            <w:shd w:val="clear" w:color="auto" w:fill="FFFFFF"/>
            <w:tcMar>
              <w:top w:w="0" w:type="dxa"/>
              <w:left w:w="0" w:type="dxa"/>
              <w:bottom w:w="0" w:type="dxa"/>
              <w:right w:w="0" w:type="dxa"/>
            </w:tcMar>
            <w:vAlign w:val="center"/>
          </w:tcPr>
          <w:p w14:paraId="62C8FF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540D0E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4607" w:type="dxa"/>
            <w:shd w:val="clear" w:color="auto" w:fill="FFFFFF"/>
            <w:tcMar>
              <w:top w:w="0" w:type="dxa"/>
              <w:left w:w="0" w:type="dxa"/>
              <w:bottom w:w="0" w:type="dxa"/>
              <w:right w:w="0" w:type="dxa"/>
            </w:tcMar>
            <w:vAlign w:val="center"/>
          </w:tcPr>
          <w:p w14:paraId="13E445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14:paraId="382A1B34" w14:textId="77777777">
        <w:trPr>
          <w:cantSplit/>
          <w:jc w:val="center"/>
        </w:trPr>
        <w:tc>
          <w:tcPr>
            <w:tcW w:w="3456" w:type="dxa"/>
            <w:shd w:val="clear" w:color="auto" w:fill="FFFFFF"/>
            <w:tcMar>
              <w:top w:w="0" w:type="dxa"/>
              <w:left w:w="0" w:type="dxa"/>
              <w:bottom w:w="0" w:type="dxa"/>
              <w:right w:w="0" w:type="dxa"/>
            </w:tcMar>
            <w:vAlign w:val="center"/>
          </w:tcPr>
          <w:p w14:paraId="75922A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0374333C"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4607" w:type="dxa"/>
            <w:shd w:val="clear" w:color="auto" w:fill="FFFFFF"/>
            <w:tcMar>
              <w:top w:w="0" w:type="dxa"/>
              <w:left w:w="0" w:type="dxa"/>
              <w:bottom w:w="0" w:type="dxa"/>
              <w:right w:w="0" w:type="dxa"/>
            </w:tcMar>
            <w:vAlign w:val="center"/>
          </w:tcPr>
          <w:p w14:paraId="1BDE3F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14:paraId="65BD8133" w14:textId="77777777">
        <w:trPr>
          <w:cantSplit/>
          <w:jc w:val="center"/>
        </w:trPr>
        <w:tc>
          <w:tcPr>
            <w:tcW w:w="3456" w:type="dxa"/>
            <w:shd w:val="clear" w:color="auto" w:fill="FFFFFF"/>
            <w:tcMar>
              <w:top w:w="0" w:type="dxa"/>
              <w:left w:w="0" w:type="dxa"/>
              <w:bottom w:w="0" w:type="dxa"/>
              <w:right w:w="0" w:type="dxa"/>
            </w:tcMar>
            <w:vAlign w:val="center"/>
          </w:tcPr>
          <w:p w14:paraId="426277C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5699D79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4607" w:type="dxa"/>
            <w:shd w:val="clear" w:color="auto" w:fill="FFFFFF"/>
            <w:tcMar>
              <w:top w:w="0" w:type="dxa"/>
              <w:left w:w="0" w:type="dxa"/>
              <w:bottom w:w="0" w:type="dxa"/>
              <w:right w:w="0" w:type="dxa"/>
            </w:tcMar>
            <w:vAlign w:val="center"/>
          </w:tcPr>
          <w:p w14:paraId="66F1CFC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14:paraId="5388DA98" w14:textId="77777777">
        <w:trPr>
          <w:cantSplit/>
          <w:jc w:val="center"/>
        </w:trPr>
        <w:tc>
          <w:tcPr>
            <w:tcW w:w="3456" w:type="dxa"/>
            <w:shd w:val="clear" w:color="auto" w:fill="FFFFFF"/>
            <w:tcMar>
              <w:top w:w="0" w:type="dxa"/>
              <w:left w:w="0" w:type="dxa"/>
              <w:bottom w:w="0" w:type="dxa"/>
              <w:right w:w="0" w:type="dxa"/>
            </w:tcMar>
            <w:vAlign w:val="center"/>
          </w:tcPr>
          <w:p w14:paraId="321275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456" w:type="dxa"/>
            <w:shd w:val="clear" w:color="auto" w:fill="FFFFFF"/>
            <w:tcMar>
              <w:top w:w="0" w:type="dxa"/>
              <w:left w:w="0" w:type="dxa"/>
              <w:bottom w:w="0" w:type="dxa"/>
              <w:right w:w="0" w:type="dxa"/>
            </w:tcMar>
            <w:vAlign w:val="center"/>
          </w:tcPr>
          <w:p w14:paraId="092A8A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4607" w:type="dxa"/>
            <w:shd w:val="clear" w:color="auto" w:fill="FFFFFF"/>
            <w:tcMar>
              <w:top w:w="0" w:type="dxa"/>
              <w:left w:w="0" w:type="dxa"/>
              <w:bottom w:w="0" w:type="dxa"/>
              <w:right w:w="0" w:type="dxa"/>
            </w:tcMar>
            <w:vAlign w:val="center"/>
          </w:tcPr>
          <w:p w14:paraId="3FFFCDD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14:paraId="4FD36583" w14:textId="77777777">
        <w:trPr>
          <w:cantSplit/>
          <w:jc w:val="center"/>
        </w:trPr>
        <w:tc>
          <w:tcPr>
            <w:tcW w:w="3456" w:type="dxa"/>
            <w:shd w:val="clear" w:color="auto" w:fill="FFFFFF"/>
            <w:tcMar>
              <w:top w:w="0" w:type="dxa"/>
              <w:left w:w="0" w:type="dxa"/>
              <w:bottom w:w="0" w:type="dxa"/>
              <w:right w:w="0" w:type="dxa"/>
            </w:tcMar>
            <w:vAlign w:val="center"/>
          </w:tcPr>
          <w:p w14:paraId="4436CE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BON to MCN</w:t>
            </w:r>
          </w:p>
        </w:tc>
        <w:tc>
          <w:tcPr>
            <w:tcW w:w="3456" w:type="dxa"/>
            <w:shd w:val="clear" w:color="auto" w:fill="FFFFFF"/>
            <w:tcMar>
              <w:top w:w="0" w:type="dxa"/>
              <w:left w:w="0" w:type="dxa"/>
              <w:bottom w:w="0" w:type="dxa"/>
              <w:right w:w="0" w:type="dxa"/>
            </w:tcMar>
            <w:vAlign w:val="center"/>
          </w:tcPr>
          <w:p w14:paraId="058E00A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33BC09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14:paraId="720689B5" w14:textId="77777777">
        <w:trPr>
          <w:cantSplit/>
          <w:jc w:val="center"/>
        </w:trPr>
        <w:tc>
          <w:tcPr>
            <w:tcW w:w="3456" w:type="dxa"/>
            <w:shd w:val="clear" w:color="auto" w:fill="FFFFFF"/>
            <w:tcMar>
              <w:top w:w="0" w:type="dxa"/>
              <w:left w:w="0" w:type="dxa"/>
              <w:bottom w:w="0" w:type="dxa"/>
              <w:right w:w="0" w:type="dxa"/>
            </w:tcMar>
            <w:vAlign w:val="center"/>
          </w:tcPr>
          <w:p w14:paraId="7BEA20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5FF11E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401B4A8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(0.045 - 0.051)</w:t>
            </w:r>
          </w:p>
        </w:tc>
      </w:tr>
      <w:tr w:rsidR="00785886" w14:paraId="3778546B" w14:textId="77777777">
        <w:trPr>
          <w:cantSplit/>
          <w:jc w:val="center"/>
        </w:trPr>
        <w:tc>
          <w:tcPr>
            <w:tcW w:w="3456" w:type="dxa"/>
            <w:shd w:val="clear" w:color="auto" w:fill="FFFFFF"/>
            <w:tcMar>
              <w:top w:w="0" w:type="dxa"/>
              <w:left w:w="0" w:type="dxa"/>
              <w:bottom w:w="0" w:type="dxa"/>
              <w:right w:w="0" w:type="dxa"/>
            </w:tcMar>
            <w:vAlign w:val="center"/>
          </w:tcPr>
          <w:p w14:paraId="7FDDEA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7F6E93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607" w:type="dxa"/>
            <w:shd w:val="clear" w:color="auto" w:fill="FFFFFF"/>
            <w:tcMar>
              <w:top w:w="0" w:type="dxa"/>
              <w:left w:w="0" w:type="dxa"/>
              <w:bottom w:w="0" w:type="dxa"/>
              <w:right w:w="0" w:type="dxa"/>
            </w:tcMar>
            <w:vAlign w:val="center"/>
          </w:tcPr>
          <w:p w14:paraId="502506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0.018 (0.017 - 0.02)</w:t>
            </w:r>
          </w:p>
        </w:tc>
      </w:tr>
      <w:tr w:rsidR="00785886" w14:paraId="58B0B38D" w14:textId="77777777">
        <w:trPr>
          <w:cantSplit/>
          <w:jc w:val="center"/>
        </w:trPr>
        <w:tc>
          <w:tcPr>
            <w:tcW w:w="3456" w:type="dxa"/>
            <w:shd w:val="clear" w:color="auto" w:fill="FFFFFF"/>
            <w:tcMar>
              <w:top w:w="0" w:type="dxa"/>
              <w:left w:w="0" w:type="dxa"/>
              <w:bottom w:w="0" w:type="dxa"/>
              <w:right w:w="0" w:type="dxa"/>
            </w:tcMar>
            <w:vAlign w:val="center"/>
          </w:tcPr>
          <w:p w14:paraId="1E4B4B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499CB4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14:paraId="1BCE69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(0.9 - 0.91)</w:t>
            </w:r>
          </w:p>
        </w:tc>
      </w:tr>
      <w:tr w:rsidR="00785886" w14:paraId="2C979140" w14:textId="77777777">
        <w:trPr>
          <w:cantSplit/>
          <w:jc w:val="center"/>
        </w:trPr>
        <w:tc>
          <w:tcPr>
            <w:tcW w:w="3456" w:type="dxa"/>
            <w:shd w:val="clear" w:color="auto" w:fill="FFFFFF"/>
            <w:tcMar>
              <w:top w:w="0" w:type="dxa"/>
              <w:left w:w="0" w:type="dxa"/>
              <w:bottom w:w="0" w:type="dxa"/>
              <w:right w:w="0" w:type="dxa"/>
            </w:tcMar>
            <w:vAlign w:val="center"/>
          </w:tcPr>
          <w:p w14:paraId="0DE500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254AD47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4607" w:type="dxa"/>
            <w:shd w:val="clear" w:color="auto" w:fill="FFFFFF"/>
            <w:tcMar>
              <w:top w:w="0" w:type="dxa"/>
              <w:left w:w="0" w:type="dxa"/>
              <w:bottom w:w="0" w:type="dxa"/>
              <w:right w:w="0" w:type="dxa"/>
            </w:tcMar>
            <w:vAlign w:val="center"/>
          </w:tcPr>
          <w:p w14:paraId="42C577F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0.00059 (0.00037 - 0.00083)</w:t>
            </w:r>
          </w:p>
        </w:tc>
      </w:tr>
      <w:tr w:rsidR="00785886" w14:paraId="02F3BF7E" w14:textId="77777777">
        <w:trPr>
          <w:cantSplit/>
          <w:jc w:val="center"/>
        </w:trPr>
        <w:tc>
          <w:tcPr>
            <w:tcW w:w="3456" w:type="dxa"/>
            <w:shd w:val="clear" w:color="auto" w:fill="FFFFFF"/>
            <w:tcMar>
              <w:top w:w="0" w:type="dxa"/>
              <w:left w:w="0" w:type="dxa"/>
              <w:bottom w:w="0" w:type="dxa"/>
              <w:right w:w="0" w:type="dxa"/>
            </w:tcMar>
            <w:vAlign w:val="center"/>
          </w:tcPr>
          <w:p w14:paraId="4DAC14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5D929A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4607" w:type="dxa"/>
            <w:shd w:val="clear" w:color="auto" w:fill="FFFFFF"/>
            <w:tcMar>
              <w:top w:w="0" w:type="dxa"/>
              <w:left w:w="0" w:type="dxa"/>
              <w:bottom w:w="0" w:type="dxa"/>
              <w:right w:w="0" w:type="dxa"/>
            </w:tcMar>
            <w:vAlign w:val="center"/>
          </w:tcPr>
          <w:p w14:paraId="5C4FF84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0.0036 (0.0014 - 0.011)</w:t>
            </w:r>
          </w:p>
        </w:tc>
      </w:tr>
      <w:tr w:rsidR="00785886" w14:paraId="2B44B9AA" w14:textId="77777777">
        <w:trPr>
          <w:cantSplit/>
          <w:jc w:val="center"/>
        </w:trPr>
        <w:tc>
          <w:tcPr>
            <w:tcW w:w="3456" w:type="dxa"/>
            <w:shd w:val="clear" w:color="auto" w:fill="FFFFFF"/>
            <w:tcMar>
              <w:top w:w="0" w:type="dxa"/>
              <w:left w:w="0" w:type="dxa"/>
              <w:bottom w:w="0" w:type="dxa"/>
              <w:right w:w="0" w:type="dxa"/>
            </w:tcMar>
            <w:vAlign w:val="center"/>
          </w:tcPr>
          <w:p w14:paraId="5C05EB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456" w:type="dxa"/>
            <w:shd w:val="clear" w:color="auto" w:fill="FFFFFF"/>
            <w:tcMar>
              <w:top w:w="0" w:type="dxa"/>
              <w:left w:w="0" w:type="dxa"/>
              <w:bottom w:w="0" w:type="dxa"/>
              <w:right w:w="0" w:type="dxa"/>
            </w:tcMar>
            <w:vAlign w:val="center"/>
          </w:tcPr>
          <w:p w14:paraId="6A1A778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14696B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0.025 (0.017 - 0.028)</w:t>
            </w:r>
          </w:p>
        </w:tc>
      </w:tr>
      <w:tr w:rsidR="00785886" w14:paraId="20F45164" w14:textId="77777777">
        <w:trPr>
          <w:cantSplit/>
          <w:jc w:val="center"/>
        </w:trPr>
        <w:tc>
          <w:tcPr>
            <w:tcW w:w="3456" w:type="dxa"/>
            <w:shd w:val="clear" w:color="auto" w:fill="FFFFFF"/>
            <w:tcMar>
              <w:top w:w="0" w:type="dxa"/>
              <w:left w:w="0" w:type="dxa"/>
              <w:bottom w:w="0" w:type="dxa"/>
              <w:right w:w="0" w:type="dxa"/>
            </w:tcMar>
            <w:vAlign w:val="center"/>
          </w:tcPr>
          <w:p w14:paraId="06937D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14:paraId="634E39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4B0F31B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7FE05407" w14:textId="77777777">
        <w:trPr>
          <w:cantSplit/>
          <w:jc w:val="center"/>
        </w:trPr>
        <w:tc>
          <w:tcPr>
            <w:tcW w:w="3456" w:type="dxa"/>
            <w:shd w:val="clear" w:color="auto" w:fill="FFFFFF"/>
            <w:tcMar>
              <w:top w:w="0" w:type="dxa"/>
              <w:left w:w="0" w:type="dxa"/>
              <w:bottom w:w="0" w:type="dxa"/>
              <w:right w:w="0" w:type="dxa"/>
            </w:tcMar>
            <w:vAlign w:val="center"/>
          </w:tcPr>
          <w:p w14:paraId="57E33D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14:paraId="43BA24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14:paraId="570898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4F6E08AB" w14:textId="77777777">
        <w:trPr>
          <w:cantSplit/>
          <w:jc w:val="center"/>
        </w:trPr>
        <w:tc>
          <w:tcPr>
            <w:tcW w:w="3456" w:type="dxa"/>
            <w:shd w:val="clear" w:color="auto" w:fill="FFFFFF"/>
            <w:tcMar>
              <w:top w:w="0" w:type="dxa"/>
              <w:left w:w="0" w:type="dxa"/>
              <w:bottom w:w="0" w:type="dxa"/>
              <w:right w:w="0" w:type="dxa"/>
            </w:tcMar>
            <w:vAlign w:val="center"/>
          </w:tcPr>
          <w:p w14:paraId="5C0481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456" w:type="dxa"/>
            <w:shd w:val="clear" w:color="auto" w:fill="FFFFFF"/>
            <w:tcMar>
              <w:top w:w="0" w:type="dxa"/>
              <w:left w:w="0" w:type="dxa"/>
              <w:bottom w:w="0" w:type="dxa"/>
              <w:right w:w="0" w:type="dxa"/>
            </w:tcMar>
            <w:vAlign w:val="center"/>
          </w:tcPr>
          <w:p w14:paraId="33F2DB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06C85B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14:paraId="1C50A59C" w14:textId="77777777">
        <w:trPr>
          <w:cantSplit/>
          <w:jc w:val="center"/>
        </w:trPr>
        <w:tc>
          <w:tcPr>
            <w:tcW w:w="3456" w:type="dxa"/>
            <w:shd w:val="clear" w:color="auto" w:fill="FFFFFF"/>
            <w:tcMar>
              <w:top w:w="0" w:type="dxa"/>
              <w:left w:w="0" w:type="dxa"/>
              <w:bottom w:w="0" w:type="dxa"/>
              <w:right w:w="0" w:type="dxa"/>
            </w:tcMar>
            <w:vAlign w:val="center"/>
          </w:tcPr>
          <w:p w14:paraId="4B4F62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14:paraId="3F70CB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4607" w:type="dxa"/>
            <w:shd w:val="clear" w:color="auto" w:fill="FFFFFF"/>
            <w:tcMar>
              <w:top w:w="0" w:type="dxa"/>
              <w:left w:w="0" w:type="dxa"/>
              <w:bottom w:w="0" w:type="dxa"/>
              <w:right w:w="0" w:type="dxa"/>
            </w:tcMar>
            <w:vAlign w:val="center"/>
          </w:tcPr>
          <w:p w14:paraId="654B7E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14:paraId="32BDCD83" w14:textId="77777777">
        <w:trPr>
          <w:cantSplit/>
          <w:jc w:val="center"/>
        </w:trPr>
        <w:tc>
          <w:tcPr>
            <w:tcW w:w="3456" w:type="dxa"/>
            <w:shd w:val="clear" w:color="auto" w:fill="FFFFFF"/>
            <w:tcMar>
              <w:top w:w="0" w:type="dxa"/>
              <w:left w:w="0" w:type="dxa"/>
              <w:bottom w:w="0" w:type="dxa"/>
              <w:right w:w="0" w:type="dxa"/>
            </w:tcMar>
            <w:vAlign w:val="center"/>
          </w:tcPr>
          <w:p w14:paraId="5CEE19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14:paraId="356490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14:paraId="6E0E39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14:paraId="514FBF6D" w14:textId="77777777">
        <w:trPr>
          <w:cantSplit/>
          <w:jc w:val="center"/>
        </w:trPr>
        <w:tc>
          <w:tcPr>
            <w:tcW w:w="3456" w:type="dxa"/>
            <w:shd w:val="clear" w:color="auto" w:fill="FFFFFF"/>
            <w:tcMar>
              <w:top w:w="0" w:type="dxa"/>
              <w:left w:w="0" w:type="dxa"/>
              <w:bottom w:w="0" w:type="dxa"/>
              <w:right w:w="0" w:type="dxa"/>
            </w:tcMar>
            <w:vAlign w:val="center"/>
          </w:tcPr>
          <w:p w14:paraId="3681D6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14:paraId="2DFBE6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4607" w:type="dxa"/>
            <w:shd w:val="clear" w:color="auto" w:fill="FFFFFF"/>
            <w:tcMar>
              <w:top w:w="0" w:type="dxa"/>
              <w:left w:w="0" w:type="dxa"/>
              <w:bottom w:w="0" w:type="dxa"/>
              <w:right w:w="0" w:type="dxa"/>
            </w:tcMar>
            <w:vAlign w:val="center"/>
          </w:tcPr>
          <w:p w14:paraId="33B8BDA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14:paraId="372AEDA7" w14:textId="77777777">
        <w:trPr>
          <w:cantSplit/>
          <w:jc w:val="center"/>
        </w:trPr>
        <w:tc>
          <w:tcPr>
            <w:tcW w:w="3456" w:type="dxa"/>
            <w:shd w:val="clear" w:color="auto" w:fill="FFFFFF"/>
            <w:tcMar>
              <w:top w:w="0" w:type="dxa"/>
              <w:left w:w="0" w:type="dxa"/>
              <w:bottom w:w="0" w:type="dxa"/>
              <w:right w:w="0" w:type="dxa"/>
            </w:tcMar>
            <w:vAlign w:val="center"/>
          </w:tcPr>
          <w:p w14:paraId="7B6F8E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456" w:type="dxa"/>
            <w:shd w:val="clear" w:color="auto" w:fill="FFFFFF"/>
            <w:tcMar>
              <w:top w:w="0" w:type="dxa"/>
              <w:left w:w="0" w:type="dxa"/>
              <w:bottom w:w="0" w:type="dxa"/>
              <w:right w:w="0" w:type="dxa"/>
            </w:tcMar>
            <w:vAlign w:val="center"/>
          </w:tcPr>
          <w:p w14:paraId="01C1EAD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075A88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14:paraId="61F8371A" w14:textId="77777777">
        <w:trPr>
          <w:cantSplit/>
          <w:jc w:val="center"/>
        </w:trPr>
        <w:tc>
          <w:tcPr>
            <w:tcW w:w="3456" w:type="dxa"/>
            <w:shd w:val="clear" w:color="auto" w:fill="FFFFFF"/>
            <w:tcMar>
              <w:top w:w="0" w:type="dxa"/>
              <w:left w:w="0" w:type="dxa"/>
              <w:bottom w:w="0" w:type="dxa"/>
              <w:right w:w="0" w:type="dxa"/>
            </w:tcMar>
            <w:vAlign w:val="center"/>
          </w:tcPr>
          <w:p w14:paraId="04EBF2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14:paraId="6AC9D1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14:paraId="5B7CE8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14:paraId="1D703C22" w14:textId="77777777">
        <w:trPr>
          <w:cantSplit/>
          <w:jc w:val="center"/>
        </w:trPr>
        <w:tc>
          <w:tcPr>
            <w:tcW w:w="3456" w:type="dxa"/>
            <w:shd w:val="clear" w:color="auto" w:fill="FFFFFF"/>
            <w:tcMar>
              <w:top w:w="0" w:type="dxa"/>
              <w:left w:w="0" w:type="dxa"/>
              <w:bottom w:w="0" w:type="dxa"/>
              <w:right w:w="0" w:type="dxa"/>
            </w:tcMar>
            <w:vAlign w:val="center"/>
          </w:tcPr>
          <w:p w14:paraId="0A66C8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14:paraId="24135C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14:paraId="15D167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14:paraId="65917931" w14:textId="77777777">
        <w:trPr>
          <w:cantSplit/>
          <w:jc w:val="center"/>
        </w:trPr>
        <w:tc>
          <w:tcPr>
            <w:tcW w:w="3456" w:type="dxa"/>
            <w:shd w:val="clear" w:color="auto" w:fill="FFFFFF"/>
            <w:tcMar>
              <w:top w:w="0" w:type="dxa"/>
              <w:left w:w="0" w:type="dxa"/>
              <w:bottom w:w="0" w:type="dxa"/>
              <w:right w:w="0" w:type="dxa"/>
            </w:tcMar>
            <w:vAlign w:val="center"/>
          </w:tcPr>
          <w:p w14:paraId="75BFB7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14:paraId="56FBDA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4607" w:type="dxa"/>
            <w:shd w:val="clear" w:color="auto" w:fill="FFFFFF"/>
            <w:tcMar>
              <w:top w:w="0" w:type="dxa"/>
              <w:left w:w="0" w:type="dxa"/>
              <w:bottom w:w="0" w:type="dxa"/>
              <w:right w:w="0" w:type="dxa"/>
            </w:tcMar>
            <w:vAlign w:val="center"/>
          </w:tcPr>
          <w:p w14:paraId="16F8E5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14:paraId="7C0DBEDD" w14:textId="77777777">
        <w:trPr>
          <w:cantSplit/>
          <w:jc w:val="center"/>
        </w:trPr>
        <w:tc>
          <w:tcPr>
            <w:tcW w:w="3456" w:type="dxa"/>
            <w:shd w:val="clear" w:color="auto" w:fill="FFFFFF"/>
            <w:tcMar>
              <w:top w:w="0" w:type="dxa"/>
              <w:left w:w="0" w:type="dxa"/>
              <w:bottom w:w="0" w:type="dxa"/>
              <w:right w:w="0" w:type="dxa"/>
            </w:tcMar>
            <w:vAlign w:val="center"/>
          </w:tcPr>
          <w:p w14:paraId="18E333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456" w:type="dxa"/>
            <w:shd w:val="clear" w:color="auto" w:fill="FFFFFF"/>
            <w:tcMar>
              <w:top w:w="0" w:type="dxa"/>
              <w:left w:w="0" w:type="dxa"/>
              <w:bottom w:w="0" w:type="dxa"/>
              <w:right w:w="0" w:type="dxa"/>
            </w:tcMar>
            <w:vAlign w:val="center"/>
          </w:tcPr>
          <w:p w14:paraId="5F311D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7A4675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14:paraId="440ED9D5" w14:textId="77777777">
        <w:trPr>
          <w:cantSplit/>
          <w:jc w:val="center"/>
        </w:trPr>
        <w:tc>
          <w:tcPr>
            <w:tcW w:w="3456" w:type="dxa"/>
            <w:shd w:val="clear" w:color="auto" w:fill="FFFFFF"/>
            <w:tcMar>
              <w:top w:w="0" w:type="dxa"/>
              <w:left w:w="0" w:type="dxa"/>
              <w:bottom w:w="0" w:type="dxa"/>
              <w:right w:w="0" w:type="dxa"/>
            </w:tcMar>
            <w:vAlign w:val="center"/>
          </w:tcPr>
          <w:p w14:paraId="36602C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229B13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14:paraId="323C081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14:paraId="644772A8" w14:textId="77777777">
        <w:trPr>
          <w:cantSplit/>
          <w:jc w:val="center"/>
        </w:trPr>
        <w:tc>
          <w:tcPr>
            <w:tcW w:w="3456" w:type="dxa"/>
            <w:shd w:val="clear" w:color="auto" w:fill="FFFFFF"/>
            <w:tcMar>
              <w:top w:w="0" w:type="dxa"/>
              <w:left w:w="0" w:type="dxa"/>
              <w:bottom w:w="0" w:type="dxa"/>
              <w:right w:w="0" w:type="dxa"/>
            </w:tcMar>
            <w:vAlign w:val="center"/>
          </w:tcPr>
          <w:p w14:paraId="08C78F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6AE499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4607" w:type="dxa"/>
            <w:shd w:val="clear" w:color="auto" w:fill="FFFFFF"/>
            <w:tcMar>
              <w:top w:w="0" w:type="dxa"/>
              <w:left w:w="0" w:type="dxa"/>
              <w:bottom w:w="0" w:type="dxa"/>
              <w:right w:w="0" w:type="dxa"/>
            </w:tcMar>
            <w:vAlign w:val="center"/>
          </w:tcPr>
          <w:p w14:paraId="5EF47C0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14:paraId="0AA5E66E" w14:textId="77777777">
        <w:trPr>
          <w:cantSplit/>
          <w:jc w:val="center"/>
        </w:trPr>
        <w:tc>
          <w:tcPr>
            <w:tcW w:w="3456" w:type="dxa"/>
            <w:shd w:val="clear" w:color="auto" w:fill="FFFFFF"/>
            <w:tcMar>
              <w:top w:w="0" w:type="dxa"/>
              <w:left w:w="0" w:type="dxa"/>
              <w:bottom w:w="0" w:type="dxa"/>
              <w:right w:w="0" w:type="dxa"/>
            </w:tcMar>
            <w:vAlign w:val="center"/>
          </w:tcPr>
          <w:p w14:paraId="24068D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2A7D5A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4607" w:type="dxa"/>
            <w:shd w:val="clear" w:color="auto" w:fill="FFFFFF"/>
            <w:tcMar>
              <w:top w:w="0" w:type="dxa"/>
              <w:left w:w="0" w:type="dxa"/>
              <w:bottom w:w="0" w:type="dxa"/>
              <w:right w:w="0" w:type="dxa"/>
            </w:tcMar>
            <w:vAlign w:val="center"/>
          </w:tcPr>
          <w:p w14:paraId="260AE2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14:paraId="6A7EA9F0" w14:textId="77777777">
        <w:trPr>
          <w:cantSplit/>
          <w:jc w:val="center"/>
        </w:trPr>
        <w:tc>
          <w:tcPr>
            <w:tcW w:w="3456" w:type="dxa"/>
            <w:shd w:val="clear" w:color="auto" w:fill="FFFFFF"/>
            <w:tcMar>
              <w:top w:w="0" w:type="dxa"/>
              <w:left w:w="0" w:type="dxa"/>
              <w:bottom w:w="0" w:type="dxa"/>
              <w:right w:w="0" w:type="dxa"/>
            </w:tcMar>
            <w:vAlign w:val="center"/>
          </w:tcPr>
          <w:p w14:paraId="1985C1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3B5F5C3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4607" w:type="dxa"/>
            <w:shd w:val="clear" w:color="auto" w:fill="FFFFFF"/>
            <w:tcMar>
              <w:top w:w="0" w:type="dxa"/>
              <w:left w:w="0" w:type="dxa"/>
              <w:bottom w:w="0" w:type="dxa"/>
              <w:right w:w="0" w:type="dxa"/>
            </w:tcMar>
            <w:vAlign w:val="center"/>
          </w:tcPr>
          <w:p w14:paraId="5462B9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14:paraId="7FBC6E5C" w14:textId="77777777">
        <w:trPr>
          <w:cantSplit/>
          <w:jc w:val="center"/>
        </w:trPr>
        <w:tc>
          <w:tcPr>
            <w:tcW w:w="3456" w:type="dxa"/>
            <w:shd w:val="clear" w:color="auto" w:fill="FFFFFF"/>
            <w:tcMar>
              <w:top w:w="0" w:type="dxa"/>
              <w:left w:w="0" w:type="dxa"/>
              <w:bottom w:w="0" w:type="dxa"/>
              <w:right w:w="0" w:type="dxa"/>
            </w:tcMar>
            <w:vAlign w:val="center"/>
          </w:tcPr>
          <w:p w14:paraId="184A4C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456" w:type="dxa"/>
            <w:shd w:val="clear" w:color="auto" w:fill="FFFFFF"/>
            <w:tcMar>
              <w:top w:w="0" w:type="dxa"/>
              <w:left w:w="0" w:type="dxa"/>
              <w:bottom w:w="0" w:type="dxa"/>
              <w:right w:w="0" w:type="dxa"/>
            </w:tcMar>
            <w:vAlign w:val="center"/>
          </w:tcPr>
          <w:p w14:paraId="7562F58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7072D0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14:paraId="7E1756F3" w14:textId="77777777">
        <w:trPr>
          <w:cantSplit/>
          <w:jc w:val="center"/>
        </w:trPr>
        <w:tc>
          <w:tcPr>
            <w:tcW w:w="3456" w:type="dxa"/>
            <w:shd w:val="clear" w:color="auto" w:fill="FFFFFF"/>
            <w:tcMar>
              <w:top w:w="0" w:type="dxa"/>
              <w:left w:w="0" w:type="dxa"/>
              <w:bottom w:w="0" w:type="dxa"/>
              <w:right w:w="0" w:type="dxa"/>
            </w:tcMar>
            <w:vAlign w:val="center"/>
          </w:tcPr>
          <w:p w14:paraId="7AE2C6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14:paraId="68F222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2C20B6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0.021 (0.019 - 0.024)</w:t>
            </w:r>
          </w:p>
        </w:tc>
      </w:tr>
      <w:tr w:rsidR="00785886" w14:paraId="2F4E8B1A" w14:textId="77777777">
        <w:trPr>
          <w:cantSplit/>
          <w:jc w:val="center"/>
        </w:trPr>
        <w:tc>
          <w:tcPr>
            <w:tcW w:w="3456" w:type="dxa"/>
            <w:shd w:val="clear" w:color="auto" w:fill="FFFFFF"/>
            <w:tcMar>
              <w:top w:w="0" w:type="dxa"/>
              <w:left w:w="0" w:type="dxa"/>
              <w:bottom w:w="0" w:type="dxa"/>
              <w:right w:w="0" w:type="dxa"/>
            </w:tcMar>
            <w:vAlign w:val="center"/>
          </w:tcPr>
          <w:p w14:paraId="606F9DD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14:paraId="35071AC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6C9BC7D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(0.93 - 0.94)</w:t>
            </w:r>
          </w:p>
        </w:tc>
      </w:tr>
      <w:tr w:rsidR="00785886" w14:paraId="044BD984" w14:textId="77777777">
        <w:trPr>
          <w:cantSplit/>
          <w:jc w:val="center"/>
        </w:trPr>
        <w:tc>
          <w:tcPr>
            <w:tcW w:w="3456" w:type="dxa"/>
            <w:shd w:val="clear" w:color="auto" w:fill="FFFFFF"/>
            <w:tcMar>
              <w:top w:w="0" w:type="dxa"/>
              <w:left w:w="0" w:type="dxa"/>
              <w:bottom w:w="0" w:type="dxa"/>
              <w:right w:w="0" w:type="dxa"/>
            </w:tcMar>
            <w:vAlign w:val="center"/>
          </w:tcPr>
          <w:p w14:paraId="733B31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14:paraId="40F9DD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4607" w:type="dxa"/>
            <w:shd w:val="clear" w:color="auto" w:fill="FFFFFF"/>
            <w:tcMar>
              <w:top w:w="0" w:type="dxa"/>
              <w:left w:w="0" w:type="dxa"/>
              <w:bottom w:w="0" w:type="dxa"/>
              <w:right w:w="0" w:type="dxa"/>
            </w:tcMar>
            <w:vAlign w:val="center"/>
          </w:tcPr>
          <w:p w14:paraId="4CAF834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0.0028 (0.0016 - 0.0042)</w:t>
            </w:r>
          </w:p>
        </w:tc>
      </w:tr>
      <w:tr w:rsidR="00785886" w14:paraId="66468ED1" w14:textId="77777777">
        <w:trPr>
          <w:cantSplit/>
          <w:jc w:val="center"/>
        </w:trPr>
        <w:tc>
          <w:tcPr>
            <w:tcW w:w="3456" w:type="dxa"/>
            <w:shd w:val="clear" w:color="auto" w:fill="FFFFFF"/>
            <w:tcMar>
              <w:top w:w="0" w:type="dxa"/>
              <w:left w:w="0" w:type="dxa"/>
              <w:bottom w:w="0" w:type="dxa"/>
              <w:right w:w="0" w:type="dxa"/>
            </w:tcMar>
            <w:vAlign w:val="center"/>
          </w:tcPr>
          <w:p w14:paraId="6CE4628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456" w:type="dxa"/>
            <w:shd w:val="clear" w:color="auto" w:fill="FFFFFF"/>
            <w:tcMar>
              <w:top w:w="0" w:type="dxa"/>
              <w:left w:w="0" w:type="dxa"/>
              <w:bottom w:w="0" w:type="dxa"/>
              <w:right w:w="0" w:type="dxa"/>
            </w:tcMar>
            <w:vAlign w:val="center"/>
          </w:tcPr>
          <w:p w14:paraId="10A5FE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4B1B02C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(0.034 - 0.04)</w:t>
            </w:r>
          </w:p>
        </w:tc>
      </w:tr>
      <w:tr w:rsidR="00785886" w14:paraId="074E2FD3" w14:textId="77777777">
        <w:trPr>
          <w:cantSplit/>
          <w:jc w:val="center"/>
        </w:trPr>
        <w:tc>
          <w:tcPr>
            <w:tcW w:w="3456" w:type="dxa"/>
            <w:shd w:val="clear" w:color="auto" w:fill="FFFFFF"/>
            <w:tcMar>
              <w:top w:w="0" w:type="dxa"/>
              <w:left w:w="0" w:type="dxa"/>
              <w:bottom w:w="0" w:type="dxa"/>
              <w:right w:w="0" w:type="dxa"/>
            </w:tcMar>
            <w:vAlign w:val="center"/>
          </w:tcPr>
          <w:p w14:paraId="3BE1D1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613A72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14:paraId="1A3BE8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(0.018 - 0.023)</w:t>
            </w:r>
          </w:p>
        </w:tc>
      </w:tr>
      <w:tr w:rsidR="00785886" w14:paraId="735B1C06" w14:textId="77777777">
        <w:trPr>
          <w:cantSplit/>
          <w:jc w:val="center"/>
        </w:trPr>
        <w:tc>
          <w:tcPr>
            <w:tcW w:w="3456" w:type="dxa"/>
            <w:shd w:val="clear" w:color="auto" w:fill="FFFFFF"/>
            <w:tcMar>
              <w:top w:w="0" w:type="dxa"/>
              <w:left w:w="0" w:type="dxa"/>
              <w:bottom w:w="0" w:type="dxa"/>
              <w:right w:w="0" w:type="dxa"/>
            </w:tcMar>
            <w:vAlign w:val="center"/>
          </w:tcPr>
          <w:p w14:paraId="5D8D64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145C35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4607" w:type="dxa"/>
            <w:shd w:val="clear" w:color="auto" w:fill="FFFFFF"/>
            <w:tcMar>
              <w:top w:w="0" w:type="dxa"/>
              <w:left w:w="0" w:type="dxa"/>
              <w:bottom w:w="0" w:type="dxa"/>
              <w:right w:w="0" w:type="dxa"/>
            </w:tcMar>
            <w:vAlign w:val="center"/>
          </w:tcPr>
          <w:p w14:paraId="307AD5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0.000026 (0.000000000055 - 0.00012)</w:t>
            </w:r>
          </w:p>
        </w:tc>
      </w:tr>
      <w:tr w:rsidR="00785886" w14:paraId="2E270477" w14:textId="77777777">
        <w:trPr>
          <w:cantSplit/>
          <w:jc w:val="center"/>
        </w:trPr>
        <w:tc>
          <w:tcPr>
            <w:tcW w:w="3456" w:type="dxa"/>
            <w:shd w:val="clear" w:color="auto" w:fill="FFFFFF"/>
            <w:tcMar>
              <w:top w:w="0" w:type="dxa"/>
              <w:left w:w="0" w:type="dxa"/>
              <w:bottom w:w="0" w:type="dxa"/>
              <w:right w:w="0" w:type="dxa"/>
            </w:tcMar>
            <w:vAlign w:val="center"/>
          </w:tcPr>
          <w:p w14:paraId="094F196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3A8F3F3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4607" w:type="dxa"/>
            <w:shd w:val="clear" w:color="auto" w:fill="FFFFFF"/>
            <w:tcMar>
              <w:top w:w="0" w:type="dxa"/>
              <w:left w:w="0" w:type="dxa"/>
              <w:bottom w:w="0" w:type="dxa"/>
              <w:right w:w="0" w:type="dxa"/>
            </w:tcMar>
            <w:vAlign w:val="center"/>
          </w:tcPr>
          <w:p w14:paraId="247817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0.0000099 (0.00000000000013 - 0.000056)</w:t>
            </w:r>
          </w:p>
        </w:tc>
      </w:tr>
      <w:tr w:rsidR="00785886" w14:paraId="71EF2C5E" w14:textId="77777777">
        <w:trPr>
          <w:cantSplit/>
          <w:jc w:val="center"/>
        </w:trPr>
        <w:tc>
          <w:tcPr>
            <w:tcW w:w="3456" w:type="dxa"/>
            <w:shd w:val="clear" w:color="auto" w:fill="FFFFFF"/>
            <w:tcMar>
              <w:top w:w="0" w:type="dxa"/>
              <w:left w:w="0" w:type="dxa"/>
              <w:bottom w:w="0" w:type="dxa"/>
              <w:right w:w="0" w:type="dxa"/>
            </w:tcMar>
            <w:vAlign w:val="center"/>
          </w:tcPr>
          <w:p w14:paraId="29E323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upstream of LGR</w:t>
            </w:r>
          </w:p>
        </w:tc>
        <w:tc>
          <w:tcPr>
            <w:tcW w:w="3456" w:type="dxa"/>
            <w:shd w:val="clear" w:color="auto" w:fill="FFFFFF"/>
            <w:tcMar>
              <w:top w:w="0" w:type="dxa"/>
              <w:left w:w="0" w:type="dxa"/>
              <w:bottom w:w="0" w:type="dxa"/>
              <w:right w:w="0" w:type="dxa"/>
            </w:tcMar>
            <w:vAlign w:val="center"/>
          </w:tcPr>
          <w:p w14:paraId="09D95A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4607" w:type="dxa"/>
            <w:shd w:val="clear" w:color="auto" w:fill="FFFFFF"/>
            <w:tcMar>
              <w:top w:w="0" w:type="dxa"/>
              <w:left w:w="0" w:type="dxa"/>
              <w:bottom w:w="0" w:type="dxa"/>
              <w:right w:w="0" w:type="dxa"/>
            </w:tcMar>
            <w:vAlign w:val="center"/>
          </w:tcPr>
          <w:p w14:paraId="726A45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0.28 (0.27 - 0.29)</w:t>
            </w:r>
          </w:p>
        </w:tc>
      </w:tr>
      <w:tr w:rsidR="00785886" w14:paraId="4B67F04F" w14:textId="77777777">
        <w:trPr>
          <w:cantSplit/>
          <w:jc w:val="center"/>
        </w:trPr>
        <w:tc>
          <w:tcPr>
            <w:tcW w:w="3456" w:type="dxa"/>
            <w:shd w:val="clear" w:color="auto" w:fill="FFFFFF"/>
            <w:tcMar>
              <w:top w:w="0" w:type="dxa"/>
              <w:left w:w="0" w:type="dxa"/>
              <w:bottom w:w="0" w:type="dxa"/>
              <w:right w:w="0" w:type="dxa"/>
            </w:tcMar>
            <w:vAlign w:val="center"/>
          </w:tcPr>
          <w:p w14:paraId="7F8612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556F58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4607" w:type="dxa"/>
            <w:shd w:val="clear" w:color="auto" w:fill="FFFFFF"/>
            <w:tcMar>
              <w:top w:w="0" w:type="dxa"/>
              <w:left w:w="0" w:type="dxa"/>
              <w:bottom w:w="0" w:type="dxa"/>
              <w:right w:w="0" w:type="dxa"/>
            </w:tcMar>
            <w:vAlign w:val="center"/>
          </w:tcPr>
          <w:p w14:paraId="2BB49F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0.0000082 (0.0000000000021 - 0.000037)</w:t>
            </w:r>
          </w:p>
        </w:tc>
      </w:tr>
      <w:tr w:rsidR="00785886" w14:paraId="5DD5C428" w14:textId="77777777">
        <w:trPr>
          <w:cantSplit/>
          <w:jc w:val="center"/>
        </w:trPr>
        <w:tc>
          <w:tcPr>
            <w:tcW w:w="3456" w:type="dxa"/>
            <w:shd w:val="clear" w:color="auto" w:fill="FFFFFF"/>
            <w:tcMar>
              <w:top w:w="0" w:type="dxa"/>
              <w:left w:w="0" w:type="dxa"/>
              <w:bottom w:w="0" w:type="dxa"/>
              <w:right w:w="0" w:type="dxa"/>
            </w:tcMar>
            <w:vAlign w:val="center"/>
          </w:tcPr>
          <w:p w14:paraId="6D7ADCC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1D75264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4607" w:type="dxa"/>
            <w:shd w:val="clear" w:color="auto" w:fill="FFFFFF"/>
            <w:tcMar>
              <w:top w:w="0" w:type="dxa"/>
              <w:left w:w="0" w:type="dxa"/>
              <w:bottom w:w="0" w:type="dxa"/>
              <w:right w:w="0" w:type="dxa"/>
            </w:tcMar>
            <w:vAlign w:val="center"/>
          </w:tcPr>
          <w:p w14:paraId="324A0C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0.00019 (0.000011 - 0.00053)</w:t>
            </w:r>
          </w:p>
        </w:tc>
      </w:tr>
      <w:tr w:rsidR="00785886" w14:paraId="763F68A5" w14:textId="77777777">
        <w:trPr>
          <w:cantSplit/>
          <w:jc w:val="center"/>
        </w:trPr>
        <w:tc>
          <w:tcPr>
            <w:tcW w:w="3456" w:type="dxa"/>
            <w:shd w:val="clear" w:color="auto" w:fill="FFFFFF"/>
            <w:tcMar>
              <w:top w:w="0" w:type="dxa"/>
              <w:left w:w="0" w:type="dxa"/>
              <w:bottom w:w="0" w:type="dxa"/>
              <w:right w:w="0" w:type="dxa"/>
            </w:tcMar>
            <w:vAlign w:val="center"/>
          </w:tcPr>
          <w:p w14:paraId="6CD314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456" w:type="dxa"/>
            <w:shd w:val="clear" w:color="auto" w:fill="FFFFFF"/>
            <w:tcMar>
              <w:top w:w="0" w:type="dxa"/>
              <w:left w:w="0" w:type="dxa"/>
              <w:bottom w:w="0" w:type="dxa"/>
              <w:right w:w="0" w:type="dxa"/>
            </w:tcMar>
            <w:vAlign w:val="center"/>
          </w:tcPr>
          <w:p w14:paraId="78D61B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48E78E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(0.69 - 0.71)</w:t>
            </w:r>
          </w:p>
        </w:tc>
      </w:tr>
      <w:tr w:rsidR="00785886" w14:paraId="1EBD0E75" w14:textId="77777777">
        <w:trPr>
          <w:cantSplit/>
          <w:jc w:val="center"/>
        </w:trPr>
        <w:tc>
          <w:tcPr>
            <w:tcW w:w="3456" w:type="dxa"/>
            <w:shd w:val="clear" w:color="auto" w:fill="FFFFFF"/>
            <w:tcMar>
              <w:top w:w="0" w:type="dxa"/>
              <w:left w:w="0" w:type="dxa"/>
              <w:bottom w:w="0" w:type="dxa"/>
              <w:right w:w="0" w:type="dxa"/>
            </w:tcMar>
            <w:vAlign w:val="center"/>
          </w:tcPr>
          <w:p w14:paraId="799E69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56" w:type="dxa"/>
            <w:shd w:val="clear" w:color="auto" w:fill="FFFFFF"/>
            <w:tcMar>
              <w:top w:w="0" w:type="dxa"/>
              <w:left w:w="0" w:type="dxa"/>
              <w:bottom w:w="0" w:type="dxa"/>
              <w:right w:w="0" w:type="dxa"/>
            </w:tcMar>
            <w:vAlign w:val="center"/>
          </w:tcPr>
          <w:p w14:paraId="4D3662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3A670F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14:paraId="58C61943" w14:textId="77777777">
        <w:trPr>
          <w:cantSplit/>
          <w:jc w:val="center"/>
        </w:trPr>
        <w:tc>
          <w:tcPr>
            <w:tcW w:w="3456" w:type="dxa"/>
            <w:shd w:val="clear" w:color="auto" w:fill="FFFFFF"/>
            <w:tcMar>
              <w:top w:w="0" w:type="dxa"/>
              <w:left w:w="0" w:type="dxa"/>
              <w:bottom w:w="0" w:type="dxa"/>
              <w:right w:w="0" w:type="dxa"/>
            </w:tcMar>
            <w:vAlign w:val="center"/>
          </w:tcPr>
          <w:p w14:paraId="55E056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456" w:type="dxa"/>
            <w:shd w:val="clear" w:color="auto" w:fill="FFFFFF"/>
            <w:tcMar>
              <w:top w:w="0" w:type="dxa"/>
              <w:left w:w="0" w:type="dxa"/>
              <w:bottom w:w="0" w:type="dxa"/>
              <w:right w:w="0" w:type="dxa"/>
            </w:tcMar>
            <w:vAlign w:val="center"/>
          </w:tcPr>
          <w:p w14:paraId="1A5C94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CB4379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14:paraId="57492A04" w14:textId="77777777">
        <w:trPr>
          <w:cantSplit/>
          <w:jc w:val="center"/>
        </w:trPr>
        <w:tc>
          <w:tcPr>
            <w:tcW w:w="3456" w:type="dxa"/>
            <w:shd w:val="clear" w:color="auto" w:fill="FFFFFF"/>
            <w:tcMar>
              <w:top w:w="0" w:type="dxa"/>
              <w:left w:w="0" w:type="dxa"/>
              <w:bottom w:w="0" w:type="dxa"/>
              <w:right w:w="0" w:type="dxa"/>
            </w:tcMar>
            <w:vAlign w:val="center"/>
          </w:tcPr>
          <w:p w14:paraId="42C4052B"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56" w:type="dxa"/>
            <w:shd w:val="clear" w:color="auto" w:fill="FFFFFF"/>
            <w:tcMar>
              <w:top w:w="0" w:type="dxa"/>
              <w:left w:w="0" w:type="dxa"/>
              <w:bottom w:w="0" w:type="dxa"/>
              <w:right w:w="0" w:type="dxa"/>
            </w:tcMar>
            <w:vAlign w:val="center"/>
          </w:tcPr>
          <w:p w14:paraId="750716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2BFE56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14:paraId="3355BB3F" w14:textId="77777777">
        <w:trPr>
          <w:cantSplit/>
          <w:jc w:val="center"/>
        </w:trPr>
        <w:tc>
          <w:tcPr>
            <w:tcW w:w="3456" w:type="dxa"/>
            <w:shd w:val="clear" w:color="auto" w:fill="FFFFFF"/>
            <w:tcMar>
              <w:top w:w="0" w:type="dxa"/>
              <w:left w:w="0" w:type="dxa"/>
              <w:bottom w:w="0" w:type="dxa"/>
              <w:right w:w="0" w:type="dxa"/>
            </w:tcMar>
            <w:vAlign w:val="center"/>
          </w:tcPr>
          <w:p w14:paraId="2CDDBA2A"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456" w:type="dxa"/>
            <w:shd w:val="clear" w:color="auto" w:fill="FFFFFF"/>
            <w:tcMar>
              <w:top w:w="0" w:type="dxa"/>
              <w:left w:w="0" w:type="dxa"/>
              <w:bottom w:w="0" w:type="dxa"/>
              <w:right w:w="0" w:type="dxa"/>
            </w:tcMar>
            <w:vAlign w:val="center"/>
          </w:tcPr>
          <w:p w14:paraId="513BA7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789626A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14:paraId="2DD969C4" w14:textId="77777777">
        <w:trPr>
          <w:cantSplit/>
          <w:jc w:val="center"/>
        </w:trPr>
        <w:tc>
          <w:tcPr>
            <w:tcW w:w="3456" w:type="dxa"/>
            <w:shd w:val="clear" w:color="auto" w:fill="FFFFFF"/>
            <w:tcMar>
              <w:top w:w="0" w:type="dxa"/>
              <w:left w:w="0" w:type="dxa"/>
              <w:bottom w:w="0" w:type="dxa"/>
              <w:right w:w="0" w:type="dxa"/>
            </w:tcMar>
            <w:vAlign w:val="center"/>
          </w:tcPr>
          <w:p w14:paraId="7AFD2C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56" w:type="dxa"/>
            <w:shd w:val="clear" w:color="auto" w:fill="FFFFFF"/>
            <w:tcMar>
              <w:top w:w="0" w:type="dxa"/>
              <w:left w:w="0" w:type="dxa"/>
              <w:bottom w:w="0" w:type="dxa"/>
              <w:right w:w="0" w:type="dxa"/>
            </w:tcMar>
            <w:vAlign w:val="center"/>
          </w:tcPr>
          <w:p w14:paraId="5DB3BC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5348E0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14:paraId="641D7ABC" w14:textId="77777777">
        <w:trPr>
          <w:cantSplit/>
          <w:jc w:val="center"/>
        </w:trPr>
        <w:tc>
          <w:tcPr>
            <w:tcW w:w="3456" w:type="dxa"/>
            <w:shd w:val="clear" w:color="auto" w:fill="FFFFFF"/>
            <w:tcMar>
              <w:top w:w="0" w:type="dxa"/>
              <w:left w:w="0" w:type="dxa"/>
              <w:bottom w:w="0" w:type="dxa"/>
              <w:right w:w="0" w:type="dxa"/>
            </w:tcMar>
            <w:vAlign w:val="center"/>
          </w:tcPr>
          <w:p w14:paraId="08BB40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456" w:type="dxa"/>
            <w:shd w:val="clear" w:color="auto" w:fill="FFFFFF"/>
            <w:tcMar>
              <w:top w:w="0" w:type="dxa"/>
              <w:left w:w="0" w:type="dxa"/>
              <w:bottom w:w="0" w:type="dxa"/>
              <w:right w:w="0" w:type="dxa"/>
            </w:tcMar>
            <w:vAlign w:val="center"/>
          </w:tcPr>
          <w:p w14:paraId="12B290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74F31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14:paraId="51F2D95F" w14:textId="77777777">
        <w:trPr>
          <w:cantSplit/>
          <w:jc w:val="center"/>
        </w:trPr>
        <w:tc>
          <w:tcPr>
            <w:tcW w:w="3456" w:type="dxa"/>
            <w:shd w:val="clear" w:color="auto" w:fill="FFFFFF"/>
            <w:tcMar>
              <w:top w:w="0" w:type="dxa"/>
              <w:left w:w="0" w:type="dxa"/>
              <w:bottom w:w="0" w:type="dxa"/>
              <w:right w:w="0" w:type="dxa"/>
            </w:tcMar>
            <w:vAlign w:val="center"/>
          </w:tcPr>
          <w:p w14:paraId="59FA68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56" w:type="dxa"/>
            <w:shd w:val="clear" w:color="auto" w:fill="FFFFFF"/>
            <w:tcMar>
              <w:top w:w="0" w:type="dxa"/>
              <w:left w:w="0" w:type="dxa"/>
              <w:bottom w:w="0" w:type="dxa"/>
              <w:right w:w="0" w:type="dxa"/>
            </w:tcMar>
            <w:vAlign w:val="center"/>
          </w:tcPr>
          <w:p w14:paraId="76922B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60A26B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14:paraId="4767E172" w14:textId="77777777">
        <w:trPr>
          <w:cantSplit/>
          <w:jc w:val="center"/>
        </w:trPr>
        <w:tc>
          <w:tcPr>
            <w:tcW w:w="3456" w:type="dxa"/>
            <w:shd w:val="clear" w:color="auto" w:fill="FFFFFF"/>
            <w:tcMar>
              <w:top w:w="0" w:type="dxa"/>
              <w:left w:w="0" w:type="dxa"/>
              <w:bottom w:w="0" w:type="dxa"/>
              <w:right w:w="0" w:type="dxa"/>
            </w:tcMar>
            <w:vAlign w:val="center"/>
          </w:tcPr>
          <w:p w14:paraId="6C89FC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456" w:type="dxa"/>
            <w:shd w:val="clear" w:color="auto" w:fill="FFFFFF"/>
            <w:tcMar>
              <w:top w:w="0" w:type="dxa"/>
              <w:left w:w="0" w:type="dxa"/>
              <w:bottom w:w="0" w:type="dxa"/>
              <w:right w:w="0" w:type="dxa"/>
            </w:tcMar>
            <w:vAlign w:val="center"/>
          </w:tcPr>
          <w:p w14:paraId="0497B0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4A5C06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14:paraId="12F4E64B" w14:textId="77777777">
        <w:trPr>
          <w:cantSplit/>
          <w:jc w:val="center"/>
        </w:trPr>
        <w:tc>
          <w:tcPr>
            <w:tcW w:w="3456" w:type="dxa"/>
            <w:shd w:val="clear" w:color="auto" w:fill="FFFFFF"/>
            <w:tcMar>
              <w:top w:w="0" w:type="dxa"/>
              <w:left w:w="0" w:type="dxa"/>
              <w:bottom w:w="0" w:type="dxa"/>
              <w:right w:w="0" w:type="dxa"/>
            </w:tcMar>
            <w:vAlign w:val="center"/>
          </w:tcPr>
          <w:p w14:paraId="7740AE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56" w:type="dxa"/>
            <w:shd w:val="clear" w:color="auto" w:fill="FFFFFF"/>
            <w:tcMar>
              <w:top w:w="0" w:type="dxa"/>
              <w:left w:w="0" w:type="dxa"/>
              <w:bottom w:w="0" w:type="dxa"/>
              <w:right w:w="0" w:type="dxa"/>
            </w:tcMar>
            <w:vAlign w:val="center"/>
          </w:tcPr>
          <w:p w14:paraId="076D87A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0FFA5E0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14:paraId="6769CD65" w14:textId="77777777">
        <w:trPr>
          <w:cantSplit/>
          <w:jc w:val="center"/>
        </w:trPr>
        <w:tc>
          <w:tcPr>
            <w:tcW w:w="3456" w:type="dxa"/>
            <w:shd w:val="clear" w:color="auto" w:fill="FFFFFF"/>
            <w:tcMar>
              <w:top w:w="0" w:type="dxa"/>
              <w:left w:w="0" w:type="dxa"/>
              <w:bottom w:w="0" w:type="dxa"/>
              <w:right w:w="0" w:type="dxa"/>
            </w:tcMar>
            <w:vAlign w:val="center"/>
          </w:tcPr>
          <w:p w14:paraId="583378E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456" w:type="dxa"/>
            <w:shd w:val="clear" w:color="auto" w:fill="FFFFFF"/>
            <w:tcMar>
              <w:top w:w="0" w:type="dxa"/>
              <w:left w:w="0" w:type="dxa"/>
              <w:bottom w:w="0" w:type="dxa"/>
              <w:right w:w="0" w:type="dxa"/>
            </w:tcMar>
            <w:vAlign w:val="center"/>
          </w:tcPr>
          <w:p w14:paraId="49B11A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2A645D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14:paraId="18FDF995" w14:textId="77777777">
        <w:trPr>
          <w:cantSplit/>
          <w:jc w:val="center"/>
        </w:trPr>
        <w:tc>
          <w:tcPr>
            <w:tcW w:w="3456" w:type="dxa"/>
            <w:shd w:val="clear" w:color="auto" w:fill="FFFFFF"/>
            <w:tcMar>
              <w:top w:w="0" w:type="dxa"/>
              <w:left w:w="0" w:type="dxa"/>
              <w:bottom w:w="0" w:type="dxa"/>
              <w:right w:w="0" w:type="dxa"/>
            </w:tcMar>
            <w:vAlign w:val="center"/>
          </w:tcPr>
          <w:p w14:paraId="60F993F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56" w:type="dxa"/>
            <w:shd w:val="clear" w:color="auto" w:fill="FFFFFF"/>
            <w:tcMar>
              <w:top w:w="0" w:type="dxa"/>
              <w:left w:w="0" w:type="dxa"/>
              <w:bottom w:w="0" w:type="dxa"/>
              <w:right w:w="0" w:type="dxa"/>
            </w:tcMar>
            <w:vAlign w:val="center"/>
          </w:tcPr>
          <w:p w14:paraId="61ADBF9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4607" w:type="dxa"/>
            <w:shd w:val="clear" w:color="auto" w:fill="FFFFFF"/>
            <w:tcMar>
              <w:top w:w="0" w:type="dxa"/>
              <w:left w:w="0" w:type="dxa"/>
              <w:bottom w:w="0" w:type="dxa"/>
              <w:right w:w="0" w:type="dxa"/>
            </w:tcMar>
            <w:vAlign w:val="center"/>
          </w:tcPr>
          <w:p w14:paraId="619B2C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14:paraId="60880857" w14:textId="77777777">
        <w:trPr>
          <w:cantSplit/>
          <w:jc w:val="center"/>
        </w:trPr>
        <w:tc>
          <w:tcPr>
            <w:tcW w:w="3456" w:type="dxa"/>
            <w:shd w:val="clear" w:color="auto" w:fill="FFFFFF"/>
            <w:tcMar>
              <w:top w:w="0" w:type="dxa"/>
              <w:left w:w="0" w:type="dxa"/>
              <w:bottom w:w="0" w:type="dxa"/>
              <w:right w:w="0" w:type="dxa"/>
            </w:tcMar>
            <w:vAlign w:val="center"/>
          </w:tcPr>
          <w:p w14:paraId="625C8A8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456" w:type="dxa"/>
            <w:shd w:val="clear" w:color="auto" w:fill="FFFFFF"/>
            <w:tcMar>
              <w:top w:w="0" w:type="dxa"/>
              <w:left w:w="0" w:type="dxa"/>
              <w:bottom w:w="0" w:type="dxa"/>
              <w:right w:w="0" w:type="dxa"/>
            </w:tcMar>
            <w:vAlign w:val="center"/>
          </w:tcPr>
          <w:p w14:paraId="133BBF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763EC1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14:paraId="26767F4D" w14:textId="77777777">
        <w:trPr>
          <w:cantSplit/>
          <w:jc w:val="center"/>
        </w:trPr>
        <w:tc>
          <w:tcPr>
            <w:tcW w:w="3456" w:type="dxa"/>
            <w:shd w:val="clear" w:color="auto" w:fill="FFFFFF"/>
            <w:tcMar>
              <w:top w:w="0" w:type="dxa"/>
              <w:left w:w="0" w:type="dxa"/>
              <w:bottom w:w="0" w:type="dxa"/>
              <w:right w:w="0" w:type="dxa"/>
            </w:tcMar>
            <w:vAlign w:val="center"/>
          </w:tcPr>
          <w:p w14:paraId="5DB4E1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56" w:type="dxa"/>
            <w:shd w:val="clear" w:color="auto" w:fill="FFFFFF"/>
            <w:tcMar>
              <w:top w:w="0" w:type="dxa"/>
              <w:left w:w="0" w:type="dxa"/>
              <w:bottom w:w="0" w:type="dxa"/>
              <w:right w:w="0" w:type="dxa"/>
            </w:tcMar>
            <w:vAlign w:val="center"/>
          </w:tcPr>
          <w:p w14:paraId="7F2980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764093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14:paraId="4B1CBD42" w14:textId="77777777">
        <w:trPr>
          <w:cantSplit/>
          <w:jc w:val="center"/>
        </w:trPr>
        <w:tc>
          <w:tcPr>
            <w:tcW w:w="3456" w:type="dxa"/>
            <w:shd w:val="clear" w:color="auto" w:fill="FFFFFF"/>
            <w:tcMar>
              <w:top w:w="0" w:type="dxa"/>
              <w:left w:w="0" w:type="dxa"/>
              <w:bottom w:w="0" w:type="dxa"/>
              <w:right w:w="0" w:type="dxa"/>
            </w:tcMar>
            <w:vAlign w:val="center"/>
          </w:tcPr>
          <w:p w14:paraId="2AFE6EF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456" w:type="dxa"/>
            <w:shd w:val="clear" w:color="auto" w:fill="FFFFFF"/>
            <w:tcMar>
              <w:top w:w="0" w:type="dxa"/>
              <w:left w:w="0" w:type="dxa"/>
              <w:bottom w:w="0" w:type="dxa"/>
              <w:right w:w="0" w:type="dxa"/>
            </w:tcMar>
            <w:vAlign w:val="center"/>
          </w:tcPr>
          <w:p w14:paraId="7DF494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2AEC6C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14:paraId="6D93764A" w14:textId="77777777">
        <w:trPr>
          <w:cantSplit/>
          <w:jc w:val="center"/>
        </w:trPr>
        <w:tc>
          <w:tcPr>
            <w:tcW w:w="3456" w:type="dxa"/>
            <w:shd w:val="clear" w:color="auto" w:fill="FFFFFF"/>
            <w:tcMar>
              <w:top w:w="0" w:type="dxa"/>
              <w:left w:w="0" w:type="dxa"/>
              <w:bottom w:w="0" w:type="dxa"/>
              <w:right w:w="0" w:type="dxa"/>
            </w:tcMar>
            <w:vAlign w:val="center"/>
          </w:tcPr>
          <w:p w14:paraId="289567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56" w:type="dxa"/>
            <w:shd w:val="clear" w:color="auto" w:fill="FFFFFF"/>
            <w:tcMar>
              <w:top w:w="0" w:type="dxa"/>
              <w:left w:w="0" w:type="dxa"/>
              <w:bottom w:w="0" w:type="dxa"/>
              <w:right w:w="0" w:type="dxa"/>
            </w:tcMar>
            <w:vAlign w:val="center"/>
          </w:tcPr>
          <w:p w14:paraId="069ED1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4607" w:type="dxa"/>
            <w:shd w:val="clear" w:color="auto" w:fill="FFFFFF"/>
            <w:tcMar>
              <w:top w:w="0" w:type="dxa"/>
              <w:left w:w="0" w:type="dxa"/>
              <w:bottom w:w="0" w:type="dxa"/>
              <w:right w:w="0" w:type="dxa"/>
            </w:tcMar>
            <w:vAlign w:val="center"/>
          </w:tcPr>
          <w:p w14:paraId="15CCD1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14:paraId="6827F640" w14:textId="77777777">
        <w:trPr>
          <w:cantSplit/>
          <w:jc w:val="center"/>
        </w:trPr>
        <w:tc>
          <w:tcPr>
            <w:tcW w:w="3456" w:type="dxa"/>
            <w:shd w:val="clear" w:color="auto" w:fill="FFFFFF"/>
            <w:tcMar>
              <w:top w:w="0" w:type="dxa"/>
              <w:left w:w="0" w:type="dxa"/>
              <w:bottom w:w="0" w:type="dxa"/>
              <w:right w:w="0" w:type="dxa"/>
            </w:tcMar>
            <w:vAlign w:val="center"/>
          </w:tcPr>
          <w:p w14:paraId="4D2DDC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456" w:type="dxa"/>
            <w:shd w:val="clear" w:color="auto" w:fill="FFFFFF"/>
            <w:tcMar>
              <w:top w:w="0" w:type="dxa"/>
              <w:left w:w="0" w:type="dxa"/>
              <w:bottom w:w="0" w:type="dxa"/>
              <w:right w:w="0" w:type="dxa"/>
            </w:tcMar>
            <w:vAlign w:val="center"/>
          </w:tcPr>
          <w:p w14:paraId="736E695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DCCE2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14:paraId="7DE955C1" w14:textId="77777777">
        <w:trPr>
          <w:cantSplit/>
          <w:jc w:val="center"/>
        </w:trPr>
        <w:tc>
          <w:tcPr>
            <w:tcW w:w="3456" w:type="dxa"/>
            <w:shd w:val="clear" w:color="auto" w:fill="FFFFFF"/>
            <w:tcMar>
              <w:top w:w="0" w:type="dxa"/>
              <w:left w:w="0" w:type="dxa"/>
              <w:bottom w:w="0" w:type="dxa"/>
              <w:right w:w="0" w:type="dxa"/>
            </w:tcMar>
            <w:vAlign w:val="center"/>
          </w:tcPr>
          <w:p w14:paraId="601ED77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56" w:type="dxa"/>
            <w:shd w:val="clear" w:color="auto" w:fill="FFFFFF"/>
            <w:tcMar>
              <w:top w:w="0" w:type="dxa"/>
              <w:left w:w="0" w:type="dxa"/>
              <w:bottom w:w="0" w:type="dxa"/>
              <w:right w:w="0" w:type="dxa"/>
            </w:tcMar>
            <w:vAlign w:val="center"/>
          </w:tcPr>
          <w:p w14:paraId="1A3D68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4607" w:type="dxa"/>
            <w:shd w:val="clear" w:color="auto" w:fill="FFFFFF"/>
            <w:tcMar>
              <w:top w:w="0" w:type="dxa"/>
              <w:left w:w="0" w:type="dxa"/>
              <w:bottom w:w="0" w:type="dxa"/>
              <w:right w:w="0" w:type="dxa"/>
            </w:tcMar>
            <w:vAlign w:val="center"/>
          </w:tcPr>
          <w:p w14:paraId="40E074B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14:paraId="3E043471" w14:textId="77777777">
        <w:trPr>
          <w:cantSplit/>
          <w:jc w:val="center"/>
        </w:trPr>
        <w:tc>
          <w:tcPr>
            <w:tcW w:w="3456" w:type="dxa"/>
            <w:shd w:val="clear" w:color="auto" w:fill="FFFFFF"/>
            <w:tcMar>
              <w:top w:w="0" w:type="dxa"/>
              <w:left w:w="0" w:type="dxa"/>
              <w:bottom w:w="0" w:type="dxa"/>
              <w:right w:w="0" w:type="dxa"/>
            </w:tcMar>
            <w:vAlign w:val="center"/>
          </w:tcPr>
          <w:p w14:paraId="7B8BDA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456" w:type="dxa"/>
            <w:shd w:val="clear" w:color="auto" w:fill="FFFFFF"/>
            <w:tcMar>
              <w:top w:w="0" w:type="dxa"/>
              <w:left w:w="0" w:type="dxa"/>
              <w:bottom w:w="0" w:type="dxa"/>
              <w:right w:w="0" w:type="dxa"/>
            </w:tcMar>
            <w:vAlign w:val="center"/>
          </w:tcPr>
          <w:p w14:paraId="3F55D6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5B21E2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14:paraId="4CC49D58" w14:textId="77777777">
        <w:trPr>
          <w:cantSplit/>
          <w:jc w:val="center"/>
        </w:trPr>
        <w:tc>
          <w:tcPr>
            <w:tcW w:w="3456" w:type="dxa"/>
            <w:shd w:val="clear" w:color="auto" w:fill="FFFFFF"/>
            <w:tcMar>
              <w:top w:w="0" w:type="dxa"/>
              <w:left w:w="0" w:type="dxa"/>
              <w:bottom w:w="0" w:type="dxa"/>
              <w:right w:w="0" w:type="dxa"/>
            </w:tcMar>
            <w:vAlign w:val="center"/>
          </w:tcPr>
          <w:p w14:paraId="425CAD5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56" w:type="dxa"/>
            <w:shd w:val="clear" w:color="auto" w:fill="FFFFFF"/>
            <w:tcMar>
              <w:top w:w="0" w:type="dxa"/>
              <w:left w:w="0" w:type="dxa"/>
              <w:bottom w:w="0" w:type="dxa"/>
              <w:right w:w="0" w:type="dxa"/>
            </w:tcMar>
            <w:vAlign w:val="center"/>
          </w:tcPr>
          <w:p w14:paraId="7872B7B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4607" w:type="dxa"/>
            <w:shd w:val="clear" w:color="auto" w:fill="FFFFFF"/>
            <w:tcMar>
              <w:top w:w="0" w:type="dxa"/>
              <w:left w:w="0" w:type="dxa"/>
              <w:bottom w:w="0" w:type="dxa"/>
              <w:right w:w="0" w:type="dxa"/>
            </w:tcMar>
            <w:vAlign w:val="center"/>
          </w:tcPr>
          <w:p w14:paraId="63FF1B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14:paraId="23E39D05" w14:textId="77777777">
        <w:trPr>
          <w:cantSplit/>
          <w:jc w:val="center"/>
        </w:trPr>
        <w:tc>
          <w:tcPr>
            <w:tcW w:w="3456" w:type="dxa"/>
            <w:shd w:val="clear" w:color="auto" w:fill="FFFFFF"/>
            <w:tcMar>
              <w:top w:w="0" w:type="dxa"/>
              <w:left w:w="0" w:type="dxa"/>
              <w:bottom w:w="0" w:type="dxa"/>
              <w:right w:w="0" w:type="dxa"/>
            </w:tcMar>
            <w:vAlign w:val="center"/>
          </w:tcPr>
          <w:p w14:paraId="2DD51C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456" w:type="dxa"/>
            <w:shd w:val="clear" w:color="auto" w:fill="FFFFFF"/>
            <w:tcMar>
              <w:top w:w="0" w:type="dxa"/>
              <w:left w:w="0" w:type="dxa"/>
              <w:bottom w:w="0" w:type="dxa"/>
              <w:right w:w="0" w:type="dxa"/>
            </w:tcMar>
            <w:vAlign w:val="center"/>
          </w:tcPr>
          <w:p w14:paraId="63C36F6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5B95FBA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14:paraId="00FFA9E1" w14:textId="77777777">
        <w:trPr>
          <w:cantSplit/>
          <w:jc w:val="center"/>
        </w:trPr>
        <w:tc>
          <w:tcPr>
            <w:tcW w:w="3456" w:type="dxa"/>
            <w:shd w:val="clear" w:color="auto" w:fill="FFFFFF"/>
            <w:tcMar>
              <w:top w:w="0" w:type="dxa"/>
              <w:left w:w="0" w:type="dxa"/>
              <w:bottom w:w="0" w:type="dxa"/>
              <w:right w:w="0" w:type="dxa"/>
            </w:tcMar>
            <w:vAlign w:val="center"/>
          </w:tcPr>
          <w:p w14:paraId="6E0B85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56" w:type="dxa"/>
            <w:shd w:val="clear" w:color="auto" w:fill="FFFFFF"/>
            <w:tcMar>
              <w:top w:w="0" w:type="dxa"/>
              <w:left w:w="0" w:type="dxa"/>
              <w:bottom w:w="0" w:type="dxa"/>
              <w:right w:w="0" w:type="dxa"/>
            </w:tcMar>
            <w:vAlign w:val="center"/>
          </w:tcPr>
          <w:p w14:paraId="4B0DAB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14:paraId="6666636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14:paraId="6F65892A" w14:textId="77777777">
        <w:trPr>
          <w:cantSplit/>
          <w:jc w:val="center"/>
        </w:trPr>
        <w:tc>
          <w:tcPr>
            <w:tcW w:w="3456" w:type="dxa"/>
            <w:shd w:val="clear" w:color="auto" w:fill="FFFFFF"/>
            <w:tcMar>
              <w:top w:w="0" w:type="dxa"/>
              <w:left w:w="0" w:type="dxa"/>
              <w:bottom w:w="0" w:type="dxa"/>
              <w:right w:w="0" w:type="dxa"/>
            </w:tcMar>
            <w:vAlign w:val="center"/>
          </w:tcPr>
          <w:p w14:paraId="6B24D9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456" w:type="dxa"/>
            <w:shd w:val="clear" w:color="auto" w:fill="FFFFFF"/>
            <w:tcMar>
              <w:top w:w="0" w:type="dxa"/>
              <w:left w:w="0" w:type="dxa"/>
              <w:bottom w:w="0" w:type="dxa"/>
              <w:right w:w="0" w:type="dxa"/>
            </w:tcMar>
            <w:vAlign w:val="center"/>
          </w:tcPr>
          <w:p w14:paraId="7FAD90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407F51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14:paraId="0AC13496" w14:textId="77777777">
        <w:trPr>
          <w:cantSplit/>
          <w:jc w:val="center"/>
        </w:trPr>
        <w:tc>
          <w:tcPr>
            <w:tcW w:w="3456" w:type="dxa"/>
            <w:shd w:val="clear" w:color="auto" w:fill="FFFFFF"/>
            <w:tcMar>
              <w:top w:w="0" w:type="dxa"/>
              <w:left w:w="0" w:type="dxa"/>
              <w:bottom w:w="0" w:type="dxa"/>
              <w:right w:w="0" w:type="dxa"/>
            </w:tcMar>
            <w:vAlign w:val="center"/>
          </w:tcPr>
          <w:p w14:paraId="254BF3E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56" w:type="dxa"/>
            <w:shd w:val="clear" w:color="auto" w:fill="FFFFFF"/>
            <w:tcMar>
              <w:top w:w="0" w:type="dxa"/>
              <w:left w:w="0" w:type="dxa"/>
              <w:bottom w:w="0" w:type="dxa"/>
              <w:right w:w="0" w:type="dxa"/>
            </w:tcMar>
            <w:vAlign w:val="center"/>
          </w:tcPr>
          <w:p w14:paraId="6DD921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14:paraId="3DF8BEE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14:paraId="5058C46E" w14:textId="77777777">
        <w:trPr>
          <w:cantSplit/>
          <w:jc w:val="center"/>
        </w:trPr>
        <w:tc>
          <w:tcPr>
            <w:tcW w:w="3456" w:type="dxa"/>
            <w:shd w:val="clear" w:color="auto" w:fill="FFFFFF"/>
            <w:tcMar>
              <w:top w:w="0" w:type="dxa"/>
              <w:left w:w="0" w:type="dxa"/>
              <w:bottom w:w="0" w:type="dxa"/>
              <w:right w:w="0" w:type="dxa"/>
            </w:tcMar>
            <w:vAlign w:val="center"/>
          </w:tcPr>
          <w:p w14:paraId="310B11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456" w:type="dxa"/>
            <w:shd w:val="clear" w:color="auto" w:fill="FFFFFF"/>
            <w:tcMar>
              <w:top w:w="0" w:type="dxa"/>
              <w:left w:w="0" w:type="dxa"/>
              <w:bottom w:w="0" w:type="dxa"/>
              <w:right w:w="0" w:type="dxa"/>
            </w:tcMar>
            <w:vAlign w:val="center"/>
          </w:tcPr>
          <w:p w14:paraId="10AEC96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1C71AF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14:paraId="0718AE02" w14:textId="77777777">
        <w:trPr>
          <w:cantSplit/>
          <w:jc w:val="center"/>
        </w:trPr>
        <w:tc>
          <w:tcPr>
            <w:tcW w:w="3456" w:type="dxa"/>
            <w:shd w:val="clear" w:color="auto" w:fill="FFFFFF"/>
            <w:tcMar>
              <w:top w:w="0" w:type="dxa"/>
              <w:left w:w="0" w:type="dxa"/>
              <w:bottom w:w="0" w:type="dxa"/>
              <w:right w:w="0" w:type="dxa"/>
            </w:tcMar>
            <w:vAlign w:val="center"/>
          </w:tcPr>
          <w:p w14:paraId="78748D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56" w:type="dxa"/>
            <w:shd w:val="clear" w:color="auto" w:fill="FFFFFF"/>
            <w:tcMar>
              <w:top w:w="0" w:type="dxa"/>
              <w:left w:w="0" w:type="dxa"/>
              <w:bottom w:w="0" w:type="dxa"/>
              <w:right w:w="0" w:type="dxa"/>
            </w:tcMar>
            <w:vAlign w:val="center"/>
          </w:tcPr>
          <w:p w14:paraId="2A5E69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4607" w:type="dxa"/>
            <w:shd w:val="clear" w:color="auto" w:fill="FFFFFF"/>
            <w:tcMar>
              <w:top w:w="0" w:type="dxa"/>
              <w:left w:w="0" w:type="dxa"/>
              <w:bottom w:w="0" w:type="dxa"/>
              <w:right w:w="0" w:type="dxa"/>
            </w:tcMar>
            <w:vAlign w:val="center"/>
          </w:tcPr>
          <w:p w14:paraId="02F188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14:paraId="2E73DBC3" w14:textId="77777777">
        <w:trPr>
          <w:cantSplit/>
          <w:jc w:val="center"/>
        </w:trPr>
        <w:tc>
          <w:tcPr>
            <w:tcW w:w="3456" w:type="dxa"/>
            <w:shd w:val="clear" w:color="auto" w:fill="FFFFFF"/>
            <w:tcMar>
              <w:top w:w="0" w:type="dxa"/>
              <w:left w:w="0" w:type="dxa"/>
              <w:bottom w:w="0" w:type="dxa"/>
              <w:right w:w="0" w:type="dxa"/>
            </w:tcMar>
            <w:vAlign w:val="center"/>
          </w:tcPr>
          <w:p w14:paraId="58D83E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456" w:type="dxa"/>
            <w:shd w:val="clear" w:color="auto" w:fill="FFFFFF"/>
            <w:tcMar>
              <w:top w:w="0" w:type="dxa"/>
              <w:left w:w="0" w:type="dxa"/>
              <w:bottom w:w="0" w:type="dxa"/>
              <w:right w:w="0" w:type="dxa"/>
            </w:tcMar>
            <w:vAlign w:val="center"/>
          </w:tcPr>
          <w:p w14:paraId="7ADAC3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358E48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14:paraId="445D1DAD" w14:textId="77777777">
        <w:trPr>
          <w:cantSplit/>
          <w:jc w:val="center"/>
        </w:trPr>
        <w:tc>
          <w:tcPr>
            <w:tcW w:w="3456" w:type="dxa"/>
            <w:shd w:val="clear" w:color="auto" w:fill="FFFFFF"/>
            <w:tcMar>
              <w:top w:w="0" w:type="dxa"/>
              <w:left w:w="0" w:type="dxa"/>
              <w:bottom w:w="0" w:type="dxa"/>
              <w:right w:w="0" w:type="dxa"/>
            </w:tcMar>
            <w:vAlign w:val="center"/>
          </w:tcPr>
          <w:p w14:paraId="2DC293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456" w:type="dxa"/>
            <w:shd w:val="clear" w:color="auto" w:fill="FFFFFF"/>
            <w:tcMar>
              <w:top w:w="0" w:type="dxa"/>
              <w:left w:w="0" w:type="dxa"/>
              <w:bottom w:w="0" w:type="dxa"/>
              <w:right w:w="0" w:type="dxa"/>
            </w:tcMar>
            <w:vAlign w:val="center"/>
          </w:tcPr>
          <w:p w14:paraId="1CA21A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4607" w:type="dxa"/>
            <w:shd w:val="clear" w:color="auto" w:fill="FFFFFF"/>
            <w:tcMar>
              <w:top w:w="0" w:type="dxa"/>
              <w:left w:w="0" w:type="dxa"/>
              <w:bottom w:w="0" w:type="dxa"/>
              <w:right w:w="0" w:type="dxa"/>
            </w:tcMar>
            <w:vAlign w:val="center"/>
          </w:tcPr>
          <w:p w14:paraId="11D8C72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(0.17 - 0.52)</w:t>
            </w:r>
          </w:p>
        </w:tc>
      </w:tr>
      <w:tr w:rsidR="00785886" w14:paraId="75397836" w14:textId="77777777">
        <w:trPr>
          <w:cantSplit/>
          <w:jc w:val="center"/>
        </w:trPr>
        <w:tc>
          <w:tcPr>
            <w:tcW w:w="3456" w:type="dxa"/>
            <w:shd w:val="clear" w:color="auto" w:fill="FFFFFF"/>
            <w:tcMar>
              <w:top w:w="0" w:type="dxa"/>
              <w:left w:w="0" w:type="dxa"/>
              <w:bottom w:w="0" w:type="dxa"/>
              <w:right w:w="0" w:type="dxa"/>
            </w:tcMar>
            <w:vAlign w:val="center"/>
          </w:tcPr>
          <w:p w14:paraId="43484F0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Tucannon River</w:t>
            </w:r>
          </w:p>
        </w:tc>
        <w:tc>
          <w:tcPr>
            <w:tcW w:w="3456" w:type="dxa"/>
            <w:shd w:val="clear" w:color="auto" w:fill="FFFFFF"/>
            <w:tcMar>
              <w:top w:w="0" w:type="dxa"/>
              <w:left w:w="0" w:type="dxa"/>
              <w:bottom w:w="0" w:type="dxa"/>
              <w:right w:w="0" w:type="dxa"/>
            </w:tcMar>
            <w:vAlign w:val="center"/>
          </w:tcPr>
          <w:p w14:paraId="480C05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104655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(0.48 - 0.83)</w:t>
            </w:r>
          </w:p>
        </w:tc>
      </w:tr>
      <w:tr w:rsidR="00785886" w14:paraId="7075C650" w14:textId="77777777">
        <w:trPr>
          <w:cantSplit/>
          <w:jc w:val="center"/>
        </w:trPr>
        <w:tc>
          <w:tcPr>
            <w:tcW w:w="3456" w:type="dxa"/>
            <w:shd w:val="clear" w:color="auto" w:fill="FFFFFF"/>
            <w:tcMar>
              <w:top w:w="0" w:type="dxa"/>
              <w:left w:w="0" w:type="dxa"/>
              <w:bottom w:w="0" w:type="dxa"/>
              <w:right w:w="0" w:type="dxa"/>
            </w:tcMar>
            <w:vAlign w:val="center"/>
          </w:tcPr>
          <w:p w14:paraId="38C59B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56" w:type="dxa"/>
            <w:shd w:val="clear" w:color="auto" w:fill="FFFFFF"/>
            <w:tcMar>
              <w:top w:w="0" w:type="dxa"/>
              <w:left w:w="0" w:type="dxa"/>
              <w:bottom w:w="0" w:type="dxa"/>
              <w:right w:w="0" w:type="dxa"/>
            </w:tcMar>
            <w:vAlign w:val="center"/>
          </w:tcPr>
          <w:p w14:paraId="0FDAA0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515CCEC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(0.0000000000018 -   1)</w:t>
            </w:r>
          </w:p>
        </w:tc>
      </w:tr>
      <w:tr w:rsidR="00785886" w14:paraId="4C9FAC1D" w14:textId="77777777">
        <w:trPr>
          <w:cantSplit/>
          <w:jc w:val="center"/>
        </w:trPr>
        <w:tc>
          <w:tcPr>
            <w:tcW w:w="3456" w:type="dxa"/>
            <w:shd w:val="clear" w:color="auto" w:fill="FFFFFF"/>
            <w:tcMar>
              <w:top w:w="0" w:type="dxa"/>
              <w:left w:w="0" w:type="dxa"/>
              <w:bottom w:w="0" w:type="dxa"/>
              <w:right w:w="0" w:type="dxa"/>
            </w:tcMar>
            <w:vAlign w:val="center"/>
          </w:tcPr>
          <w:p w14:paraId="7145EE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456" w:type="dxa"/>
            <w:shd w:val="clear" w:color="auto" w:fill="FFFFFF"/>
            <w:tcMar>
              <w:top w:w="0" w:type="dxa"/>
              <w:left w:w="0" w:type="dxa"/>
              <w:bottom w:w="0" w:type="dxa"/>
              <w:right w:w="0" w:type="dxa"/>
            </w:tcMar>
            <w:vAlign w:val="center"/>
          </w:tcPr>
          <w:p w14:paraId="22D53C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696E6ED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(0.0000028 -   1)</w:t>
            </w:r>
          </w:p>
        </w:tc>
      </w:tr>
      <w:tr w:rsidR="00785886" w14:paraId="0C2F6ABE" w14:textId="77777777">
        <w:trPr>
          <w:cantSplit/>
          <w:jc w:val="center"/>
        </w:trPr>
        <w:tc>
          <w:tcPr>
            <w:tcW w:w="3456" w:type="dxa"/>
            <w:shd w:val="clear" w:color="auto" w:fill="FFFFFF"/>
            <w:tcMar>
              <w:top w:w="0" w:type="dxa"/>
              <w:left w:w="0" w:type="dxa"/>
              <w:bottom w:w="0" w:type="dxa"/>
              <w:right w:w="0" w:type="dxa"/>
            </w:tcMar>
            <w:vAlign w:val="center"/>
          </w:tcPr>
          <w:p w14:paraId="249AA53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56" w:type="dxa"/>
            <w:shd w:val="clear" w:color="auto" w:fill="FFFFFF"/>
            <w:tcMar>
              <w:top w:w="0" w:type="dxa"/>
              <w:left w:w="0" w:type="dxa"/>
              <w:bottom w:w="0" w:type="dxa"/>
              <w:right w:w="0" w:type="dxa"/>
            </w:tcMar>
            <w:vAlign w:val="center"/>
          </w:tcPr>
          <w:p w14:paraId="5BC1BA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3215DF9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 (0.0000000003 -   1)</w:t>
            </w:r>
          </w:p>
        </w:tc>
      </w:tr>
      <w:tr w:rsidR="00785886" w14:paraId="60F7B2A9" w14:textId="77777777">
        <w:trPr>
          <w:cantSplit/>
          <w:jc w:val="center"/>
        </w:trPr>
        <w:tc>
          <w:tcPr>
            <w:tcW w:w="3456" w:type="dxa"/>
            <w:shd w:val="clear" w:color="auto" w:fill="FFFFFF"/>
            <w:tcMar>
              <w:top w:w="0" w:type="dxa"/>
              <w:left w:w="0" w:type="dxa"/>
              <w:bottom w:w="0" w:type="dxa"/>
              <w:right w:w="0" w:type="dxa"/>
            </w:tcMar>
            <w:vAlign w:val="center"/>
          </w:tcPr>
          <w:p w14:paraId="121EA8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456" w:type="dxa"/>
            <w:shd w:val="clear" w:color="auto" w:fill="FFFFFF"/>
            <w:tcMar>
              <w:top w:w="0" w:type="dxa"/>
              <w:left w:w="0" w:type="dxa"/>
              <w:bottom w:w="0" w:type="dxa"/>
              <w:right w:w="0" w:type="dxa"/>
            </w:tcMar>
            <w:vAlign w:val="center"/>
          </w:tcPr>
          <w:p w14:paraId="3D2201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5C987C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 (0.0000023 -   1)</w:t>
            </w:r>
          </w:p>
        </w:tc>
      </w:tr>
      <w:tr w:rsidR="00785886" w14:paraId="5709E698" w14:textId="77777777">
        <w:trPr>
          <w:cantSplit/>
          <w:jc w:val="center"/>
        </w:trPr>
        <w:tc>
          <w:tcPr>
            <w:tcW w:w="3456" w:type="dxa"/>
            <w:shd w:val="clear" w:color="auto" w:fill="FFFFFF"/>
            <w:tcMar>
              <w:top w:w="0" w:type="dxa"/>
              <w:left w:w="0" w:type="dxa"/>
              <w:bottom w:w="0" w:type="dxa"/>
              <w:right w:w="0" w:type="dxa"/>
            </w:tcMar>
            <w:vAlign w:val="center"/>
          </w:tcPr>
          <w:p w14:paraId="198DEB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56" w:type="dxa"/>
            <w:shd w:val="clear" w:color="auto" w:fill="FFFFFF"/>
            <w:tcMar>
              <w:top w:w="0" w:type="dxa"/>
              <w:left w:w="0" w:type="dxa"/>
              <w:bottom w:w="0" w:type="dxa"/>
              <w:right w:w="0" w:type="dxa"/>
            </w:tcMar>
            <w:vAlign w:val="center"/>
          </w:tcPr>
          <w:p w14:paraId="748F07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2E2185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(0.0000000000011 -   1)</w:t>
            </w:r>
          </w:p>
        </w:tc>
      </w:tr>
      <w:tr w:rsidR="00785886" w14:paraId="232791F0" w14:textId="77777777">
        <w:trPr>
          <w:cantSplit/>
          <w:jc w:val="center"/>
        </w:trPr>
        <w:tc>
          <w:tcPr>
            <w:tcW w:w="3456" w:type="dxa"/>
            <w:shd w:val="clear" w:color="auto" w:fill="FFFFFF"/>
            <w:tcMar>
              <w:top w:w="0" w:type="dxa"/>
              <w:left w:w="0" w:type="dxa"/>
              <w:bottom w:w="0" w:type="dxa"/>
              <w:right w:w="0" w:type="dxa"/>
            </w:tcMar>
            <w:vAlign w:val="center"/>
          </w:tcPr>
          <w:p w14:paraId="31E030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456" w:type="dxa"/>
            <w:shd w:val="clear" w:color="auto" w:fill="FFFFFF"/>
            <w:tcMar>
              <w:top w:w="0" w:type="dxa"/>
              <w:left w:w="0" w:type="dxa"/>
              <w:bottom w:w="0" w:type="dxa"/>
              <w:right w:w="0" w:type="dxa"/>
            </w:tcMar>
            <w:vAlign w:val="center"/>
          </w:tcPr>
          <w:p w14:paraId="00A542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5EE8C70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0.82 (0.0016 -   1)</w:t>
            </w:r>
          </w:p>
        </w:tc>
      </w:tr>
      <w:tr w:rsidR="00785886" w14:paraId="6CE0BB81" w14:textId="77777777">
        <w:trPr>
          <w:cantSplit/>
          <w:jc w:val="center"/>
        </w:trPr>
        <w:tc>
          <w:tcPr>
            <w:tcW w:w="3456" w:type="dxa"/>
            <w:shd w:val="clear" w:color="auto" w:fill="FFFFFF"/>
            <w:tcMar>
              <w:top w:w="0" w:type="dxa"/>
              <w:left w:w="0" w:type="dxa"/>
              <w:bottom w:w="0" w:type="dxa"/>
              <w:right w:w="0" w:type="dxa"/>
            </w:tcMar>
            <w:vAlign w:val="center"/>
          </w:tcPr>
          <w:p w14:paraId="40166C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56" w:type="dxa"/>
            <w:shd w:val="clear" w:color="auto" w:fill="FFFFFF"/>
            <w:tcMar>
              <w:top w:w="0" w:type="dxa"/>
              <w:left w:w="0" w:type="dxa"/>
              <w:bottom w:w="0" w:type="dxa"/>
              <w:right w:w="0" w:type="dxa"/>
            </w:tcMar>
            <w:vAlign w:val="center"/>
          </w:tcPr>
          <w:p w14:paraId="375E41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360B5C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0.0012 (0.00031 - 0.0024)</w:t>
            </w:r>
          </w:p>
        </w:tc>
      </w:tr>
      <w:tr w:rsidR="00785886" w14:paraId="437D1467" w14:textId="77777777">
        <w:trPr>
          <w:cantSplit/>
          <w:jc w:val="center"/>
        </w:trPr>
        <w:tc>
          <w:tcPr>
            <w:tcW w:w="3456" w:type="dxa"/>
            <w:shd w:val="clear" w:color="auto" w:fill="FFFFFF"/>
            <w:tcMar>
              <w:top w:w="0" w:type="dxa"/>
              <w:left w:w="0" w:type="dxa"/>
              <w:bottom w:w="0" w:type="dxa"/>
              <w:right w:w="0" w:type="dxa"/>
            </w:tcMar>
            <w:vAlign w:val="center"/>
          </w:tcPr>
          <w:p w14:paraId="048633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456" w:type="dxa"/>
            <w:shd w:val="clear" w:color="auto" w:fill="FFFFFF"/>
            <w:tcMar>
              <w:top w:w="0" w:type="dxa"/>
              <w:left w:w="0" w:type="dxa"/>
              <w:bottom w:w="0" w:type="dxa"/>
              <w:right w:w="0" w:type="dxa"/>
            </w:tcMar>
            <w:vAlign w:val="center"/>
          </w:tcPr>
          <w:p w14:paraId="2B6A2EE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shd w:val="clear" w:color="auto" w:fill="FFFFFF"/>
            <w:tcMar>
              <w:top w:w="0" w:type="dxa"/>
              <w:left w:w="0" w:type="dxa"/>
              <w:bottom w:w="0" w:type="dxa"/>
              <w:right w:w="0" w:type="dxa"/>
            </w:tcMar>
            <w:vAlign w:val="center"/>
          </w:tcPr>
          <w:p w14:paraId="2395C3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w:t>
            </w:r>
            <w:proofErr w:type="gramStart"/>
            <w:r>
              <w:rPr>
                <w:rFonts w:ascii="Times New Roman (Body)" w:eastAsia="Times New Roman (Body)" w:hAnsi="Times New Roman (Body)" w:cs="Times New Roman (Body)"/>
                <w:color w:val="000000"/>
                <w:sz w:val="20"/>
                <w:szCs w:val="20"/>
              </w:rPr>
              <w:t>(  1</w:t>
            </w:r>
            <w:proofErr w:type="gramEnd"/>
            <w:r>
              <w:rPr>
                <w:rFonts w:ascii="Times New Roman (Body)" w:eastAsia="Times New Roman (Body)" w:hAnsi="Times New Roman (Body)" w:cs="Times New Roman (Body)"/>
                <w:color w:val="000000"/>
                <w:sz w:val="20"/>
                <w:szCs w:val="20"/>
              </w:rPr>
              <w:t xml:space="preserve"> -   1)</w:t>
            </w:r>
          </w:p>
        </w:tc>
      </w:tr>
      <w:tr w:rsidR="00785886" w14:paraId="36D2732E" w14:textId="77777777">
        <w:trPr>
          <w:cantSplit/>
          <w:jc w:val="center"/>
        </w:trPr>
        <w:tc>
          <w:tcPr>
            <w:tcW w:w="3456" w:type="dxa"/>
            <w:shd w:val="clear" w:color="auto" w:fill="FFFFFF"/>
            <w:tcMar>
              <w:top w:w="0" w:type="dxa"/>
              <w:left w:w="0" w:type="dxa"/>
              <w:bottom w:w="0" w:type="dxa"/>
              <w:right w:w="0" w:type="dxa"/>
            </w:tcMar>
            <w:vAlign w:val="center"/>
          </w:tcPr>
          <w:p w14:paraId="3084952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56" w:type="dxa"/>
            <w:shd w:val="clear" w:color="auto" w:fill="FFFFFF"/>
            <w:tcMar>
              <w:top w:w="0" w:type="dxa"/>
              <w:left w:w="0" w:type="dxa"/>
              <w:bottom w:w="0" w:type="dxa"/>
              <w:right w:w="0" w:type="dxa"/>
            </w:tcMar>
            <w:vAlign w:val="center"/>
          </w:tcPr>
          <w:p w14:paraId="6959C1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4607" w:type="dxa"/>
            <w:shd w:val="clear" w:color="auto" w:fill="FFFFFF"/>
            <w:tcMar>
              <w:top w:w="0" w:type="dxa"/>
              <w:left w:w="0" w:type="dxa"/>
              <w:bottom w:w="0" w:type="dxa"/>
              <w:right w:w="0" w:type="dxa"/>
            </w:tcMar>
            <w:vAlign w:val="center"/>
          </w:tcPr>
          <w:p w14:paraId="33509E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0.88 (0.33 -   1)</w:t>
            </w:r>
          </w:p>
        </w:tc>
      </w:tr>
      <w:tr w:rsidR="00785886" w14:paraId="38D50EBF" w14:textId="77777777">
        <w:trPr>
          <w:cantSplit/>
          <w:jc w:val="center"/>
        </w:trPr>
        <w:tc>
          <w:tcPr>
            <w:tcW w:w="3456" w:type="dxa"/>
            <w:tcBorders>
              <w:bottom w:val="single" w:sz="16" w:space="0" w:color="666666"/>
            </w:tcBorders>
            <w:shd w:val="clear" w:color="auto" w:fill="FFFFFF"/>
            <w:tcMar>
              <w:top w:w="0" w:type="dxa"/>
              <w:left w:w="0" w:type="dxa"/>
              <w:bottom w:w="0" w:type="dxa"/>
              <w:right w:w="0" w:type="dxa"/>
            </w:tcMar>
            <w:vAlign w:val="center"/>
          </w:tcPr>
          <w:p w14:paraId="429985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456" w:type="dxa"/>
            <w:tcBorders>
              <w:bottom w:val="single" w:sz="16" w:space="0" w:color="666666"/>
            </w:tcBorders>
            <w:shd w:val="clear" w:color="auto" w:fill="FFFFFF"/>
            <w:tcMar>
              <w:top w:w="0" w:type="dxa"/>
              <w:left w:w="0" w:type="dxa"/>
              <w:bottom w:w="0" w:type="dxa"/>
              <w:right w:w="0" w:type="dxa"/>
            </w:tcMar>
            <w:vAlign w:val="center"/>
          </w:tcPr>
          <w:p w14:paraId="169CA44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4607" w:type="dxa"/>
            <w:tcBorders>
              <w:bottom w:val="single" w:sz="16" w:space="0" w:color="666666"/>
            </w:tcBorders>
            <w:shd w:val="clear" w:color="auto" w:fill="FFFFFF"/>
            <w:tcMar>
              <w:top w:w="0" w:type="dxa"/>
              <w:left w:w="0" w:type="dxa"/>
              <w:bottom w:w="0" w:type="dxa"/>
              <w:right w:w="0" w:type="dxa"/>
            </w:tcMar>
            <w:vAlign w:val="center"/>
          </w:tcPr>
          <w:p w14:paraId="125743E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(0.00000000058 - 0.67)</w:t>
            </w:r>
          </w:p>
        </w:tc>
      </w:tr>
    </w:tbl>
    <w:p w14:paraId="60A38BB4" w14:textId="77777777" w:rsidR="00785886" w:rsidRDefault="00C5045B">
      <w:pPr>
        <w:pStyle w:val="TableCaption"/>
      </w:pPr>
      <w:r>
        <w:rPr>
          <w:b/>
        </w:rPr>
        <w:t xml:space="preserve">Table </w:t>
      </w:r>
      <w:r>
        <w:rPr>
          <w:b/>
        </w:rPr>
        <w:fldChar w:fldCharType="begin"/>
      </w:r>
      <w:r>
        <w:rPr>
          <w:b/>
        </w:rPr>
        <w:instrText>SEQ tab \* Arabic</w:instrText>
      </w:r>
      <w:r>
        <w:rPr>
          <w:b/>
        </w:rPr>
        <w:fldChar w:fldCharType="separate"/>
      </w:r>
      <w:r w:rsidR="00BF08BD">
        <w:rPr>
          <w:b/>
          <w:noProof/>
        </w:rPr>
        <w:t>23</w:t>
      </w:r>
      <w:r>
        <w:rPr>
          <w:b/>
        </w:rPr>
        <w:fldChar w:fldCharType="end"/>
      </w:r>
      <w:r>
        <w:t>: Movement probabilities for Imnaha River Steelhead.</w:t>
      </w:r>
    </w:p>
    <w:tbl>
      <w:tblPr>
        <w:tblW w:w="0" w:type="auto"/>
        <w:jc w:val="center"/>
        <w:tblLayout w:type="fixed"/>
        <w:tblLook w:val="0420" w:firstRow="1" w:lastRow="0" w:firstColumn="0" w:lastColumn="0" w:noHBand="0" w:noVBand="1"/>
      </w:tblPr>
      <w:tblGrid>
        <w:gridCol w:w="3131"/>
        <w:gridCol w:w="3131"/>
        <w:gridCol w:w="5258"/>
      </w:tblGrid>
      <w:tr w:rsidR="00785886" w14:paraId="113AC873" w14:textId="77777777">
        <w:trPr>
          <w:cantSplit/>
          <w:tblHeader/>
          <w:jc w:val="center"/>
        </w:trPr>
        <w:tc>
          <w:tcPr>
            <w:tcW w:w="31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335B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from</w:t>
            </w:r>
          </w:p>
        </w:tc>
        <w:tc>
          <w:tcPr>
            <w:tcW w:w="31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5662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to</w:t>
            </w:r>
          </w:p>
        </w:tc>
        <w:tc>
          <w:tcPr>
            <w:tcW w:w="525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0F9E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rPr>
              <w:t>probability</w:t>
            </w:r>
          </w:p>
        </w:tc>
      </w:tr>
      <w:tr w:rsidR="00785886" w14:paraId="1EA91D38" w14:textId="77777777">
        <w:trPr>
          <w:cantSplit/>
          <w:jc w:val="center"/>
        </w:trPr>
        <w:tc>
          <w:tcPr>
            <w:tcW w:w="3131" w:type="dxa"/>
            <w:shd w:val="clear" w:color="auto" w:fill="FFFFFF"/>
            <w:tcMar>
              <w:top w:w="0" w:type="dxa"/>
              <w:left w:w="0" w:type="dxa"/>
              <w:bottom w:w="0" w:type="dxa"/>
              <w:right w:w="0" w:type="dxa"/>
            </w:tcMar>
            <w:vAlign w:val="center"/>
          </w:tcPr>
          <w:p w14:paraId="1728B0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131" w:type="dxa"/>
            <w:shd w:val="clear" w:color="auto" w:fill="FFFFFF"/>
            <w:tcMar>
              <w:top w:w="0" w:type="dxa"/>
              <w:left w:w="0" w:type="dxa"/>
              <w:bottom w:w="0" w:type="dxa"/>
              <w:right w:w="0" w:type="dxa"/>
            </w:tcMar>
            <w:vAlign w:val="center"/>
          </w:tcPr>
          <w:p w14:paraId="0F167E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14:paraId="6CEEC2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0.98 (0.97 - 0.99)</w:t>
            </w:r>
          </w:p>
        </w:tc>
      </w:tr>
      <w:tr w:rsidR="00785886" w14:paraId="1DFB48D9" w14:textId="77777777">
        <w:trPr>
          <w:cantSplit/>
          <w:jc w:val="center"/>
        </w:trPr>
        <w:tc>
          <w:tcPr>
            <w:tcW w:w="3131" w:type="dxa"/>
            <w:shd w:val="clear" w:color="auto" w:fill="FFFFFF"/>
            <w:tcMar>
              <w:top w:w="0" w:type="dxa"/>
              <w:left w:w="0" w:type="dxa"/>
              <w:bottom w:w="0" w:type="dxa"/>
              <w:right w:w="0" w:type="dxa"/>
            </w:tcMar>
            <w:vAlign w:val="center"/>
          </w:tcPr>
          <w:p w14:paraId="58D2AA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3131" w:type="dxa"/>
            <w:shd w:val="clear" w:color="auto" w:fill="FFFFFF"/>
            <w:tcMar>
              <w:top w:w="0" w:type="dxa"/>
              <w:left w:w="0" w:type="dxa"/>
              <w:bottom w:w="0" w:type="dxa"/>
              <w:right w:w="0" w:type="dxa"/>
            </w:tcMar>
            <w:vAlign w:val="center"/>
          </w:tcPr>
          <w:p w14:paraId="24D4D9E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14B926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 (0.014 - 0.027)</w:t>
            </w:r>
          </w:p>
        </w:tc>
      </w:tr>
      <w:tr w:rsidR="00785886" w14:paraId="096FEF2D" w14:textId="77777777">
        <w:trPr>
          <w:cantSplit/>
          <w:jc w:val="center"/>
        </w:trPr>
        <w:tc>
          <w:tcPr>
            <w:tcW w:w="3131" w:type="dxa"/>
            <w:shd w:val="clear" w:color="auto" w:fill="FFFFFF"/>
            <w:tcMar>
              <w:top w:w="0" w:type="dxa"/>
              <w:left w:w="0" w:type="dxa"/>
              <w:bottom w:w="0" w:type="dxa"/>
              <w:right w:w="0" w:type="dxa"/>
            </w:tcMar>
            <w:vAlign w:val="center"/>
          </w:tcPr>
          <w:p w14:paraId="4C2669E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14:paraId="78B977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mouth to BON</w:t>
            </w:r>
          </w:p>
        </w:tc>
        <w:tc>
          <w:tcPr>
            <w:tcW w:w="5258" w:type="dxa"/>
            <w:shd w:val="clear" w:color="auto" w:fill="FFFFFF"/>
            <w:tcMar>
              <w:top w:w="0" w:type="dxa"/>
              <w:left w:w="0" w:type="dxa"/>
              <w:bottom w:w="0" w:type="dxa"/>
              <w:right w:w="0" w:type="dxa"/>
            </w:tcMar>
            <w:vAlign w:val="center"/>
          </w:tcPr>
          <w:p w14:paraId="7E366F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(0.018 - 0.02)</w:t>
            </w:r>
          </w:p>
        </w:tc>
      </w:tr>
      <w:tr w:rsidR="00785886" w14:paraId="5112129D" w14:textId="77777777">
        <w:trPr>
          <w:cantSplit/>
          <w:jc w:val="center"/>
        </w:trPr>
        <w:tc>
          <w:tcPr>
            <w:tcW w:w="3131" w:type="dxa"/>
            <w:shd w:val="clear" w:color="auto" w:fill="FFFFFF"/>
            <w:tcMar>
              <w:top w:w="0" w:type="dxa"/>
              <w:left w:w="0" w:type="dxa"/>
              <w:bottom w:w="0" w:type="dxa"/>
              <w:right w:w="0" w:type="dxa"/>
            </w:tcMar>
            <w:vAlign w:val="center"/>
          </w:tcPr>
          <w:p w14:paraId="2637475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14:paraId="31B9DF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14:paraId="42D06D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0.69 (0.69 - 0.7)</w:t>
            </w:r>
          </w:p>
        </w:tc>
      </w:tr>
      <w:tr w:rsidR="00785886" w14:paraId="374AE71A" w14:textId="77777777">
        <w:trPr>
          <w:cantSplit/>
          <w:jc w:val="center"/>
        </w:trPr>
        <w:tc>
          <w:tcPr>
            <w:tcW w:w="3131" w:type="dxa"/>
            <w:shd w:val="clear" w:color="auto" w:fill="FFFFFF"/>
            <w:tcMar>
              <w:top w:w="0" w:type="dxa"/>
              <w:left w:w="0" w:type="dxa"/>
              <w:bottom w:w="0" w:type="dxa"/>
              <w:right w:w="0" w:type="dxa"/>
            </w:tcMar>
            <w:vAlign w:val="center"/>
          </w:tcPr>
          <w:p w14:paraId="3D60FE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14:paraId="4D10832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5258" w:type="dxa"/>
            <w:shd w:val="clear" w:color="auto" w:fill="FFFFFF"/>
            <w:tcMar>
              <w:top w:w="0" w:type="dxa"/>
              <w:left w:w="0" w:type="dxa"/>
              <w:bottom w:w="0" w:type="dxa"/>
              <w:right w:w="0" w:type="dxa"/>
            </w:tcMar>
            <w:vAlign w:val="center"/>
          </w:tcPr>
          <w:p w14:paraId="0D84B6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0.12 (0.11 - 0.13)</w:t>
            </w:r>
          </w:p>
        </w:tc>
      </w:tr>
      <w:tr w:rsidR="00785886" w14:paraId="6D698BB5" w14:textId="77777777">
        <w:trPr>
          <w:cantSplit/>
          <w:jc w:val="center"/>
        </w:trPr>
        <w:tc>
          <w:tcPr>
            <w:tcW w:w="3131" w:type="dxa"/>
            <w:shd w:val="clear" w:color="auto" w:fill="FFFFFF"/>
            <w:tcMar>
              <w:top w:w="0" w:type="dxa"/>
              <w:left w:w="0" w:type="dxa"/>
              <w:bottom w:w="0" w:type="dxa"/>
              <w:right w:w="0" w:type="dxa"/>
            </w:tcMar>
            <w:vAlign w:val="center"/>
          </w:tcPr>
          <w:p w14:paraId="4F909A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14:paraId="797A5F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5258" w:type="dxa"/>
            <w:shd w:val="clear" w:color="auto" w:fill="FFFFFF"/>
            <w:tcMar>
              <w:top w:w="0" w:type="dxa"/>
              <w:left w:w="0" w:type="dxa"/>
              <w:bottom w:w="0" w:type="dxa"/>
              <w:right w:w="0" w:type="dxa"/>
            </w:tcMar>
            <w:vAlign w:val="center"/>
          </w:tcPr>
          <w:p w14:paraId="66BCA0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0.0037 (0.0028 - 0.005)</w:t>
            </w:r>
          </w:p>
        </w:tc>
      </w:tr>
      <w:tr w:rsidR="00785886" w14:paraId="7EEDCA26" w14:textId="77777777">
        <w:trPr>
          <w:cantSplit/>
          <w:jc w:val="center"/>
        </w:trPr>
        <w:tc>
          <w:tcPr>
            <w:tcW w:w="3131" w:type="dxa"/>
            <w:shd w:val="clear" w:color="auto" w:fill="FFFFFF"/>
            <w:tcMar>
              <w:top w:w="0" w:type="dxa"/>
              <w:left w:w="0" w:type="dxa"/>
              <w:bottom w:w="0" w:type="dxa"/>
              <w:right w:w="0" w:type="dxa"/>
            </w:tcMar>
            <w:vAlign w:val="center"/>
          </w:tcPr>
          <w:p w14:paraId="05218A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14:paraId="72BFB2A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5258" w:type="dxa"/>
            <w:shd w:val="clear" w:color="auto" w:fill="FFFFFF"/>
            <w:tcMar>
              <w:top w:w="0" w:type="dxa"/>
              <w:left w:w="0" w:type="dxa"/>
              <w:bottom w:w="0" w:type="dxa"/>
              <w:right w:w="0" w:type="dxa"/>
            </w:tcMar>
            <w:vAlign w:val="center"/>
          </w:tcPr>
          <w:p w14:paraId="3F3568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0.0018 (0.0011 - 0.0027)</w:t>
            </w:r>
          </w:p>
        </w:tc>
      </w:tr>
      <w:tr w:rsidR="00785886" w14:paraId="0541B9A3" w14:textId="77777777">
        <w:trPr>
          <w:cantSplit/>
          <w:jc w:val="center"/>
        </w:trPr>
        <w:tc>
          <w:tcPr>
            <w:tcW w:w="3131" w:type="dxa"/>
            <w:shd w:val="clear" w:color="auto" w:fill="FFFFFF"/>
            <w:tcMar>
              <w:top w:w="0" w:type="dxa"/>
              <w:left w:w="0" w:type="dxa"/>
              <w:bottom w:w="0" w:type="dxa"/>
              <w:right w:w="0" w:type="dxa"/>
            </w:tcMar>
            <w:vAlign w:val="center"/>
          </w:tcPr>
          <w:p w14:paraId="0370FEA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14:paraId="20E62769"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5258" w:type="dxa"/>
            <w:shd w:val="clear" w:color="auto" w:fill="FFFFFF"/>
            <w:tcMar>
              <w:top w:w="0" w:type="dxa"/>
              <w:left w:w="0" w:type="dxa"/>
              <w:bottom w:w="0" w:type="dxa"/>
              <w:right w:w="0" w:type="dxa"/>
            </w:tcMar>
            <w:vAlign w:val="center"/>
          </w:tcPr>
          <w:p w14:paraId="388299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0.00018 (0.00006 - 0.00035)</w:t>
            </w:r>
          </w:p>
        </w:tc>
      </w:tr>
      <w:tr w:rsidR="00785886" w14:paraId="40196CCB" w14:textId="77777777">
        <w:trPr>
          <w:cantSplit/>
          <w:jc w:val="center"/>
        </w:trPr>
        <w:tc>
          <w:tcPr>
            <w:tcW w:w="3131" w:type="dxa"/>
            <w:shd w:val="clear" w:color="auto" w:fill="FFFFFF"/>
            <w:tcMar>
              <w:top w:w="0" w:type="dxa"/>
              <w:left w:w="0" w:type="dxa"/>
              <w:bottom w:w="0" w:type="dxa"/>
              <w:right w:w="0" w:type="dxa"/>
            </w:tcMar>
            <w:vAlign w:val="center"/>
          </w:tcPr>
          <w:p w14:paraId="457B4E9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14:paraId="268225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5258" w:type="dxa"/>
            <w:shd w:val="clear" w:color="auto" w:fill="FFFFFF"/>
            <w:tcMar>
              <w:top w:w="0" w:type="dxa"/>
              <w:left w:w="0" w:type="dxa"/>
              <w:bottom w:w="0" w:type="dxa"/>
              <w:right w:w="0" w:type="dxa"/>
            </w:tcMar>
            <w:vAlign w:val="center"/>
          </w:tcPr>
          <w:p w14:paraId="69DC36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0.0014 (0.001 - 0.0018)</w:t>
            </w:r>
          </w:p>
        </w:tc>
      </w:tr>
      <w:tr w:rsidR="00785886" w14:paraId="732EA83A" w14:textId="77777777">
        <w:trPr>
          <w:cantSplit/>
          <w:jc w:val="center"/>
        </w:trPr>
        <w:tc>
          <w:tcPr>
            <w:tcW w:w="3131" w:type="dxa"/>
            <w:shd w:val="clear" w:color="auto" w:fill="FFFFFF"/>
            <w:tcMar>
              <w:top w:w="0" w:type="dxa"/>
              <w:left w:w="0" w:type="dxa"/>
              <w:bottom w:w="0" w:type="dxa"/>
              <w:right w:w="0" w:type="dxa"/>
            </w:tcMar>
            <w:vAlign w:val="center"/>
          </w:tcPr>
          <w:p w14:paraId="2A6F8F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14:paraId="14D371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5258" w:type="dxa"/>
            <w:shd w:val="clear" w:color="auto" w:fill="FFFFFF"/>
            <w:tcMar>
              <w:top w:w="0" w:type="dxa"/>
              <w:left w:w="0" w:type="dxa"/>
              <w:bottom w:w="0" w:type="dxa"/>
              <w:right w:w="0" w:type="dxa"/>
            </w:tcMar>
            <w:vAlign w:val="center"/>
          </w:tcPr>
          <w:p w14:paraId="0EBFE7D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 (0.00079 - 0.0014)</w:t>
            </w:r>
          </w:p>
        </w:tc>
      </w:tr>
      <w:tr w:rsidR="00785886" w14:paraId="21285BCB" w14:textId="77777777">
        <w:trPr>
          <w:cantSplit/>
          <w:jc w:val="center"/>
        </w:trPr>
        <w:tc>
          <w:tcPr>
            <w:tcW w:w="3131" w:type="dxa"/>
            <w:shd w:val="clear" w:color="auto" w:fill="FFFFFF"/>
            <w:tcMar>
              <w:top w:w="0" w:type="dxa"/>
              <w:left w:w="0" w:type="dxa"/>
              <w:bottom w:w="0" w:type="dxa"/>
              <w:right w:w="0" w:type="dxa"/>
            </w:tcMar>
            <w:vAlign w:val="center"/>
          </w:tcPr>
          <w:p w14:paraId="5FF8B9F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3131" w:type="dxa"/>
            <w:shd w:val="clear" w:color="auto" w:fill="FFFFFF"/>
            <w:tcMar>
              <w:top w:w="0" w:type="dxa"/>
              <w:left w:w="0" w:type="dxa"/>
              <w:bottom w:w="0" w:type="dxa"/>
              <w:right w:w="0" w:type="dxa"/>
            </w:tcMar>
            <w:vAlign w:val="center"/>
          </w:tcPr>
          <w:p w14:paraId="640262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4A9A6B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0.16 (0.16 - 0.17)</w:t>
            </w:r>
          </w:p>
        </w:tc>
      </w:tr>
      <w:tr w:rsidR="00785886" w14:paraId="77110E74" w14:textId="77777777">
        <w:trPr>
          <w:cantSplit/>
          <w:jc w:val="center"/>
        </w:trPr>
        <w:tc>
          <w:tcPr>
            <w:tcW w:w="3131" w:type="dxa"/>
            <w:shd w:val="clear" w:color="auto" w:fill="FFFFFF"/>
            <w:tcMar>
              <w:top w:w="0" w:type="dxa"/>
              <w:left w:w="0" w:type="dxa"/>
              <w:bottom w:w="0" w:type="dxa"/>
              <w:right w:w="0" w:type="dxa"/>
            </w:tcMar>
            <w:vAlign w:val="center"/>
          </w:tcPr>
          <w:p w14:paraId="24564D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14:paraId="1DDB3CF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14:paraId="7EBEC17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0.046 (0.042 - 0.049)</w:t>
            </w:r>
          </w:p>
        </w:tc>
      </w:tr>
      <w:tr w:rsidR="00785886" w14:paraId="34A2426B" w14:textId="77777777">
        <w:trPr>
          <w:cantSplit/>
          <w:jc w:val="center"/>
        </w:trPr>
        <w:tc>
          <w:tcPr>
            <w:tcW w:w="3131" w:type="dxa"/>
            <w:shd w:val="clear" w:color="auto" w:fill="FFFFFF"/>
            <w:tcMar>
              <w:top w:w="0" w:type="dxa"/>
              <w:left w:w="0" w:type="dxa"/>
              <w:bottom w:w="0" w:type="dxa"/>
              <w:right w:w="0" w:type="dxa"/>
            </w:tcMar>
            <w:vAlign w:val="center"/>
          </w:tcPr>
          <w:p w14:paraId="64646DB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14:paraId="7BD16C1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5258" w:type="dxa"/>
            <w:shd w:val="clear" w:color="auto" w:fill="FFFFFF"/>
            <w:tcMar>
              <w:top w:w="0" w:type="dxa"/>
              <w:left w:w="0" w:type="dxa"/>
              <w:bottom w:w="0" w:type="dxa"/>
              <w:right w:w="0" w:type="dxa"/>
            </w:tcMar>
            <w:vAlign w:val="center"/>
          </w:tcPr>
          <w:p w14:paraId="2C2C25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0.017 (0.016 - 0.019)</w:t>
            </w:r>
          </w:p>
        </w:tc>
      </w:tr>
      <w:tr w:rsidR="00785886" w14:paraId="33B409B3" w14:textId="77777777">
        <w:trPr>
          <w:cantSplit/>
          <w:jc w:val="center"/>
        </w:trPr>
        <w:tc>
          <w:tcPr>
            <w:tcW w:w="3131" w:type="dxa"/>
            <w:shd w:val="clear" w:color="auto" w:fill="FFFFFF"/>
            <w:tcMar>
              <w:top w:w="0" w:type="dxa"/>
              <w:left w:w="0" w:type="dxa"/>
              <w:bottom w:w="0" w:type="dxa"/>
              <w:right w:w="0" w:type="dxa"/>
            </w:tcMar>
            <w:vAlign w:val="center"/>
          </w:tcPr>
          <w:p w14:paraId="4FDAD05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14:paraId="1877B9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258" w:type="dxa"/>
            <w:shd w:val="clear" w:color="auto" w:fill="FFFFFF"/>
            <w:tcMar>
              <w:top w:w="0" w:type="dxa"/>
              <w:left w:w="0" w:type="dxa"/>
              <w:bottom w:w="0" w:type="dxa"/>
              <w:right w:w="0" w:type="dxa"/>
            </w:tcMar>
            <w:vAlign w:val="center"/>
          </w:tcPr>
          <w:p w14:paraId="4405F5D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(0.9 - 0.92)</w:t>
            </w:r>
          </w:p>
        </w:tc>
      </w:tr>
      <w:tr w:rsidR="00785886" w14:paraId="10E5FE07" w14:textId="77777777">
        <w:trPr>
          <w:cantSplit/>
          <w:jc w:val="center"/>
        </w:trPr>
        <w:tc>
          <w:tcPr>
            <w:tcW w:w="3131" w:type="dxa"/>
            <w:shd w:val="clear" w:color="auto" w:fill="FFFFFF"/>
            <w:tcMar>
              <w:top w:w="0" w:type="dxa"/>
              <w:left w:w="0" w:type="dxa"/>
              <w:bottom w:w="0" w:type="dxa"/>
              <w:right w:w="0" w:type="dxa"/>
            </w:tcMar>
            <w:vAlign w:val="center"/>
          </w:tcPr>
          <w:p w14:paraId="1CE4E96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14:paraId="14DAD1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5258" w:type="dxa"/>
            <w:shd w:val="clear" w:color="auto" w:fill="FFFFFF"/>
            <w:tcMar>
              <w:top w:w="0" w:type="dxa"/>
              <w:left w:w="0" w:type="dxa"/>
              <w:bottom w:w="0" w:type="dxa"/>
              <w:right w:w="0" w:type="dxa"/>
            </w:tcMar>
            <w:vAlign w:val="center"/>
          </w:tcPr>
          <w:p w14:paraId="29B49C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0.00056 (0.00036 - 0.00079)</w:t>
            </w:r>
          </w:p>
        </w:tc>
      </w:tr>
      <w:tr w:rsidR="00785886" w14:paraId="3A70324F" w14:textId="77777777">
        <w:trPr>
          <w:cantSplit/>
          <w:jc w:val="center"/>
        </w:trPr>
        <w:tc>
          <w:tcPr>
            <w:tcW w:w="3131" w:type="dxa"/>
            <w:shd w:val="clear" w:color="auto" w:fill="FFFFFF"/>
            <w:tcMar>
              <w:top w:w="0" w:type="dxa"/>
              <w:left w:w="0" w:type="dxa"/>
              <w:bottom w:w="0" w:type="dxa"/>
              <w:right w:w="0" w:type="dxa"/>
            </w:tcMar>
            <w:vAlign w:val="center"/>
          </w:tcPr>
          <w:p w14:paraId="624F06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14:paraId="0CAF5F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5258" w:type="dxa"/>
            <w:shd w:val="clear" w:color="auto" w:fill="FFFFFF"/>
            <w:tcMar>
              <w:top w:w="0" w:type="dxa"/>
              <w:left w:w="0" w:type="dxa"/>
              <w:bottom w:w="0" w:type="dxa"/>
              <w:right w:w="0" w:type="dxa"/>
            </w:tcMar>
            <w:vAlign w:val="center"/>
          </w:tcPr>
          <w:p w14:paraId="3EE035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0.0034 (0.0014 - 0.011)</w:t>
            </w:r>
          </w:p>
        </w:tc>
      </w:tr>
      <w:tr w:rsidR="00785886" w14:paraId="7DF91D74" w14:textId="77777777">
        <w:trPr>
          <w:cantSplit/>
          <w:jc w:val="center"/>
        </w:trPr>
        <w:tc>
          <w:tcPr>
            <w:tcW w:w="3131" w:type="dxa"/>
            <w:shd w:val="clear" w:color="auto" w:fill="FFFFFF"/>
            <w:tcMar>
              <w:top w:w="0" w:type="dxa"/>
              <w:left w:w="0" w:type="dxa"/>
              <w:bottom w:w="0" w:type="dxa"/>
              <w:right w:w="0" w:type="dxa"/>
            </w:tcMar>
            <w:vAlign w:val="center"/>
          </w:tcPr>
          <w:p w14:paraId="7D46C1E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3131" w:type="dxa"/>
            <w:shd w:val="clear" w:color="auto" w:fill="FFFFFF"/>
            <w:tcMar>
              <w:top w:w="0" w:type="dxa"/>
              <w:left w:w="0" w:type="dxa"/>
              <w:bottom w:w="0" w:type="dxa"/>
              <w:right w:w="0" w:type="dxa"/>
            </w:tcMar>
            <w:vAlign w:val="center"/>
          </w:tcPr>
          <w:p w14:paraId="1E88FC5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0845EF4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0.023 (0.016 - 0.027)</w:t>
            </w:r>
          </w:p>
        </w:tc>
      </w:tr>
      <w:tr w:rsidR="00785886" w14:paraId="1CB821F9" w14:textId="77777777">
        <w:trPr>
          <w:cantSplit/>
          <w:jc w:val="center"/>
        </w:trPr>
        <w:tc>
          <w:tcPr>
            <w:tcW w:w="3131" w:type="dxa"/>
            <w:shd w:val="clear" w:color="auto" w:fill="FFFFFF"/>
            <w:tcMar>
              <w:top w:w="0" w:type="dxa"/>
              <w:left w:w="0" w:type="dxa"/>
              <w:bottom w:w="0" w:type="dxa"/>
              <w:right w:w="0" w:type="dxa"/>
            </w:tcMar>
            <w:vAlign w:val="center"/>
          </w:tcPr>
          <w:p w14:paraId="58EBE0D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mainstem, PRA to RIS</w:t>
            </w:r>
          </w:p>
        </w:tc>
        <w:tc>
          <w:tcPr>
            <w:tcW w:w="3131" w:type="dxa"/>
            <w:shd w:val="clear" w:color="auto" w:fill="FFFFFF"/>
            <w:tcMar>
              <w:top w:w="0" w:type="dxa"/>
              <w:left w:w="0" w:type="dxa"/>
              <w:bottom w:w="0" w:type="dxa"/>
              <w:right w:w="0" w:type="dxa"/>
            </w:tcMar>
            <w:vAlign w:val="center"/>
          </w:tcPr>
          <w:p w14:paraId="6C1DF2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14:paraId="53F944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32AE8149" w14:textId="77777777">
        <w:trPr>
          <w:cantSplit/>
          <w:jc w:val="center"/>
        </w:trPr>
        <w:tc>
          <w:tcPr>
            <w:tcW w:w="3131" w:type="dxa"/>
            <w:shd w:val="clear" w:color="auto" w:fill="FFFFFF"/>
            <w:tcMar>
              <w:top w:w="0" w:type="dxa"/>
              <w:left w:w="0" w:type="dxa"/>
              <w:bottom w:w="0" w:type="dxa"/>
              <w:right w:w="0" w:type="dxa"/>
            </w:tcMar>
            <w:vAlign w:val="center"/>
          </w:tcPr>
          <w:p w14:paraId="5EFC21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31" w:type="dxa"/>
            <w:shd w:val="clear" w:color="auto" w:fill="FFFFFF"/>
            <w:tcMar>
              <w:top w:w="0" w:type="dxa"/>
              <w:left w:w="0" w:type="dxa"/>
              <w:bottom w:w="0" w:type="dxa"/>
              <w:right w:w="0" w:type="dxa"/>
            </w:tcMar>
            <w:vAlign w:val="center"/>
          </w:tcPr>
          <w:p w14:paraId="09AA89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258" w:type="dxa"/>
            <w:shd w:val="clear" w:color="auto" w:fill="FFFFFF"/>
            <w:tcMar>
              <w:top w:w="0" w:type="dxa"/>
              <w:left w:w="0" w:type="dxa"/>
              <w:bottom w:w="0" w:type="dxa"/>
              <w:right w:w="0" w:type="dxa"/>
            </w:tcMar>
            <w:vAlign w:val="center"/>
          </w:tcPr>
          <w:p w14:paraId="6E72518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0.47 (0.44 - 0.5)</w:t>
            </w:r>
          </w:p>
        </w:tc>
      </w:tr>
      <w:tr w:rsidR="00785886" w14:paraId="62999B32" w14:textId="77777777">
        <w:trPr>
          <w:cantSplit/>
          <w:jc w:val="center"/>
        </w:trPr>
        <w:tc>
          <w:tcPr>
            <w:tcW w:w="3131" w:type="dxa"/>
            <w:shd w:val="clear" w:color="auto" w:fill="FFFFFF"/>
            <w:tcMar>
              <w:top w:w="0" w:type="dxa"/>
              <w:left w:w="0" w:type="dxa"/>
              <w:bottom w:w="0" w:type="dxa"/>
              <w:right w:w="0" w:type="dxa"/>
            </w:tcMar>
            <w:vAlign w:val="center"/>
          </w:tcPr>
          <w:p w14:paraId="6BA28D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3131" w:type="dxa"/>
            <w:shd w:val="clear" w:color="auto" w:fill="FFFFFF"/>
            <w:tcMar>
              <w:top w:w="0" w:type="dxa"/>
              <w:left w:w="0" w:type="dxa"/>
              <w:bottom w:w="0" w:type="dxa"/>
              <w:right w:w="0" w:type="dxa"/>
            </w:tcMar>
            <w:vAlign w:val="center"/>
          </w:tcPr>
          <w:p w14:paraId="5629F21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22383D6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0.057 (0.044 - 0.074)</w:t>
            </w:r>
          </w:p>
        </w:tc>
      </w:tr>
      <w:tr w:rsidR="00785886" w14:paraId="29E827FD" w14:textId="77777777">
        <w:trPr>
          <w:cantSplit/>
          <w:jc w:val="center"/>
        </w:trPr>
        <w:tc>
          <w:tcPr>
            <w:tcW w:w="3131" w:type="dxa"/>
            <w:shd w:val="clear" w:color="auto" w:fill="FFFFFF"/>
            <w:tcMar>
              <w:top w:w="0" w:type="dxa"/>
              <w:left w:w="0" w:type="dxa"/>
              <w:bottom w:w="0" w:type="dxa"/>
              <w:right w:w="0" w:type="dxa"/>
            </w:tcMar>
            <w:vAlign w:val="center"/>
          </w:tcPr>
          <w:p w14:paraId="39E3BF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31" w:type="dxa"/>
            <w:shd w:val="clear" w:color="auto" w:fill="FFFFFF"/>
            <w:tcMar>
              <w:top w:w="0" w:type="dxa"/>
              <w:left w:w="0" w:type="dxa"/>
              <w:bottom w:w="0" w:type="dxa"/>
              <w:right w:w="0" w:type="dxa"/>
            </w:tcMar>
            <w:vAlign w:val="center"/>
          </w:tcPr>
          <w:p w14:paraId="7128396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PRA to RIS</w:t>
            </w:r>
          </w:p>
        </w:tc>
        <w:tc>
          <w:tcPr>
            <w:tcW w:w="5258" w:type="dxa"/>
            <w:shd w:val="clear" w:color="auto" w:fill="FFFFFF"/>
            <w:tcMar>
              <w:top w:w="0" w:type="dxa"/>
              <w:left w:w="0" w:type="dxa"/>
              <w:bottom w:w="0" w:type="dxa"/>
              <w:right w:w="0" w:type="dxa"/>
            </w:tcMar>
            <w:vAlign w:val="center"/>
          </w:tcPr>
          <w:p w14:paraId="2F2E9A7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(0.34 - 0.42)</w:t>
            </w:r>
          </w:p>
        </w:tc>
      </w:tr>
      <w:tr w:rsidR="00785886" w14:paraId="73FE8818" w14:textId="77777777">
        <w:trPr>
          <w:cantSplit/>
          <w:jc w:val="center"/>
        </w:trPr>
        <w:tc>
          <w:tcPr>
            <w:tcW w:w="3131" w:type="dxa"/>
            <w:shd w:val="clear" w:color="auto" w:fill="FFFFFF"/>
            <w:tcMar>
              <w:top w:w="0" w:type="dxa"/>
              <w:left w:w="0" w:type="dxa"/>
              <w:bottom w:w="0" w:type="dxa"/>
              <w:right w:w="0" w:type="dxa"/>
            </w:tcMar>
            <w:vAlign w:val="center"/>
          </w:tcPr>
          <w:p w14:paraId="4A52D2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31" w:type="dxa"/>
            <w:shd w:val="clear" w:color="auto" w:fill="FFFFFF"/>
            <w:tcMar>
              <w:top w:w="0" w:type="dxa"/>
              <w:left w:w="0" w:type="dxa"/>
              <w:bottom w:w="0" w:type="dxa"/>
              <w:right w:w="0" w:type="dxa"/>
            </w:tcMar>
            <w:vAlign w:val="center"/>
          </w:tcPr>
          <w:p w14:paraId="6656DEB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258" w:type="dxa"/>
            <w:shd w:val="clear" w:color="auto" w:fill="FFFFFF"/>
            <w:tcMar>
              <w:top w:w="0" w:type="dxa"/>
              <w:left w:w="0" w:type="dxa"/>
              <w:bottom w:w="0" w:type="dxa"/>
              <w:right w:w="0" w:type="dxa"/>
            </w:tcMar>
            <w:vAlign w:val="center"/>
          </w:tcPr>
          <w:p w14:paraId="2DAA294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0.57 (0.53 - 0.6)</w:t>
            </w:r>
          </w:p>
        </w:tc>
      </w:tr>
      <w:tr w:rsidR="00785886" w14:paraId="50A37B3C" w14:textId="77777777">
        <w:trPr>
          <w:cantSplit/>
          <w:jc w:val="center"/>
        </w:trPr>
        <w:tc>
          <w:tcPr>
            <w:tcW w:w="3131" w:type="dxa"/>
            <w:shd w:val="clear" w:color="auto" w:fill="FFFFFF"/>
            <w:tcMar>
              <w:top w:w="0" w:type="dxa"/>
              <w:left w:w="0" w:type="dxa"/>
              <w:bottom w:w="0" w:type="dxa"/>
              <w:right w:w="0" w:type="dxa"/>
            </w:tcMar>
            <w:vAlign w:val="center"/>
          </w:tcPr>
          <w:p w14:paraId="06B7F1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31" w:type="dxa"/>
            <w:shd w:val="clear" w:color="auto" w:fill="FFFFFF"/>
            <w:tcMar>
              <w:top w:w="0" w:type="dxa"/>
              <w:left w:w="0" w:type="dxa"/>
              <w:bottom w:w="0" w:type="dxa"/>
              <w:right w:w="0" w:type="dxa"/>
            </w:tcMar>
            <w:vAlign w:val="center"/>
          </w:tcPr>
          <w:p w14:paraId="59C6698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5258" w:type="dxa"/>
            <w:shd w:val="clear" w:color="auto" w:fill="FFFFFF"/>
            <w:tcMar>
              <w:top w:w="0" w:type="dxa"/>
              <w:left w:w="0" w:type="dxa"/>
              <w:bottom w:w="0" w:type="dxa"/>
              <w:right w:w="0" w:type="dxa"/>
            </w:tcMar>
            <w:vAlign w:val="center"/>
          </w:tcPr>
          <w:p w14:paraId="2BCC1DE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0.014 (0.0024 - 0.034)</w:t>
            </w:r>
          </w:p>
        </w:tc>
      </w:tr>
      <w:tr w:rsidR="00785886" w14:paraId="782BCFAD" w14:textId="77777777">
        <w:trPr>
          <w:cantSplit/>
          <w:jc w:val="center"/>
        </w:trPr>
        <w:tc>
          <w:tcPr>
            <w:tcW w:w="3131" w:type="dxa"/>
            <w:shd w:val="clear" w:color="auto" w:fill="FFFFFF"/>
            <w:tcMar>
              <w:top w:w="0" w:type="dxa"/>
              <w:left w:w="0" w:type="dxa"/>
              <w:bottom w:w="0" w:type="dxa"/>
              <w:right w:w="0" w:type="dxa"/>
            </w:tcMar>
            <w:vAlign w:val="center"/>
          </w:tcPr>
          <w:p w14:paraId="2ABB8A9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3131" w:type="dxa"/>
            <w:shd w:val="clear" w:color="auto" w:fill="FFFFFF"/>
            <w:tcMar>
              <w:top w:w="0" w:type="dxa"/>
              <w:left w:w="0" w:type="dxa"/>
              <w:bottom w:w="0" w:type="dxa"/>
              <w:right w:w="0" w:type="dxa"/>
            </w:tcMar>
            <w:vAlign w:val="center"/>
          </w:tcPr>
          <w:p w14:paraId="77C146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4CA8860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0.042 (0.025 - 0.064)</w:t>
            </w:r>
          </w:p>
        </w:tc>
      </w:tr>
      <w:tr w:rsidR="00785886" w14:paraId="1A6BD539" w14:textId="77777777">
        <w:trPr>
          <w:cantSplit/>
          <w:jc w:val="center"/>
        </w:trPr>
        <w:tc>
          <w:tcPr>
            <w:tcW w:w="3131" w:type="dxa"/>
            <w:shd w:val="clear" w:color="auto" w:fill="FFFFFF"/>
            <w:tcMar>
              <w:top w:w="0" w:type="dxa"/>
              <w:left w:w="0" w:type="dxa"/>
              <w:bottom w:w="0" w:type="dxa"/>
              <w:right w:w="0" w:type="dxa"/>
            </w:tcMar>
            <w:vAlign w:val="center"/>
          </w:tcPr>
          <w:p w14:paraId="43CB251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31" w:type="dxa"/>
            <w:shd w:val="clear" w:color="auto" w:fill="FFFFFF"/>
            <w:tcMar>
              <w:top w:w="0" w:type="dxa"/>
              <w:left w:w="0" w:type="dxa"/>
              <w:bottom w:w="0" w:type="dxa"/>
              <w:right w:w="0" w:type="dxa"/>
            </w:tcMar>
            <w:vAlign w:val="center"/>
          </w:tcPr>
          <w:p w14:paraId="6359FBE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258" w:type="dxa"/>
            <w:shd w:val="clear" w:color="auto" w:fill="FFFFFF"/>
            <w:tcMar>
              <w:top w:w="0" w:type="dxa"/>
              <w:left w:w="0" w:type="dxa"/>
              <w:bottom w:w="0" w:type="dxa"/>
              <w:right w:w="0" w:type="dxa"/>
            </w:tcMar>
            <w:vAlign w:val="center"/>
          </w:tcPr>
          <w:p w14:paraId="0E20C68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0.26 (0.22 - 0.3)</w:t>
            </w:r>
          </w:p>
        </w:tc>
      </w:tr>
      <w:tr w:rsidR="00785886" w14:paraId="4F4193A1" w14:textId="77777777">
        <w:trPr>
          <w:cantSplit/>
          <w:jc w:val="center"/>
        </w:trPr>
        <w:tc>
          <w:tcPr>
            <w:tcW w:w="3131" w:type="dxa"/>
            <w:shd w:val="clear" w:color="auto" w:fill="FFFFFF"/>
            <w:tcMar>
              <w:top w:w="0" w:type="dxa"/>
              <w:left w:w="0" w:type="dxa"/>
              <w:bottom w:w="0" w:type="dxa"/>
              <w:right w:w="0" w:type="dxa"/>
            </w:tcMar>
            <w:vAlign w:val="center"/>
          </w:tcPr>
          <w:p w14:paraId="35DFB27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31" w:type="dxa"/>
            <w:shd w:val="clear" w:color="auto" w:fill="FFFFFF"/>
            <w:tcMar>
              <w:top w:w="0" w:type="dxa"/>
              <w:left w:w="0" w:type="dxa"/>
              <w:bottom w:w="0" w:type="dxa"/>
              <w:right w:w="0" w:type="dxa"/>
            </w:tcMar>
            <w:vAlign w:val="center"/>
          </w:tcPr>
          <w:p w14:paraId="61CD5E8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258" w:type="dxa"/>
            <w:shd w:val="clear" w:color="auto" w:fill="FFFFFF"/>
            <w:tcMar>
              <w:top w:w="0" w:type="dxa"/>
              <w:left w:w="0" w:type="dxa"/>
              <w:bottom w:w="0" w:type="dxa"/>
              <w:right w:w="0" w:type="dxa"/>
            </w:tcMar>
            <w:vAlign w:val="center"/>
          </w:tcPr>
          <w:p w14:paraId="1EAF89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0.63 (0.59 - 0.67)</w:t>
            </w:r>
          </w:p>
        </w:tc>
      </w:tr>
      <w:tr w:rsidR="00785886" w14:paraId="40A45680" w14:textId="77777777">
        <w:trPr>
          <w:cantSplit/>
          <w:jc w:val="center"/>
        </w:trPr>
        <w:tc>
          <w:tcPr>
            <w:tcW w:w="3131" w:type="dxa"/>
            <w:shd w:val="clear" w:color="auto" w:fill="FFFFFF"/>
            <w:tcMar>
              <w:top w:w="0" w:type="dxa"/>
              <w:left w:w="0" w:type="dxa"/>
              <w:bottom w:w="0" w:type="dxa"/>
              <w:right w:w="0" w:type="dxa"/>
            </w:tcMar>
            <w:vAlign w:val="center"/>
          </w:tcPr>
          <w:p w14:paraId="21C962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31" w:type="dxa"/>
            <w:shd w:val="clear" w:color="auto" w:fill="FFFFFF"/>
            <w:tcMar>
              <w:top w:w="0" w:type="dxa"/>
              <w:left w:w="0" w:type="dxa"/>
              <w:bottom w:w="0" w:type="dxa"/>
              <w:right w:w="0" w:type="dxa"/>
            </w:tcMar>
            <w:vAlign w:val="center"/>
          </w:tcPr>
          <w:p w14:paraId="45E402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5258" w:type="dxa"/>
            <w:shd w:val="clear" w:color="auto" w:fill="FFFFFF"/>
            <w:tcMar>
              <w:top w:w="0" w:type="dxa"/>
              <w:left w:w="0" w:type="dxa"/>
              <w:bottom w:w="0" w:type="dxa"/>
              <w:right w:w="0" w:type="dxa"/>
            </w:tcMar>
            <w:vAlign w:val="center"/>
          </w:tcPr>
          <w:p w14:paraId="573FAB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0.037 (0.005 - 0.11)</w:t>
            </w:r>
          </w:p>
        </w:tc>
      </w:tr>
      <w:tr w:rsidR="00785886" w14:paraId="0ACA24A1" w14:textId="77777777">
        <w:trPr>
          <w:cantSplit/>
          <w:jc w:val="center"/>
        </w:trPr>
        <w:tc>
          <w:tcPr>
            <w:tcW w:w="3131" w:type="dxa"/>
            <w:shd w:val="clear" w:color="auto" w:fill="FFFFFF"/>
            <w:tcMar>
              <w:top w:w="0" w:type="dxa"/>
              <w:left w:w="0" w:type="dxa"/>
              <w:bottom w:w="0" w:type="dxa"/>
              <w:right w:w="0" w:type="dxa"/>
            </w:tcMar>
            <w:vAlign w:val="center"/>
          </w:tcPr>
          <w:p w14:paraId="7B973B0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3131" w:type="dxa"/>
            <w:shd w:val="clear" w:color="auto" w:fill="FFFFFF"/>
            <w:tcMar>
              <w:top w:w="0" w:type="dxa"/>
              <w:left w:w="0" w:type="dxa"/>
              <w:bottom w:w="0" w:type="dxa"/>
              <w:right w:w="0" w:type="dxa"/>
            </w:tcMar>
            <w:vAlign w:val="center"/>
          </w:tcPr>
          <w:p w14:paraId="73C03C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30E98C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0.074 (0.000056 - 0.12)</w:t>
            </w:r>
          </w:p>
        </w:tc>
      </w:tr>
      <w:tr w:rsidR="00785886" w14:paraId="4F55E66E" w14:textId="77777777">
        <w:trPr>
          <w:cantSplit/>
          <w:jc w:val="center"/>
        </w:trPr>
        <w:tc>
          <w:tcPr>
            <w:tcW w:w="3131" w:type="dxa"/>
            <w:shd w:val="clear" w:color="auto" w:fill="FFFFFF"/>
            <w:tcMar>
              <w:top w:w="0" w:type="dxa"/>
              <w:left w:w="0" w:type="dxa"/>
              <w:bottom w:w="0" w:type="dxa"/>
              <w:right w:w="0" w:type="dxa"/>
            </w:tcMar>
            <w:vAlign w:val="center"/>
          </w:tcPr>
          <w:p w14:paraId="07EBFD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14:paraId="03733A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258" w:type="dxa"/>
            <w:shd w:val="clear" w:color="auto" w:fill="FFFFFF"/>
            <w:tcMar>
              <w:top w:w="0" w:type="dxa"/>
              <w:left w:w="0" w:type="dxa"/>
              <w:bottom w:w="0" w:type="dxa"/>
              <w:right w:w="0" w:type="dxa"/>
            </w:tcMar>
            <w:vAlign w:val="center"/>
          </w:tcPr>
          <w:p w14:paraId="76A266F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(0.24 - 0.35)</w:t>
            </w:r>
          </w:p>
        </w:tc>
      </w:tr>
      <w:tr w:rsidR="00785886" w14:paraId="2D7D4E7F" w14:textId="77777777">
        <w:trPr>
          <w:cantSplit/>
          <w:jc w:val="center"/>
        </w:trPr>
        <w:tc>
          <w:tcPr>
            <w:tcW w:w="3131" w:type="dxa"/>
            <w:shd w:val="clear" w:color="auto" w:fill="FFFFFF"/>
            <w:tcMar>
              <w:top w:w="0" w:type="dxa"/>
              <w:left w:w="0" w:type="dxa"/>
              <w:bottom w:w="0" w:type="dxa"/>
              <w:right w:w="0" w:type="dxa"/>
            </w:tcMar>
            <w:vAlign w:val="center"/>
          </w:tcPr>
          <w:p w14:paraId="2D75E0C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14:paraId="1E3E065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5258" w:type="dxa"/>
            <w:shd w:val="clear" w:color="auto" w:fill="FFFFFF"/>
            <w:tcMar>
              <w:top w:w="0" w:type="dxa"/>
              <w:left w:w="0" w:type="dxa"/>
              <w:bottom w:w="0" w:type="dxa"/>
              <w:right w:w="0" w:type="dxa"/>
            </w:tcMar>
            <w:vAlign w:val="center"/>
          </w:tcPr>
          <w:p w14:paraId="4C85363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0.18 (0.11 - 0.25)</w:t>
            </w:r>
          </w:p>
        </w:tc>
      </w:tr>
      <w:tr w:rsidR="00785886" w14:paraId="76F51B4C" w14:textId="77777777">
        <w:trPr>
          <w:cantSplit/>
          <w:jc w:val="center"/>
        </w:trPr>
        <w:tc>
          <w:tcPr>
            <w:tcW w:w="3131" w:type="dxa"/>
            <w:shd w:val="clear" w:color="auto" w:fill="FFFFFF"/>
            <w:tcMar>
              <w:top w:w="0" w:type="dxa"/>
              <w:left w:w="0" w:type="dxa"/>
              <w:bottom w:w="0" w:type="dxa"/>
              <w:right w:w="0" w:type="dxa"/>
            </w:tcMar>
            <w:vAlign w:val="center"/>
          </w:tcPr>
          <w:p w14:paraId="3B391D4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14:paraId="1925F1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5258" w:type="dxa"/>
            <w:shd w:val="clear" w:color="auto" w:fill="FFFFFF"/>
            <w:tcMar>
              <w:top w:w="0" w:type="dxa"/>
              <w:left w:w="0" w:type="dxa"/>
              <w:bottom w:w="0" w:type="dxa"/>
              <w:right w:w="0" w:type="dxa"/>
            </w:tcMar>
            <w:vAlign w:val="center"/>
          </w:tcPr>
          <w:p w14:paraId="5FAFD11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(0.097 - 0.19)</w:t>
            </w:r>
          </w:p>
        </w:tc>
      </w:tr>
      <w:tr w:rsidR="00785886" w14:paraId="7161DC2D" w14:textId="77777777">
        <w:trPr>
          <w:cantSplit/>
          <w:jc w:val="center"/>
        </w:trPr>
        <w:tc>
          <w:tcPr>
            <w:tcW w:w="3131" w:type="dxa"/>
            <w:shd w:val="clear" w:color="auto" w:fill="FFFFFF"/>
            <w:tcMar>
              <w:top w:w="0" w:type="dxa"/>
              <w:left w:w="0" w:type="dxa"/>
              <w:bottom w:w="0" w:type="dxa"/>
              <w:right w:w="0" w:type="dxa"/>
            </w:tcMar>
            <w:vAlign w:val="center"/>
          </w:tcPr>
          <w:p w14:paraId="3425187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14:paraId="0E2754D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5258" w:type="dxa"/>
            <w:shd w:val="clear" w:color="auto" w:fill="FFFFFF"/>
            <w:tcMar>
              <w:top w:w="0" w:type="dxa"/>
              <w:left w:w="0" w:type="dxa"/>
              <w:bottom w:w="0" w:type="dxa"/>
              <w:right w:w="0" w:type="dxa"/>
            </w:tcMar>
            <w:vAlign w:val="center"/>
          </w:tcPr>
          <w:p w14:paraId="15EE48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0.0063 (0.00045 - 0.018)</w:t>
            </w:r>
          </w:p>
        </w:tc>
      </w:tr>
      <w:tr w:rsidR="00785886" w14:paraId="193283B1" w14:textId="77777777">
        <w:trPr>
          <w:cantSplit/>
          <w:jc w:val="center"/>
        </w:trPr>
        <w:tc>
          <w:tcPr>
            <w:tcW w:w="3131" w:type="dxa"/>
            <w:shd w:val="clear" w:color="auto" w:fill="FFFFFF"/>
            <w:tcMar>
              <w:top w:w="0" w:type="dxa"/>
              <w:left w:w="0" w:type="dxa"/>
              <w:bottom w:w="0" w:type="dxa"/>
              <w:right w:w="0" w:type="dxa"/>
            </w:tcMar>
            <w:vAlign w:val="center"/>
          </w:tcPr>
          <w:p w14:paraId="5248A8D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3131" w:type="dxa"/>
            <w:shd w:val="clear" w:color="auto" w:fill="FFFFFF"/>
            <w:tcMar>
              <w:top w:w="0" w:type="dxa"/>
              <w:left w:w="0" w:type="dxa"/>
              <w:bottom w:w="0" w:type="dxa"/>
              <w:right w:w="0" w:type="dxa"/>
            </w:tcMar>
            <w:vAlign w:val="center"/>
          </w:tcPr>
          <w:p w14:paraId="488197D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2EAC0B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0.38 (0.31 - 0.47)</w:t>
            </w:r>
          </w:p>
        </w:tc>
      </w:tr>
      <w:tr w:rsidR="00785886" w14:paraId="239F24BE" w14:textId="77777777">
        <w:trPr>
          <w:cantSplit/>
          <w:jc w:val="center"/>
        </w:trPr>
        <w:tc>
          <w:tcPr>
            <w:tcW w:w="3131" w:type="dxa"/>
            <w:shd w:val="clear" w:color="auto" w:fill="FFFFFF"/>
            <w:tcMar>
              <w:top w:w="0" w:type="dxa"/>
              <w:left w:w="0" w:type="dxa"/>
              <w:bottom w:w="0" w:type="dxa"/>
              <w:right w:w="0" w:type="dxa"/>
            </w:tcMar>
            <w:vAlign w:val="center"/>
          </w:tcPr>
          <w:p w14:paraId="41F2ED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31" w:type="dxa"/>
            <w:shd w:val="clear" w:color="auto" w:fill="FFFFFF"/>
            <w:tcMar>
              <w:top w:w="0" w:type="dxa"/>
              <w:left w:w="0" w:type="dxa"/>
              <w:bottom w:w="0" w:type="dxa"/>
              <w:right w:w="0" w:type="dxa"/>
            </w:tcMar>
            <w:vAlign w:val="center"/>
          </w:tcPr>
          <w:p w14:paraId="1F8762B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14:paraId="27E1FC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0.038 (0.033 - 0.043)</w:t>
            </w:r>
          </w:p>
        </w:tc>
      </w:tr>
      <w:tr w:rsidR="00785886" w14:paraId="2A1D1295" w14:textId="77777777">
        <w:trPr>
          <w:cantSplit/>
          <w:jc w:val="center"/>
        </w:trPr>
        <w:tc>
          <w:tcPr>
            <w:tcW w:w="3131" w:type="dxa"/>
            <w:shd w:val="clear" w:color="auto" w:fill="FFFFFF"/>
            <w:tcMar>
              <w:top w:w="0" w:type="dxa"/>
              <w:left w:w="0" w:type="dxa"/>
              <w:bottom w:w="0" w:type="dxa"/>
              <w:right w:w="0" w:type="dxa"/>
            </w:tcMar>
            <w:vAlign w:val="center"/>
          </w:tcPr>
          <w:p w14:paraId="2B5159C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31" w:type="dxa"/>
            <w:shd w:val="clear" w:color="auto" w:fill="FFFFFF"/>
            <w:tcMar>
              <w:top w:w="0" w:type="dxa"/>
              <w:left w:w="0" w:type="dxa"/>
              <w:bottom w:w="0" w:type="dxa"/>
              <w:right w:w="0" w:type="dxa"/>
            </w:tcMar>
            <w:vAlign w:val="center"/>
          </w:tcPr>
          <w:p w14:paraId="6AECF49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14:paraId="1F70168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0.91 (0.9 - 0.92)</w:t>
            </w:r>
          </w:p>
        </w:tc>
      </w:tr>
      <w:tr w:rsidR="00785886" w14:paraId="176649BC" w14:textId="77777777">
        <w:trPr>
          <w:cantSplit/>
          <w:jc w:val="center"/>
        </w:trPr>
        <w:tc>
          <w:tcPr>
            <w:tcW w:w="3131" w:type="dxa"/>
            <w:shd w:val="clear" w:color="auto" w:fill="FFFFFF"/>
            <w:tcMar>
              <w:top w:w="0" w:type="dxa"/>
              <w:left w:w="0" w:type="dxa"/>
              <w:bottom w:w="0" w:type="dxa"/>
              <w:right w:w="0" w:type="dxa"/>
            </w:tcMar>
            <w:vAlign w:val="center"/>
          </w:tcPr>
          <w:p w14:paraId="385EBA4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31" w:type="dxa"/>
            <w:shd w:val="clear" w:color="auto" w:fill="FFFFFF"/>
            <w:tcMar>
              <w:top w:w="0" w:type="dxa"/>
              <w:left w:w="0" w:type="dxa"/>
              <w:bottom w:w="0" w:type="dxa"/>
              <w:right w:w="0" w:type="dxa"/>
            </w:tcMar>
            <w:vAlign w:val="center"/>
          </w:tcPr>
          <w:p w14:paraId="251D92C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5258" w:type="dxa"/>
            <w:shd w:val="clear" w:color="auto" w:fill="FFFFFF"/>
            <w:tcMar>
              <w:top w:w="0" w:type="dxa"/>
              <w:left w:w="0" w:type="dxa"/>
              <w:bottom w:w="0" w:type="dxa"/>
              <w:right w:w="0" w:type="dxa"/>
            </w:tcMar>
            <w:vAlign w:val="center"/>
          </w:tcPr>
          <w:p w14:paraId="7A93E93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0.0015 (0.00044 - 0.0033)</w:t>
            </w:r>
          </w:p>
        </w:tc>
      </w:tr>
      <w:tr w:rsidR="00785886" w14:paraId="02AD0D93" w14:textId="77777777">
        <w:trPr>
          <w:cantSplit/>
          <w:jc w:val="center"/>
        </w:trPr>
        <w:tc>
          <w:tcPr>
            <w:tcW w:w="3131" w:type="dxa"/>
            <w:shd w:val="clear" w:color="auto" w:fill="FFFFFF"/>
            <w:tcMar>
              <w:top w:w="0" w:type="dxa"/>
              <w:left w:w="0" w:type="dxa"/>
              <w:bottom w:w="0" w:type="dxa"/>
              <w:right w:w="0" w:type="dxa"/>
            </w:tcMar>
            <w:vAlign w:val="center"/>
          </w:tcPr>
          <w:p w14:paraId="4A275CA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3131" w:type="dxa"/>
            <w:shd w:val="clear" w:color="auto" w:fill="FFFFFF"/>
            <w:tcMar>
              <w:top w:w="0" w:type="dxa"/>
              <w:left w:w="0" w:type="dxa"/>
              <w:bottom w:w="0" w:type="dxa"/>
              <w:right w:w="0" w:type="dxa"/>
            </w:tcMar>
            <w:vAlign w:val="center"/>
          </w:tcPr>
          <w:p w14:paraId="631B5F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2C2E2E2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0.048 (0.043 - 0.055)</w:t>
            </w:r>
          </w:p>
        </w:tc>
      </w:tr>
      <w:tr w:rsidR="00785886" w14:paraId="091A1041" w14:textId="77777777">
        <w:trPr>
          <w:cantSplit/>
          <w:jc w:val="center"/>
        </w:trPr>
        <w:tc>
          <w:tcPr>
            <w:tcW w:w="3131" w:type="dxa"/>
            <w:shd w:val="clear" w:color="auto" w:fill="FFFFFF"/>
            <w:tcMar>
              <w:top w:w="0" w:type="dxa"/>
              <w:left w:w="0" w:type="dxa"/>
              <w:bottom w:w="0" w:type="dxa"/>
              <w:right w:w="0" w:type="dxa"/>
            </w:tcMar>
            <w:vAlign w:val="center"/>
          </w:tcPr>
          <w:p w14:paraId="43EE62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14:paraId="2B456E6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258" w:type="dxa"/>
            <w:shd w:val="clear" w:color="auto" w:fill="FFFFFF"/>
            <w:tcMar>
              <w:top w:w="0" w:type="dxa"/>
              <w:left w:w="0" w:type="dxa"/>
              <w:bottom w:w="0" w:type="dxa"/>
              <w:right w:w="0" w:type="dxa"/>
            </w:tcMar>
            <w:vAlign w:val="center"/>
          </w:tcPr>
          <w:p w14:paraId="21A9C5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0.019 (0.016 - 0.022)</w:t>
            </w:r>
          </w:p>
        </w:tc>
      </w:tr>
      <w:tr w:rsidR="00785886" w14:paraId="482FA3FB" w14:textId="77777777">
        <w:trPr>
          <w:cantSplit/>
          <w:jc w:val="center"/>
        </w:trPr>
        <w:tc>
          <w:tcPr>
            <w:tcW w:w="3131" w:type="dxa"/>
            <w:shd w:val="clear" w:color="auto" w:fill="FFFFFF"/>
            <w:tcMar>
              <w:top w:w="0" w:type="dxa"/>
              <w:left w:w="0" w:type="dxa"/>
              <w:bottom w:w="0" w:type="dxa"/>
              <w:right w:w="0" w:type="dxa"/>
            </w:tcMar>
            <w:vAlign w:val="center"/>
          </w:tcPr>
          <w:p w14:paraId="47EE3F3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14:paraId="19FC04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5258" w:type="dxa"/>
            <w:shd w:val="clear" w:color="auto" w:fill="FFFFFF"/>
            <w:tcMar>
              <w:top w:w="0" w:type="dxa"/>
              <w:left w:w="0" w:type="dxa"/>
              <w:bottom w:w="0" w:type="dxa"/>
              <w:right w:w="0" w:type="dxa"/>
            </w:tcMar>
            <w:vAlign w:val="center"/>
          </w:tcPr>
          <w:p w14:paraId="743C4B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0.000028 (0.0000000000000000000009 - 0.0001)</w:t>
            </w:r>
          </w:p>
        </w:tc>
      </w:tr>
      <w:tr w:rsidR="00785886" w14:paraId="2FD60A7E" w14:textId="77777777">
        <w:trPr>
          <w:cantSplit/>
          <w:jc w:val="center"/>
        </w:trPr>
        <w:tc>
          <w:tcPr>
            <w:tcW w:w="3131" w:type="dxa"/>
            <w:shd w:val="clear" w:color="auto" w:fill="FFFFFF"/>
            <w:tcMar>
              <w:top w:w="0" w:type="dxa"/>
              <w:left w:w="0" w:type="dxa"/>
              <w:bottom w:w="0" w:type="dxa"/>
              <w:right w:w="0" w:type="dxa"/>
            </w:tcMar>
            <w:vAlign w:val="center"/>
          </w:tcPr>
          <w:p w14:paraId="66B2AB5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14:paraId="6F63728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5258" w:type="dxa"/>
            <w:shd w:val="clear" w:color="auto" w:fill="FFFFFF"/>
            <w:tcMar>
              <w:top w:w="0" w:type="dxa"/>
              <w:left w:w="0" w:type="dxa"/>
              <w:bottom w:w="0" w:type="dxa"/>
              <w:right w:w="0" w:type="dxa"/>
            </w:tcMar>
            <w:vAlign w:val="center"/>
          </w:tcPr>
          <w:p w14:paraId="552CB98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0.0000044 (0.000000000000000000000027 - 0.000016)</w:t>
            </w:r>
          </w:p>
        </w:tc>
      </w:tr>
      <w:tr w:rsidR="00785886" w14:paraId="5BB8D409" w14:textId="77777777">
        <w:trPr>
          <w:cantSplit/>
          <w:jc w:val="center"/>
        </w:trPr>
        <w:tc>
          <w:tcPr>
            <w:tcW w:w="3131" w:type="dxa"/>
            <w:shd w:val="clear" w:color="auto" w:fill="FFFFFF"/>
            <w:tcMar>
              <w:top w:w="0" w:type="dxa"/>
              <w:left w:w="0" w:type="dxa"/>
              <w:bottom w:w="0" w:type="dxa"/>
              <w:right w:w="0" w:type="dxa"/>
            </w:tcMar>
            <w:vAlign w:val="center"/>
          </w:tcPr>
          <w:p w14:paraId="415D622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14:paraId="368C79D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5258" w:type="dxa"/>
            <w:shd w:val="clear" w:color="auto" w:fill="FFFFFF"/>
            <w:tcMar>
              <w:top w:w="0" w:type="dxa"/>
              <w:left w:w="0" w:type="dxa"/>
              <w:bottom w:w="0" w:type="dxa"/>
              <w:right w:w="0" w:type="dxa"/>
            </w:tcMar>
            <w:vAlign w:val="center"/>
          </w:tcPr>
          <w:p w14:paraId="462A31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0.000007 (0.0000000000000000000006 - 0.000053)</w:t>
            </w:r>
          </w:p>
        </w:tc>
      </w:tr>
      <w:tr w:rsidR="00785886" w14:paraId="5CB88298" w14:textId="77777777">
        <w:trPr>
          <w:cantSplit/>
          <w:jc w:val="center"/>
        </w:trPr>
        <w:tc>
          <w:tcPr>
            <w:tcW w:w="3131" w:type="dxa"/>
            <w:shd w:val="clear" w:color="auto" w:fill="FFFFFF"/>
            <w:tcMar>
              <w:top w:w="0" w:type="dxa"/>
              <w:left w:w="0" w:type="dxa"/>
              <w:bottom w:w="0" w:type="dxa"/>
              <w:right w:w="0" w:type="dxa"/>
            </w:tcMar>
            <w:vAlign w:val="center"/>
          </w:tcPr>
          <w:p w14:paraId="5CAB386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14:paraId="2F9EDCA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5258" w:type="dxa"/>
            <w:shd w:val="clear" w:color="auto" w:fill="FFFFFF"/>
            <w:tcMar>
              <w:top w:w="0" w:type="dxa"/>
              <w:left w:w="0" w:type="dxa"/>
              <w:bottom w:w="0" w:type="dxa"/>
              <w:right w:w="0" w:type="dxa"/>
            </w:tcMar>
            <w:vAlign w:val="center"/>
          </w:tcPr>
          <w:p w14:paraId="7C8385F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0.0000081 (0.0000000000000000000063 - 0.000039)</w:t>
            </w:r>
          </w:p>
        </w:tc>
      </w:tr>
      <w:tr w:rsidR="00785886" w14:paraId="53542299" w14:textId="77777777">
        <w:trPr>
          <w:cantSplit/>
          <w:jc w:val="center"/>
        </w:trPr>
        <w:tc>
          <w:tcPr>
            <w:tcW w:w="3131" w:type="dxa"/>
            <w:shd w:val="clear" w:color="auto" w:fill="FFFFFF"/>
            <w:tcMar>
              <w:top w:w="0" w:type="dxa"/>
              <w:left w:w="0" w:type="dxa"/>
              <w:bottom w:w="0" w:type="dxa"/>
              <w:right w:w="0" w:type="dxa"/>
            </w:tcMar>
            <w:vAlign w:val="center"/>
          </w:tcPr>
          <w:p w14:paraId="2D76DD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14:paraId="442BDB3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5258" w:type="dxa"/>
            <w:shd w:val="clear" w:color="auto" w:fill="FFFFFF"/>
            <w:tcMar>
              <w:top w:w="0" w:type="dxa"/>
              <w:left w:w="0" w:type="dxa"/>
              <w:bottom w:w="0" w:type="dxa"/>
              <w:right w:w="0" w:type="dxa"/>
            </w:tcMar>
            <w:vAlign w:val="center"/>
          </w:tcPr>
          <w:p w14:paraId="6185567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0.61 (0.59 - 0.63)</w:t>
            </w:r>
          </w:p>
        </w:tc>
      </w:tr>
      <w:tr w:rsidR="00785886" w14:paraId="551D71B7" w14:textId="77777777">
        <w:trPr>
          <w:cantSplit/>
          <w:jc w:val="center"/>
        </w:trPr>
        <w:tc>
          <w:tcPr>
            <w:tcW w:w="3131" w:type="dxa"/>
            <w:shd w:val="clear" w:color="auto" w:fill="FFFFFF"/>
            <w:tcMar>
              <w:top w:w="0" w:type="dxa"/>
              <w:left w:w="0" w:type="dxa"/>
              <w:bottom w:w="0" w:type="dxa"/>
              <w:right w:w="0" w:type="dxa"/>
            </w:tcMar>
            <w:vAlign w:val="center"/>
          </w:tcPr>
          <w:p w14:paraId="5DC026F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3131" w:type="dxa"/>
            <w:shd w:val="clear" w:color="auto" w:fill="FFFFFF"/>
            <w:tcMar>
              <w:top w:w="0" w:type="dxa"/>
              <w:left w:w="0" w:type="dxa"/>
              <w:bottom w:w="0" w:type="dxa"/>
              <w:right w:w="0" w:type="dxa"/>
            </w:tcMar>
            <w:vAlign w:val="center"/>
          </w:tcPr>
          <w:p w14:paraId="2FA3B4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364A229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0.37 (0.36 - 0.39)</w:t>
            </w:r>
          </w:p>
        </w:tc>
      </w:tr>
      <w:tr w:rsidR="00785886" w14:paraId="098B3B94" w14:textId="77777777">
        <w:trPr>
          <w:cantSplit/>
          <w:jc w:val="center"/>
        </w:trPr>
        <w:tc>
          <w:tcPr>
            <w:tcW w:w="3131" w:type="dxa"/>
            <w:shd w:val="clear" w:color="auto" w:fill="FFFFFF"/>
            <w:tcMar>
              <w:top w:w="0" w:type="dxa"/>
              <w:left w:w="0" w:type="dxa"/>
              <w:bottom w:w="0" w:type="dxa"/>
              <w:right w:w="0" w:type="dxa"/>
            </w:tcMar>
            <w:vAlign w:val="center"/>
          </w:tcPr>
          <w:p w14:paraId="65A04D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131" w:type="dxa"/>
            <w:shd w:val="clear" w:color="auto" w:fill="FFFFFF"/>
            <w:tcMar>
              <w:top w:w="0" w:type="dxa"/>
              <w:left w:w="0" w:type="dxa"/>
              <w:bottom w:w="0" w:type="dxa"/>
              <w:right w:w="0" w:type="dxa"/>
            </w:tcMar>
            <w:vAlign w:val="center"/>
          </w:tcPr>
          <w:p w14:paraId="51BD8D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14:paraId="6FD997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0.73 (0.58 - 0.86)</w:t>
            </w:r>
          </w:p>
        </w:tc>
      </w:tr>
      <w:tr w:rsidR="00785886" w14:paraId="70608DEA" w14:textId="77777777">
        <w:trPr>
          <w:cantSplit/>
          <w:jc w:val="center"/>
        </w:trPr>
        <w:tc>
          <w:tcPr>
            <w:tcW w:w="3131" w:type="dxa"/>
            <w:shd w:val="clear" w:color="auto" w:fill="FFFFFF"/>
            <w:tcMar>
              <w:top w:w="0" w:type="dxa"/>
              <w:left w:w="0" w:type="dxa"/>
              <w:bottom w:w="0" w:type="dxa"/>
              <w:right w:w="0" w:type="dxa"/>
            </w:tcMar>
            <w:vAlign w:val="center"/>
          </w:tcPr>
          <w:p w14:paraId="3D79568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Hood River</w:t>
            </w:r>
          </w:p>
        </w:tc>
        <w:tc>
          <w:tcPr>
            <w:tcW w:w="3131" w:type="dxa"/>
            <w:shd w:val="clear" w:color="auto" w:fill="FFFFFF"/>
            <w:tcMar>
              <w:top w:w="0" w:type="dxa"/>
              <w:left w:w="0" w:type="dxa"/>
              <w:bottom w:w="0" w:type="dxa"/>
              <w:right w:w="0" w:type="dxa"/>
            </w:tcMar>
            <w:vAlign w:val="center"/>
          </w:tcPr>
          <w:p w14:paraId="72F9A1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6DAF12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0.27 (0.14 - 0.42)</w:t>
            </w:r>
          </w:p>
        </w:tc>
      </w:tr>
      <w:tr w:rsidR="00785886" w14:paraId="7AFF337E" w14:textId="77777777">
        <w:trPr>
          <w:cantSplit/>
          <w:jc w:val="center"/>
        </w:trPr>
        <w:tc>
          <w:tcPr>
            <w:tcW w:w="3131" w:type="dxa"/>
            <w:shd w:val="clear" w:color="auto" w:fill="FFFFFF"/>
            <w:tcMar>
              <w:top w:w="0" w:type="dxa"/>
              <w:left w:w="0" w:type="dxa"/>
              <w:bottom w:w="0" w:type="dxa"/>
              <w:right w:w="0" w:type="dxa"/>
            </w:tcMar>
            <w:vAlign w:val="center"/>
          </w:tcPr>
          <w:p w14:paraId="43314E42"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131" w:type="dxa"/>
            <w:shd w:val="clear" w:color="auto" w:fill="FFFFFF"/>
            <w:tcMar>
              <w:top w:w="0" w:type="dxa"/>
              <w:left w:w="0" w:type="dxa"/>
              <w:bottom w:w="0" w:type="dxa"/>
              <w:right w:w="0" w:type="dxa"/>
            </w:tcMar>
            <w:vAlign w:val="center"/>
          </w:tcPr>
          <w:p w14:paraId="559404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14:paraId="2A78E53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0.026 (0.0000000001 - 0.16)</w:t>
            </w:r>
          </w:p>
        </w:tc>
      </w:tr>
      <w:tr w:rsidR="00785886" w14:paraId="00D1FBA0" w14:textId="77777777">
        <w:trPr>
          <w:cantSplit/>
          <w:jc w:val="center"/>
        </w:trPr>
        <w:tc>
          <w:tcPr>
            <w:tcW w:w="3131" w:type="dxa"/>
            <w:shd w:val="clear" w:color="auto" w:fill="FFFFFF"/>
            <w:tcMar>
              <w:top w:w="0" w:type="dxa"/>
              <w:left w:w="0" w:type="dxa"/>
              <w:bottom w:w="0" w:type="dxa"/>
              <w:right w:w="0" w:type="dxa"/>
            </w:tcMar>
            <w:vAlign w:val="center"/>
          </w:tcPr>
          <w:p w14:paraId="2B675CEA" w14:textId="77777777" w:rsidR="00785886" w:rsidRDefault="00C5045B">
            <w:pPr>
              <w:spacing w:before="100" w:after="100" w:line="240" w:lineRule="auto"/>
              <w:ind w:left="100" w:right="100"/>
            </w:pPr>
            <w:proofErr w:type="spellStart"/>
            <w:r>
              <w:rPr>
                <w:rFonts w:ascii="Times New Roman (Body)" w:eastAsia="Times New Roman (Body)" w:hAnsi="Times New Roman (Body)" w:cs="Times New Roman (Body)"/>
                <w:color w:val="000000"/>
                <w:sz w:val="20"/>
                <w:szCs w:val="20"/>
              </w:rPr>
              <w:t>Fifteenmile</w:t>
            </w:r>
            <w:proofErr w:type="spellEnd"/>
            <w:r>
              <w:rPr>
                <w:rFonts w:ascii="Times New Roman (Body)" w:eastAsia="Times New Roman (Body)" w:hAnsi="Times New Roman (Body)" w:cs="Times New Roman (Body)"/>
                <w:color w:val="000000"/>
                <w:sz w:val="20"/>
                <w:szCs w:val="20"/>
              </w:rPr>
              <w:t xml:space="preserve"> Creek</w:t>
            </w:r>
          </w:p>
        </w:tc>
        <w:tc>
          <w:tcPr>
            <w:tcW w:w="3131" w:type="dxa"/>
            <w:shd w:val="clear" w:color="auto" w:fill="FFFFFF"/>
            <w:tcMar>
              <w:top w:w="0" w:type="dxa"/>
              <w:left w:w="0" w:type="dxa"/>
              <w:bottom w:w="0" w:type="dxa"/>
              <w:right w:w="0" w:type="dxa"/>
            </w:tcMar>
            <w:vAlign w:val="center"/>
          </w:tcPr>
          <w:p w14:paraId="376445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1CC9B28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(0.84 -   1)</w:t>
            </w:r>
          </w:p>
        </w:tc>
      </w:tr>
      <w:tr w:rsidR="00785886" w14:paraId="1CD7EBB7" w14:textId="77777777">
        <w:trPr>
          <w:cantSplit/>
          <w:jc w:val="center"/>
        </w:trPr>
        <w:tc>
          <w:tcPr>
            <w:tcW w:w="3131" w:type="dxa"/>
            <w:shd w:val="clear" w:color="auto" w:fill="FFFFFF"/>
            <w:tcMar>
              <w:top w:w="0" w:type="dxa"/>
              <w:left w:w="0" w:type="dxa"/>
              <w:bottom w:w="0" w:type="dxa"/>
              <w:right w:w="0" w:type="dxa"/>
            </w:tcMar>
            <w:vAlign w:val="center"/>
          </w:tcPr>
          <w:p w14:paraId="12AEC6C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Deschutes River</w:t>
            </w:r>
          </w:p>
        </w:tc>
        <w:tc>
          <w:tcPr>
            <w:tcW w:w="3131" w:type="dxa"/>
            <w:shd w:val="clear" w:color="auto" w:fill="FFFFFF"/>
            <w:tcMar>
              <w:top w:w="0" w:type="dxa"/>
              <w:left w:w="0" w:type="dxa"/>
              <w:bottom w:w="0" w:type="dxa"/>
              <w:right w:w="0" w:type="dxa"/>
            </w:tcMar>
            <w:vAlign w:val="center"/>
          </w:tcPr>
          <w:p w14:paraId="560D574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14:paraId="58D9211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 (0.78 - 0.82)</w:t>
            </w:r>
          </w:p>
        </w:tc>
      </w:tr>
      <w:tr w:rsidR="00785886" w14:paraId="628AEDDE" w14:textId="77777777">
        <w:trPr>
          <w:cantSplit/>
          <w:jc w:val="center"/>
        </w:trPr>
        <w:tc>
          <w:tcPr>
            <w:tcW w:w="3131" w:type="dxa"/>
            <w:shd w:val="clear" w:color="auto" w:fill="FFFFFF"/>
            <w:tcMar>
              <w:top w:w="0" w:type="dxa"/>
              <w:left w:w="0" w:type="dxa"/>
              <w:bottom w:w="0" w:type="dxa"/>
              <w:right w:w="0" w:type="dxa"/>
            </w:tcMar>
            <w:vAlign w:val="center"/>
          </w:tcPr>
          <w:p w14:paraId="227A9C5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Deschutes River</w:t>
            </w:r>
          </w:p>
        </w:tc>
        <w:tc>
          <w:tcPr>
            <w:tcW w:w="3131" w:type="dxa"/>
            <w:shd w:val="clear" w:color="auto" w:fill="FFFFFF"/>
            <w:tcMar>
              <w:top w:w="0" w:type="dxa"/>
              <w:left w:w="0" w:type="dxa"/>
              <w:bottom w:w="0" w:type="dxa"/>
              <w:right w:w="0" w:type="dxa"/>
            </w:tcMar>
            <w:vAlign w:val="center"/>
          </w:tcPr>
          <w:p w14:paraId="54CC1B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355A416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 (0.18 - 0.22)</w:t>
            </w:r>
          </w:p>
        </w:tc>
      </w:tr>
      <w:tr w:rsidR="00785886" w14:paraId="22AAFC5D" w14:textId="77777777">
        <w:trPr>
          <w:cantSplit/>
          <w:jc w:val="center"/>
        </w:trPr>
        <w:tc>
          <w:tcPr>
            <w:tcW w:w="3131" w:type="dxa"/>
            <w:shd w:val="clear" w:color="auto" w:fill="FFFFFF"/>
            <w:tcMar>
              <w:top w:w="0" w:type="dxa"/>
              <w:left w:w="0" w:type="dxa"/>
              <w:bottom w:w="0" w:type="dxa"/>
              <w:right w:w="0" w:type="dxa"/>
            </w:tcMar>
            <w:vAlign w:val="center"/>
          </w:tcPr>
          <w:p w14:paraId="06D450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131" w:type="dxa"/>
            <w:shd w:val="clear" w:color="auto" w:fill="FFFFFF"/>
            <w:tcMar>
              <w:top w:w="0" w:type="dxa"/>
              <w:left w:w="0" w:type="dxa"/>
              <w:bottom w:w="0" w:type="dxa"/>
              <w:right w:w="0" w:type="dxa"/>
            </w:tcMar>
            <w:vAlign w:val="center"/>
          </w:tcPr>
          <w:p w14:paraId="1A1BDD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14:paraId="39FFBAB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0.29 (0.22 - 0.36)</w:t>
            </w:r>
          </w:p>
        </w:tc>
      </w:tr>
      <w:tr w:rsidR="00785886" w14:paraId="024C9022" w14:textId="77777777">
        <w:trPr>
          <w:cantSplit/>
          <w:jc w:val="center"/>
        </w:trPr>
        <w:tc>
          <w:tcPr>
            <w:tcW w:w="3131" w:type="dxa"/>
            <w:shd w:val="clear" w:color="auto" w:fill="FFFFFF"/>
            <w:tcMar>
              <w:top w:w="0" w:type="dxa"/>
              <w:left w:w="0" w:type="dxa"/>
              <w:bottom w:w="0" w:type="dxa"/>
              <w:right w:w="0" w:type="dxa"/>
            </w:tcMar>
            <w:vAlign w:val="center"/>
          </w:tcPr>
          <w:p w14:paraId="14A035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John Day River</w:t>
            </w:r>
          </w:p>
        </w:tc>
        <w:tc>
          <w:tcPr>
            <w:tcW w:w="3131" w:type="dxa"/>
            <w:shd w:val="clear" w:color="auto" w:fill="FFFFFF"/>
            <w:tcMar>
              <w:top w:w="0" w:type="dxa"/>
              <w:left w:w="0" w:type="dxa"/>
              <w:bottom w:w="0" w:type="dxa"/>
              <w:right w:w="0" w:type="dxa"/>
            </w:tcMar>
            <w:vAlign w:val="center"/>
          </w:tcPr>
          <w:p w14:paraId="6127E4A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527C36B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0.71 (0.64 - 0.78)</w:t>
            </w:r>
          </w:p>
        </w:tc>
      </w:tr>
      <w:tr w:rsidR="00785886" w14:paraId="4E823D0C" w14:textId="77777777">
        <w:trPr>
          <w:cantSplit/>
          <w:jc w:val="center"/>
        </w:trPr>
        <w:tc>
          <w:tcPr>
            <w:tcW w:w="3131" w:type="dxa"/>
            <w:shd w:val="clear" w:color="auto" w:fill="FFFFFF"/>
            <w:tcMar>
              <w:top w:w="0" w:type="dxa"/>
              <w:left w:w="0" w:type="dxa"/>
              <w:bottom w:w="0" w:type="dxa"/>
              <w:right w:w="0" w:type="dxa"/>
            </w:tcMar>
            <w:vAlign w:val="center"/>
          </w:tcPr>
          <w:p w14:paraId="4E4226E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131" w:type="dxa"/>
            <w:shd w:val="clear" w:color="auto" w:fill="FFFFFF"/>
            <w:tcMar>
              <w:top w:w="0" w:type="dxa"/>
              <w:left w:w="0" w:type="dxa"/>
              <w:bottom w:w="0" w:type="dxa"/>
              <w:right w:w="0" w:type="dxa"/>
            </w:tcMar>
            <w:vAlign w:val="center"/>
          </w:tcPr>
          <w:p w14:paraId="5ADBD28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14:paraId="3E2939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(0.059 - 0.24)</w:t>
            </w:r>
          </w:p>
        </w:tc>
      </w:tr>
      <w:tr w:rsidR="00785886" w14:paraId="41A7F690" w14:textId="77777777">
        <w:trPr>
          <w:cantSplit/>
          <w:jc w:val="center"/>
        </w:trPr>
        <w:tc>
          <w:tcPr>
            <w:tcW w:w="3131" w:type="dxa"/>
            <w:shd w:val="clear" w:color="auto" w:fill="FFFFFF"/>
            <w:tcMar>
              <w:top w:w="0" w:type="dxa"/>
              <w:left w:w="0" w:type="dxa"/>
              <w:bottom w:w="0" w:type="dxa"/>
              <w:right w:w="0" w:type="dxa"/>
            </w:tcMar>
            <w:vAlign w:val="center"/>
          </w:tcPr>
          <w:p w14:paraId="756CD1D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Umatilla River</w:t>
            </w:r>
          </w:p>
        </w:tc>
        <w:tc>
          <w:tcPr>
            <w:tcW w:w="3131" w:type="dxa"/>
            <w:shd w:val="clear" w:color="auto" w:fill="FFFFFF"/>
            <w:tcMar>
              <w:top w:w="0" w:type="dxa"/>
              <w:left w:w="0" w:type="dxa"/>
              <w:bottom w:w="0" w:type="dxa"/>
              <w:right w:w="0" w:type="dxa"/>
            </w:tcMar>
            <w:vAlign w:val="center"/>
          </w:tcPr>
          <w:p w14:paraId="6ABA44A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06E95D2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(0.76 - 0.94)</w:t>
            </w:r>
          </w:p>
        </w:tc>
      </w:tr>
      <w:tr w:rsidR="00785886" w14:paraId="5FD8D0CE" w14:textId="77777777">
        <w:trPr>
          <w:cantSplit/>
          <w:jc w:val="center"/>
        </w:trPr>
        <w:tc>
          <w:tcPr>
            <w:tcW w:w="3131" w:type="dxa"/>
            <w:shd w:val="clear" w:color="auto" w:fill="FFFFFF"/>
            <w:tcMar>
              <w:top w:w="0" w:type="dxa"/>
              <w:left w:w="0" w:type="dxa"/>
              <w:bottom w:w="0" w:type="dxa"/>
              <w:right w:w="0" w:type="dxa"/>
            </w:tcMar>
            <w:vAlign w:val="center"/>
          </w:tcPr>
          <w:p w14:paraId="63AAD8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131" w:type="dxa"/>
            <w:shd w:val="clear" w:color="auto" w:fill="FFFFFF"/>
            <w:tcMar>
              <w:top w:w="0" w:type="dxa"/>
              <w:left w:w="0" w:type="dxa"/>
              <w:bottom w:w="0" w:type="dxa"/>
              <w:right w:w="0" w:type="dxa"/>
            </w:tcMar>
            <w:vAlign w:val="center"/>
          </w:tcPr>
          <w:p w14:paraId="2C32B12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BON to MCN</w:t>
            </w:r>
          </w:p>
        </w:tc>
        <w:tc>
          <w:tcPr>
            <w:tcW w:w="5258" w:type="dxa"/>
            <w:shd w:val="clear" w:color="auto" w:fill="FFFFFF"/>
            <w:tcMar>
              <w:top w:w="0" w:type="dxa"/>
              <w:left w:w="0" w:type="dxa"/>
              <w:bottom w:w="0" w:type="dxa"/>
              <w:right w:w="0" w:type="dxa"/>
            </w:tcMar>
            <w:vAlign w:val="center"/>
          </w:tcPr>
          <w:p w14:paraId="2FC2D10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(0.15 - 0.34)</w:t>
            </w:r>
          </w:p>
        </w:tc>
      </w:tr>
      <w:tr w:rsidR="00785886" w14:paraId="783F0960" w14:textId="77777777">
        <w:trPr>
          <w:cantSplit/>
          <w:jc w:val="center"/>
        </w:trPr>
        <w:tc>
          <w:tcPr>
            <w:tcW w:w="3131" w:type="dxa"/>
            <w:shd w:val="clear" w:color="auto" w:fill="FFFFFF"/>
            <w:tcMar>
              <w:top w:w="0" w:type="dxa"/>
              <w:left w:w="0" w:type="dxa"/>
              <w:bottom w:w="0" w:type="dxa"/>
              <w:right w:w="0" w:type="dxa"/>
            </w:tcMar>
            <w:vAlign w:val="center"/>
          </w:tcPr>
          <w:p w14:paraId="1BCF469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BON to MCN other tributaries</w:t>
            </w:r>
          </w:p>
        </w:tc>
        <w:tc>
          <w:tcPr>
            <w:tcW w:w="3131" w:type="dxa"/>
            <w:shd w:val="clear" w:color="auto" w:fill="FFFFFF"/>
            <w:tcMar>
              <w:top w:w="0" w:type="dxa"/>
              <w:left w:w="0" w:type="dxa"/>
              <w:bottom w:w="0" w:type="dxa"/>
              <w:right w:w="0" w:type="dxa"/>
            </w:tcMar>
            <w:vAlign w:val="center"/>
          </w:tcPr>
          <w:p w14:paraId="79D36A2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3E9BC0C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(0.66 - 0.85)</w:t>
            </w:r>
          </w:p>
        </w:tc>
      </w:tr>
      <w:tr w:rsidR="00785886" w14:paraId="75C8741E" w14:textId="77777777">
        <w:trPr>
          <w:cantSplit/>
          <w:jc w:val="center"/>
        </w:trPr>
        <w:tc>
          <w:tcPr>
            <w:tcW w:w="3131" w:type="dxa"/>
            <w:shd w:val="clear" w:color="auto" w:fill="FFFFFF"/>
            <w:tcMar>
              <w:top w:w="0" w:type="dxa"/>
              <w:left w:w="0" w:type="dxa"/>
              <w:bottom w:w="0" w:type="dxa"/>
              <w:right w:w="0" w:type="dxa"/>
            </w:tcMar>
            <w:vAlign w:val="center"/>
          </w:tcPr>
          <w:p w14:paraId="255790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131" w:type="dxa"/>
            <w:shd w:val="clear" w:color="auto" w:fill="FFFFFF"/>
            <w:tcMar>
              <w:top w:w="0" w:type="dxa"/>
              <w:left w:w="0" w:type="dxa"/>
              <w:bottom w:w="0" w:type="dxa"/>
              <w:right w:w="0" w:type="dxa"/>
            </w:tcMar>
            <w:vAlign w:val="center"/>
          </w:tcPr>
          <w:p w14:paraId="2B4E61A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14:paraId="7905FD0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0.24 (0.14 - 0.38)</w:t>
            </w:r>
          </w:p>
        </w:tc>
      </w:tr>
      <w:tr w:rsidR="00785886" w14:paraId="4A48165D" w14:textId="77777777">
        <w:trPr>
          <w:cantSplit/>
          <w:jc w:val="center"/>
        </w:trPr>
        <w:tc>
          <w:tcPr>
            <w:tcW w:w="3131" w:type="dxa"/>
            <w:shd w:val="clear" w:color="auto" w:fill="FFFFFF"/>
            <w:tcMar>
              <w:top w:w="0" w:type="dxa"/>
              <w:left w:w="0" w:type="dxa"/>
              <w:bottom w:w="0" w:type="dxa"/>
              <w:right w:w="0" w:type="dxa"/>
            </w:tcMar>
            <w:vAlign w:val="center"/>
          </w:tcPr>
          <w:p w14:paraId="261B91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Walla Walla River</w:t>
            </w:r>
          </w:p>
        </w:tc>
        <w:tc>
          <w:tcPr>
            <w:tcW w:w="3131" w:type="dxa"/>
            <w:shd w:val="clear" w:color="auto" w:fill="FFFFFF"/>
            <w:tcMar>
              <w:top w:w="0" w:type="dxa"/>
              <w:left w:w="0" w:type="dxa"/>
              <w:bottom w:w="0" w:type="dxa"/>
              <w:right w:w="0" w:type="dxa"/>
            </w:tcMar>
            <w:vAlign w:val="center"/>
          </w:tcPr>
          <w:p w14:paraId="0AB7CBF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48178B4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0.76 (0.62 - 0.86)</w:t>
            </w:r>
          </w:p>
        </w:tc>
      </w:tr>
      <w:tr w:rsidR="00785886" w14:paraId="4388F861" w14:textId="77777777">
        <w:trPr>
          <w:cantSplit/>
          <w:jc w:val="center"/>
        </w:trPr>
        <w:tc>
          <w:tcPr>
            <w:tcW w:w="3131" w:type="dxa"/>
            <w:shd w:val="clear" w:color="auto" w:fill="FFFFFF"/>
            <w:tcMar>
              <w:top w:w="0" w:type="dxa"/>
              <w:left w:w="0" w:type="dxa"/>
              <w:bottom w:w="0" w:type="dxa"/>
              <w:right w:w="0" w:type="dxa"/>
            </w:tcMar>
            <w:vAlign w:val="center"/>
          </w:tcPr>
          <w:p w14:paraId="4A8EBE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131" w:type="dxa"/>
            <w:shd w:val="clear" w:color="auto" w:fill="FFFFFF"/>
            <w:tcMar>
              <w:top w:w="0" w:type="dxa"/>
              <w:left w:w="0" w:type="dxa"/>
              <w:bottom w:w="0" w:type="dxa"/>
              <w:right w:w="0" w:type="dxa"/>
            </w:tcMar>
            <w:vAlign w:val="center"/>
          </w:tcPr>
          <w:p w14:paraId="6125C6F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MCN to ICH or PRA</w:t>
            </w:r>
          </w:p>
        </w:tc>
        <w:tc>
          <w:tcPr>
            <w:tcW w:w="5258" w:type="dxa"/>
            <w:shd w:val="clear" w:color="auto" w:fill="FFFFFF"/>
            <w:tcMar>
              <w:top w:w="0" w:type="dxa"/>
              <w:left w:w="0" w:type="dxa"/>
              <w:bottom w:w="0" w:type="dxa"/>
              <w:right w:w="0" w:type="dxa"/>
            </w:tcMar>
            <w:vAlign w:val="center"/>
          </w:tcPr>
          <w:p w14:paraId="014EB52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0.35 (0.15 - 0.59)</w:t>
            </w:r>
          </w:p>
        </w:tc>
      </w:tr>
      <w:tr w:rsidR="00785886" w14:paraId="38B48728" w14:textId="77777777">
        <w:trPr>
          <w:cantSplit/>
          <w:jc w:val="center"/>
        </w:trPr>
        <w:tc>
          <w:tcPr>
            <w:tcW w:w="3131" w:type="dxa"/>
            <w:shd w:val="clear" w:color="auto" w:fill="FFFFFF"/>
            <w:tcMar>
              <w:top w:w="0" w:type="dxa"/>
              <w:left w:w="0" w:type="dxa"/>
              <w:bottom w:w="0" w:type="dxa"/>
              <w:right w:w="0" w:type="dxa"/>
            </w:tcMar>
            <w:vAlign w:val="center"/>
          </w:tcPr>
          <w:p w14:paraId="78AD7F3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Yakima River</w:t>
            </w:r>
          </w:p>
        </w:tc>
        <w:tc>
          <w:tcPr>
            <w:tcW w:w="3131" w:type="dxa"/>
            <w:shd w:val="clear" w:color="auto" w:fill="FFFFFF"/>
            <w:tcMar>
              <w:top w:w="0" w:type="dxa"/>
              <w:left w:w="0" w:type="dxa"/>
              <w:bottom w:w="0" w:type="dxa"/>
              <w:right w:w="0" w:type="dxa"/>
            </w:tcMar>
            <w:vAlign w:val="center"/>
          </w:tcPr>
          <w:p w14:paraId="32F5A44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14AC7FE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0.65 (0.41 - 0.85)</w:t>
            </w:r>
          </w:p>
        </w:tc>
      </w:tr>
      <w:tr w:rsidR="00785886" w14:paraId="47B801BA" w14:textId="77777777">
        <w:trPr>
          <w:cantSplit/>
          <w:jc w:val="center"/>
        </w:trPr>
        <w:tc>
          <w:tcPr>
            <w:tcW w:w="3131" w:type="dxa"/>
            <w:shd w:val="clear" w:color="auto" w:fill="FFFFFF"/>
            <w:tcMar>
              <w:top w:w="0" w:type="dxa"/>
              <w:left w:w="0" w:type="dxa"/>
              <w:bottom w:w="0" w:type="dxa"/>
              <w:right w:w="0" w:type="dxa"/>
            </w:tcMar>
            <w:vAlign w:val="center"/>
          </w:tcPr>
          <w:p w14:paraId="00B1DE2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131" w:type="dxa"/>
            <w:shd w:val="clear" w:color="auto" w:fill="FFFFFF"/>
            <w:tcMar>
              <w:top w:w="0" w:type="dxa"/>
              <w:left w:w="0" w:type="dxa"/>
              <w:bottom w:w="0" w:type="dxa"/>
              <w:right w:w="0" w:type="dxa"/>
            </w:tcMar>
            <w:vAlign w:val="center"/>
          </w:tcPr>
          <w:p w14:paraId="42A34E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RIS to RRE</w:t>
            </w:r>
          </w:p>
        </w:tc>
        <w:tc>
          <w:tcPr>
            <w:tcW w:w="5258" w:type="dxa"/>
            <w:shd w:val="clear" w:color="auto" w:fill="FFFFFF"/>
            <w:tcMar>
              <w:top w:w="0" w:type="dxa"/>
              <w:left w:w="0" w:type="dxa"/>
              <w:bottom w:w="0" w:type="dxa"/>
              <w:right w:w="0" w:type="dxa"/>
            </w:tcMar>
            <w:vAlign w:val="center"/>
          </w:tcPr>
          <w:p w14:paraId="0DFD411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(0.078 - 0.93)</w:t>
            </w:r>
          </w:p>
        </w:tc>
      </w:tr>
      <w:tr w:rsidR="00785886" w14:paraId="240C73E9" w14:textId="77777777">
        <w:trPr>
          <w:cantSplit/>
          <w:jc w:val="center"/>
        </w:trPr>
        <w:tc>
          <w:tcPr>
            <w:tcW w:w="3131" w:type="dxa"/>
            <w:shd w:val="clear" w:color="auto" w:fill="FFFFFF"/>
            <w:tcMar>
              <w:top w:w="0" w:type="dxa"/>
              <w:left w:w="0" w:type="dxa"/>
              <w:bottom w:w="0" w:type="dxa"/>
              <w:right w:w="0" w:type="dxa"/>
            </w:tcMar>
            <w:vAlign w:val="center"/>
          </w:tcPr>
          <w:p w14:paraId="792710A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Wenatchee River</w:t>
            </w:r>
          </w:p>
        </w:tc>
        <w:tc>
          <w:tcPr>
            <w:tcW w:w="3131" w:type="dxa"/>
            <w:shd w:val="clear" w:color="auto" w:fill="FFFFFF"/>
            <w:tcMar>
              <w:top w:w="0" w:type="dxa"/>
              <w:left w:w="0" w:type="dxa"/>
              <w:bottom w:w="0" w:type="dxa"/>
              <w:right w:w="0" w:type="dxa"/>
            </w:tcMar>
            <w:vAlign w:val="center"/>
          </w:tcPr>
          <w:p w14:paraId="6AB635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6B39D0C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(0.073 - 0.92)</w:t>
            </w:r>
          </w:p>
        </w:tc>
      </w:tr>
      <w:tr w:rsidR="00785886" w14:paraId="143EAAD9" w14:textId="77777777">
        <w:trPr>
          <w:cantSplit/>
          <w:jc w:val="center"/>
        </w:trPr>
        <w:tc>
          <w:tcPr>
            <w:tcW w:w="3131" w:type="dxa"/>
            <w:shd w:val="clear" w:color="auto" w:fill="FFFFFF"/>
            <w:tcMar>
              <w:top w:w="0" w:type="dxa"/>
              <w:left w:w="0" w:type="dxa"/>
              <w:bottom w:w="0" w:type="dxa"/>
              <w:right w:w="0" w:type="dxa"/>
            </w:tcMar>
            <w:vAlign w:val="center"/>
          </w:tcPr>
          <w:p w14:paraId="0CC77B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131" w:type="dxa"/>
            <w:shd w:val="clear" w:color="auto" w:fill="FFFFFF"/>
            <w:tcMar>
              <w:top w:w="0" w:type="dxa"/>
              <w:left w:w="0" w:type="dxa"/>
              <w:bottom w:w="0" w:type="dxa"/>
              <w:right w:w="0" w:type="dxa"/>
            </w:tcMar>
            <w:vAlign w:val="center"/>
          </w:tcPr>
          <w:p w14:paraId="5BE9009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RRE to WEL</w:t>
            </w:r>
          </w:p>
        </w:tc>
        <w:tc>
          <w:tcPr>
            <w:tcW w:w="5258" w:type="dxa"/>
            <w:shd w:val="clear" w:color="auto" w:fill="FFFFFF"/>
            <w:tcMar>
              <w:top w:w="0" w:type="dxa"/>
              <w:left w:w="0" w:type="dxa"/>
              <w:bottom w:w="0" w:type="dxa"/>
              <w:right w:w="0" w:type="dxa"/>
            </w:tcMar>
            <w:vAlign w:val="center"/>
          </w:tcPr>
          <w:p w14:paraId="14C993F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0.03 (0.0000000055 - 0.22)</w:t>
            </w:r>
          </w:p>
        </w:tc>
      </w:tr>
      <w:tr w:rsidR="00785886" w14:paraId="179D6293" w14:textId="77777777">
        <w:trPr>
          <w:cantSplit/>
          <w:jc w:val="center"/>
        </w:trPr>
        <w:tc>
          <w:tcPr>
            <w:tcW w:w="3131" w:type="dxa"/>
            <w:shd w:val="clear" w:color="auto" w:fill="FFFFFF"/>
            <w:tcMar>
              <w:top w:w="0" w:type="dxa"/>
              <w:left w:w="0" w:type="dxa"/>
              <w:bottom w:w="0" w:type="dxa"/>
              <w:right w:w="0" w:type="dxa"/>
            </w:tcMar>
            <w:vAlign w:val="center"/>
          </w:tcPr>
          <w:p w14:paraId="432D162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Entiat River</w:t>
            </w:r>
          </w:p>
        </w:tc>
        <w:tc>
          <w:tcPr>
            <w:tcW w:w="3131" w:type="dxa"/>
            <w:shd w:val="clear" w:color="auto" w:fill="FFFFFF"/>
            <w:tcMar>
              <w:top w:w="0" w:type="dxa"/>
              <w:left w:w="0" w:type="dxa"/>
              <w:bottom w:w="0" w:type="dxa"/>
              <w:right w:w="0" w:type="dxa"/>
            </w:tcMar>
            <w:vAlign w:val="center"/>
          </w:tcPr>
          <w:p w14:paraId="33B8CA4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5334473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0.97 (0.78 -   1)</w:t>
            </w:r>
          </w:p>
        </w:tc>
      </w:tr>
      <w:tr w:rsidR="00785886" w14:paraId="1F265E5C" w14:textId="77777777">
        <w:trPr>
          <w:cantSplit/>
          <w:jc w:val="center"/>
        </w:trPr>
        <w:tc>
          <w:tcPr>
            <w:tcW w:w="3131" w:type="dxa"/>
            <w:shd w:val="clear" w:color="auto" w:fill="FFFFFF"/>
            <w:tcMar>
              <w:top w:w="0" w:type="dxa"/>
              <w:left w:w="0" w:type="dxa"/>
              <w:bottom w:w="0" w:type="dxa"/>
              <w:right w:w="0" w:type="dxa"/>
            </w:tcMar>
            <w:vAlign w:val="center"/>
          </w:tcPr>
          <w:p w14:paraId="0BDB67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131" w:type="dxa"/>
            <w:shd w:val="clear" w:color="auto" w:fill="FFFFFF"/>
            <w:tcMar>
              <w:top w:w="0" w:type="dxa"/>
              <w:left w:w="0" w:type="dxa"/>
              <w:bottom w:w="0" w:type="dxa"/>
              <w:right w:w="0" w:type="dxa"/>
            </w:tcMar>
            <w:vAlign w:val="center"/>
          </w:tcPr>
          <w:p w14:paraId="7B1CED5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258" w:type="dxa"/>
            <w:shd w:val="clear" w:color="auto" w:fill="FFFFFF"/>
            <w:tcMar>
              <w:top w:w="0" w:type="dxa"/>
              <w:left w:w="0" w:type="dxa"/>
              <w:bottom w:w="0" w:type="dxa"/>
              <w:right w:w="0" w:type="dxa"/>
            </w:tcMar>
            <w:vAlign w:val="center"/>
          </w:tcPr>
          <w:p w14:paraId="1FC9E36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0.25 (0.1 - 0.43)</w:t>
            </w:r>
          </w:p>
        </w:tc>
      </w:tr>
      <w:tr w:rsidR="00785886" w14:paraId="396FEF2A" w14:textId="77777777">
        <w:trPr>
          <w:cantSplit/>
          <w:jc w:val="center"/>
        </w:trPr>
        <w:tc>
          <w:tcPr>
            <w:tcW w:w="3131" w:type="dxa"/>
            <w:shd w:val="clear" w:color="auto" w:fill="FFFFFF"/>
            <w:tcMar>
              <w:top w:w="0" w:type="dxa"/>
              <w:left w:w="0" w:type="dxa"/>
              <w:bottom w:w="0" w:type="dxa"/>
              <w:right w:w="0" w:type="dxa"/>
            </w:tcMar>
            <w:vAlign w:val="center"/>
          </w:tcPr>
          <w:p w14:paraId="1DFEA4C6"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Methow River</w:t>
            </w:r>
          </w:p>
        </w:tc>
        <w:tc>
          <w:tcPr>
            <w:tcW w:w="3131" w:type="dxa"/>
            <w:shd w:val="clear" w:color="auto" w:fill="FFFFFF"/>
            <w:tcMar>
              <w:top w:w="0" w:type="dxa"/>
              <w:left w:w="0" w:type="dxa"/>
              <w:bottom w:w="0" w:type="dxa"/>
              <w:right w:w="0" w:type="dxa"/>
            </w:tcMar>
            <w:vAlign w:val="center"/>
          </w:tcPr>
          <w:p w14:paraId="4D03FFF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2D8098B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0.75 (0.57 - 0.9)</w:t>
            </w:r>
          </w:p>
        </w:tc>
      </w:tr>
      <w:tr w:rsidR="00785886" w14:paraId="01A0675B" w14:textId="77777777">
        <w:trPr>
          <w:cantSplit/>
          <w:jc w:val="center"/>
        </w:trPr>
        <w:tc>
          <w:tcPr>
            <w:tcW w:w="3131" w:type="dxa"/>
            <w:shd w:val="clear" w:color="auto" w:fill="FFFFFF"/>
            <w:tcMar>
              <w:top w:w="0" w:type="dxa"/>
              <w:left w:w="0" w:type="dxa"/>
              <w:bottom w:w="0" w:type="dxa"/>
              <w:right w:w="0" w:type="dxa"/>
            </w:tcMar>
            <w:vAlign w:val="center"/>
          </w:tcPr>
          <w:p w14:paraId="1636DEB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131" w:type="dxa"/>
            <w:shd w:val="clear" w:color="auto" w:fill="FFFFFF"/>
            <w:tcMar>
              <w:top w:w="0" w:type="dxa"/>
              <w:left w:w="0" w:type="dxa"/>
              <w:bottom w:w="0" w:type="dxa"/>
              <w:right w:w="0" w:type="dxa"/>
            </w:tcMar>
            <w:vAlign w:val="center"/>
          </w:tcPr>
          <w:p w14:paraId="520A34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258" w:type="dxa"/>
            <w:shd w:val="clear" w:color="auto" w:fill="FFFFFF"/>
            <w:tcMar>
              <w:top w:w="0" w:type="dxa"/>
              <w:left w:w="0" w:type="dxa"/>
              <w:bottom w:w="0" w:type="dxa"/>
              <w:right w:w="0" w:type="dxa"/>
            </w:tcMar>
            <w:vAlign w:val="center"/>
          </w:tcPr>
          <w:p w14:paraId="6C90949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0.14 (0.03 - 0.31)</w:t>
            </w:r>
          </w:p>
        </w:tc>
      </w:tr>
      <w:tr w:rsidR="00785886" w14:paraId="4FC5B6E9" w14:textId="77777777">
        <w:trPr>
          <w:cantSplit/>
          <w:jc w:val="center"/>
        </w:trPr>
        <w:tc>
          <w:tcPr>
            <w:tcW w:w="3131" w:type="dxa"/>
            <w:shd w:val="clear" w:color="auto" w:fill="FFFFFF"/>
            <w:tcMar>
              <w:top w:w="0" w:type="dxa"/>
              <w:left w:w="0" w:type="dxa"/>
              <w:bottom w:w="0" w:type="dxa"/>
              <w:right w:w="0" w:type="dxa"/>
            </w:tcMar>
            <w:vAlign w:val="center"/>
          </w:tcPr>
          <w:p w14:paraId="01A9B8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Okanogan River</w:t>
            </w:r>
          </w:p>
        </w:tc>
        <w:tc>
          <w:tcPr>
            <w:tcW w:w="3131" w:type="dxa"/>
            <w:shd w:val="clear" w:color="auto" w:fill="FFFFFF"/>
            <w:tcMar>
              <w:top w:w="0" w:type="dxa"/>
              <w:left w:w="0" w:type="dxa"/>
              <w:bottom w:w="0" w:type="dxa"/>
              <w:right w:w="0" w:type="dxa"/>
            </w:tcMar>
            <w:vAlign w:val="center"/>
          </w:tcPr>
          <w:p w14:paraId="670846B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438E93B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0.86 (0.69 - 0.97)</w:t>
            </w:r>
          </w:p>
        </w:tc>
      </w:tr>
      <w:tr w:rsidR="00785886" w14:paraId="1D215BD3" w14:textId="77777777">
        <w:trPr>
          <w:cantSplit/>
          <w:jc w:val="center"/>
        </w:trPr>
        <w:tc>
          <w:tcPr>
            <w:tcW w:w="3131" w:type="dxa"/>
            <w:shd w:val="clear" w:color="auto" w:fill="FFFFFF"/>
            <w:tcMar>
              <w:top w:w="0" w:type="dxa"/>
              <w:left w:w="0" w:type="dxa"/>
              <w:bottom w:w="0" w:type="dxa"/>
              <w:right w:w="0" w:type="dxa"/>
            </w:tcMar>
            <w:vAlign w:val="center"/>
          </w:tcPr>
          <w:p w14:paraId="6F06E3E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131" w:type="dxa"/>
            <w:shd w:val="clear" w:color="auto" w:fill="FFFFFF"/>
            <w:tcMar>
              <w:top w:w="0" w:type="dxa"/>
              <w:left w:w="0" w:type="dxa"/>
              <w:bottom w:w="0" w:type="dxa"/>
              <w:right w:w="0" w:type="dxa"/>
            </w:tcMar>
            <w:vAlign w:val="center"/>
          </w:tcPr>
          <w:p w14:paraId="76621E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WEL</w:t>
            </w:r>
          </w:p>
        </w:tc>
        <w:tc>
          <w:tcPr>
            <w:tcW w:w="5258" w:type="dxa"/>
            <w:shd w:val="clear" w:color="auto" w:fill="FFFFFF"/>
            <w:tcMar>
              <w:top w:w="0" w:type="dxa"/>
              <w:left w:w="0" w:type="dxa"/>
              <w:bottom w:w="0" w:type="dxa"/>
              <w:right w:w="0" w:type="dxa"/>
            </w:tcMar>
            <w:vAlign w:val="center"/>
          </w:tcPr>
          <w:p w14:paraId="2D2FC83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0.06 (0.00000001 - 0.42)</w:t>
            </w:r>
          </w:p>
        </w:tc>
      </w:tr>
      <w:tr w:rsidR="00785886" w14:paraId="1095F58C" w14:textId="77777777">
        <w:trPr>
          <w:cantSplit/>
          <w:jc w:val="center"/>
        </w:trPr>
        <w:tc>
          <w:tcPr>
            <w:tcW w:w="3131" w:type="dxa"/>
            <w:shd w:val="clear" w:color="auto" w:fill="FFFFFF"/>
            <w:tcMar>
              <w:top w:w="0" w:type="dxa"/>
              <w:left w:w="0" w:type="dxa"/>
              <w:bottom w:w="0" w:type="dxa"/>
              <w:right w:w="0" w:type="dxa"/>
            </w:tcMar>
            <w:vAlign w:val="center"/>
          </w:tcPr>
          <w:p w14:paraId="23CC5FB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Upstream WEL other tributaries</w:t>
            </w:r>
          </w:p>
        </w:tc>
        <w:tc>
          <w:tcPr>
            <w:tcW w:w="3131" w:type="dxa"/>
            <w:shd w:val="clear" w:color="auto" w:fill="FFFFFF"/>
            <w:tcMar>
              <w:top w:w="0" w:type="dxa"/>
              <w:left w:w="0" w:type="dxa"/>
              <w:bottom w:w="0" w:type="dxa"/>
              <w:right w:w="0" w:type="dxa"/>
            </w:tcMar>
            <w:vAlign w:val="center"/>
          </w:tcPr>
          <w:p w14:paraId="7280631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426750D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0.94 (0.58 -   1)</w:t>
            </w:r>
          </w:p>
        </w:tc>
      </w:tr>
      <w:tr w:rsidR="00785886" w14:paraId="30452D50" w14:textId="77777777">
        <w:trPr>
          <w:cantSplit/>
          <w:jc w:val="center"/>
        </w:trPr>
        <w:tc>
          <w:tcPr>
            <w:tcW w:w="3131" w:type="dxa"/>
            <w:shd w:val="clear" w:color="auto" w:fill="FFFFFF"/>
            <w:tcMar>
              <w:top w:w="0" w:type="dxa"/>
              <w:left w:w="0" w:type="dxa"/>
              <w:bottom w:w="0" w:type="dxa"/>
              <w:right w:w="0" w:type="dxa"/>
            </w:tcMar>
            <w:vAlign w:val="center"/>
          </w:tcPr>
          <w:p w14:paraId="63F9A55E"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131" w:type="dxa"/>
            <w:shd w:val="clear" w:color="auto" w:fill="FFFFFF"/>
            <w:tcMar>
              <w:top w:w="0" w:type="dxa"/>
              <w:left w:w="0" w:type="dxa"/>
              <w:bottom w:w="0" w:type="dxa"/>
              <w:right w:w="0" w:type="dxa"/>
            </w:tcMar>
            <w:vAlign w:val="center"/>
          </w:tcPr>
          <w:p w14:paraId="7B49F91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ICH to LGR</w:t>
            </w:r>
          </w:p>
        </w:tc>
        <w:tc>
          <w:tcPr>
            <w:tcW w:w="5258" w:type="dxa"/>
            <w:shd w:val="clear" w:color="auto" w:fill="FFFFFF"/>
            <w:tcMar>
              <w:top w:w="0" w:type="dxa"/>
              <w:left w:w="0" w:type="dxa"/>
              <w:bottom w:w="0" w:type="dxa"/>
              <w:right w:w="0" w:type="dxa"/>
            </w:tcMar>
            <w:vAlign w:val="center"/>
          </w:tcPr>
          <w:p w14:paraId="5FE6B1F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(0.19 - 0.74)</w:t>
            </w:r>
          </w:p>
        </w:tc>
      </w:tr>
      <w:tr w:rsidR="00785886" w14:paraId="0C6242B1" w14:textId="77777777">
        <w:trPr>
          <w:cantSplit/>
          <w:jc w:val="center"/>
        </w:trPr>
        <w:tc>
          <w:tcPr>
            <w:tcW w:w="3131" w:type="dxa"/>
            <w:shd w:val="clear" w:color="auto" w:fill="FFFFFF"/>
            <w:tcMar>
              <w:top w:w="0" w:type="dxa"/>
              <w:left w:w="0" w:type="dxa"/>
              <w:bottom w:w="0" w:type="dxa"/>
              <w:right w:w="0" w:type="dxa"/>
            </w:tcMar>
            <w:vAlign w:val="center"/>
          </w:tcPr>
          <w:p w14:paraId="68E829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Tucannon River</w:t>
            </w:r>
          </w:p>
        </w:tc>
        <w:tc>
          <w:tcPr>
            <w:tcW w:w="3131" w:type="dxa"/>
            <w:shd w:val="clear" w:color="auto" w:fill="FFFFFF"/>
            <w:tcMar>
              <w:top w:w="0" w:type="dxa"/>
              <w:left w:w="0" w:type="dxa"/>
              <w:bottom w:w="0" w:type="dxa"/>
              <w:right w:w="0" w:type="dxa"/>
            </w:tcMar>
            <w:vAlign w:val="center"/>
          </w:tcPr>
          <w:p w14:paraId="2D99AD1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7B91331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(0.26 - 0.81)</w:t>
            </w:r>
          </w:p>
        </w:tc>
      </w:tr>
      <w:tr w:rsidR="00785886" w14:paraId="519AFDC9" w14:textId="77777777">
        <w:trPr>
          <w:cantSplit/>
          <w:jc w:val="center"/>
        </w:trPr>
        <w:tc>
          <w:tcPr>
            <w:tcW w:w="3131" w:type="dxa"/>
            <w:shd w:val="clear" w:color="auto" w:fill="FFFFFF"/>
            <w:tcMar>
              <w:top w:w="0" w:type="dxa"/>
              <w:left w:w="0" w:type="dxa"/>
              <w:bottom w:w="0" w:type="dxa"/>
              <w:right w:w="0" w:type="dxa"/>
            </w:tcMar>
            <w:vAlign w:val="center"/>
          </w:tcPr>
          <w:p w14:paraId="30A5367A"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131" w:type="dxa"/>
            <w:shd w:val="clear" w:color="auto" w:fill="FFFFFF"/>
            <w:tcMar>
              <w:top w:w="0" w:type="dxa"/>
              <w:left w:w="0" w:type="dxa"/>
              <w:bottom w:w="0" w:type="dxa"/>
              <w:right w:w="0" w:type="dxa"/>
            </w:tcMar>
            <w:vAlign w:val="center"/>
          </w:tcPr>
          <w:p w14:paraId="4D27A64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14:paraId="05240330"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(0.00000000000000068 -   1)</w:t>
            </w:r>
          </w:p>
        </w:tc>
      </w:tr>
      <w:tr w:rsidR="00785886" w14:paraId="232C26F7" w14:textId="77777777">
        <w:trPr>
          <w:cantSplit/>
          <w:jc w:val="center"/>
        </w:trPr>
        <w:tc>
          <w:tcPr>
            <w:tcW w:w="3131" w:type="dxa"/>
            <w:shd w:val="clear" w:color="auto" w:fill="FFFFFF"/>
            <w:tcMar>
              <w:top w:w="0" w:type="dxa"/>
              <w:left w:w="0" w:type="dxa"/>
              <w:bottom w:w="0" w:type="dxa"/>
              <w:right w:w="0" w:type="dxa"/>
            </w:tcMar>
            <w:vAlign w:val="center"/>
          </w:tcPr>
          <w:p w14:paraId="4206EE7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Clearwater River</w:t>
            </w:r>
          </w:p>
        </w:tc>
        <w:tc>
          <w:tcPr>
            <w:tcW w:w="3131" w:type="dxa"/>
            <w:shd w:val="clear" w:color="auto" w:fill="FFFFFF"/>
            <w:tcMar>
              <w:top w:w="0" w:type="dxa"/>
              <w:left w:w="0" w:type="dxa"/>
              <w:bottom w:w="0" w:type="dxa"/>
              <w:right w:w="0" w:type="dxa"/>
            </w:tcMar>
            <w:vAlign w:val="center"/>
          </w:tcPr>
          <w:p w14:paraId="1EF670D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6F54CC3D"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(0.0000000000000023 -   1)</w:t>
            </w:r>
          </w:p>
        </w:tc>
      </w:tr>
      <w:tr w:rsidR="00785886" w14:paraId="5082D35A" w14:textId="77777777">
        <w:trPr>
          <w:cantSplit/>
          <w:jc w:val="center"/>
        </w:trPr>
        <w:tc>
          <w:tcPr>
            <w:tcW w:w="3131" w:type="dxa"/>
            <w:shd w:val="clear" w:color="auto" w:fill="FFFFFF"/>
            <w:tcMar>
              <w:top w:w="0" w:type="dxa"/>
              <w:left w:w="0" w:type="dxa"/>
              <w:bottom w:w="0" w:type="dxa"/>
              <w:right w:w="0" w:type="dxa"/>
            </w:tcMar>
            <w:vAlign w:val="center"/>
          </w:tcPr>
          <w:p w14:paraId="6FDF8D4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131" w:type="dxa"/>
            <w:shd w:val="clear" w:color="auto" w:fill="FFFFFF"/>
            <w:tcMar>
              <w:top w:w="0" w:type="dxa"/>
              <w:left w:w="0" w:type="dxa"/>
              <w:bottom w:w="0" w:type="dxa"/>
              <w:right w:w="0" w:type="dxa"/>
            </w:tcMar>
            <w:vAlign w:val="center"/>
          </w:tcPr>
          <w:p w14:paraId="6E3C85F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14:paraId="22EBF0D5"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0.52 (0.00000000000000018 -   1)</w:t>
            </w:r>
          </w:p>
        </w:tc>
      </w:tr>
      <w:tr w:rsidR="00785886" w14:paraId="5AEBC6A1" w14:textId="77777777">
        <w:trPr>
          <w:cantSplit/>
          <w:jc w:val="center"/>
        </w:trPr>
        <w:tc>
          <w:tcPr>
            <w:tcW w:w="3131" w:type="dxa"/>
            <w:shd w:val="clear" w:color="auto" w:fill="FFFFFF"/>
            <w:tcMar>
              <w:top w:w="0" w:type="dxa"/>
              <w:left w:w="0" w:type="dxa"/>
              <w:bottom w:w="0" w:type="dxa"/>
              <w:right w:w="0" w:type="dxa"/>
            </w:tcMar>
            <w:vAlign w:val="center"/>
          </w:tcPr>
          <w:p w14:paraId="45F2F17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Asotin Creek</w:t>
            </w:r>
          </w:p>
        </w:tc>
        <w:tc>
          <w:tcPr>
            <w:tcW w:w="3131" w:type="dxa"/>
            <w:shd w:val="clear" w:color="auto" w:fill="FFFFFF"/>
            <w:tcMar>
              <w:top w:w="0" w:type="dxa"/>
              <w:left w:w="0" w:type="dxa"/>
              <w:bottom w:w="0" w:type="dxa"/>
              <w:right w:w="0" w:type="dxa"/>
            </w:tcMar>
            <w:vAlign w:val="center"/>
          </w:tcPr>
          <w:p w14:paraId="1426774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22BA2A0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0.48 (0.00000000000000075 -   1)</w:t>
            </w:r>
          </w:p>
        </w:tc>
      </w:tr>
      <w:tr w:rsidR="00785886" w14:paraId="13C08007" w14:textId="77777777">
        <w:trPr>
          <w:cantSplit/>
          <w:jc w:val="center"/>
        </w:trPr>
        <w:tc>
          <w:tcPr>
            <w:tcW w:w="3131" w:type="dxa"/>
            <w:shd w:val="clear" w:color="auto" w:fill="FFFFFF"/>
            <w:tcMar>
              <w:top w:w="0" w:type="dxa"/>
              <w:left w:w="0" w:type="dxa"/>
              <w:bottom w:w="0" w:type="dxa"/>
              <w:right w:w="0" w:type="dxa"/>
            </w:tcMar>
            <w:vAlign w:val="center"/>
          </w:tcPr>
          <w:p w14:paraId="222FF82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131" w:type="dxa"/>
            <w:shd w:val="clear" w:color="auto" w:fill="FFFFFF"/>
            <w:tcMar>
              <w:top w:w="0" w:type="dxa"/>
              <w:left w:w="0" w:type="dxa"/>
              <w:bottom w:w="0" w:type="dxa"/>
              <w:right w:w="0" w:type="dxa"/>
            </w:tcMar>
            <w:vAlign w:val="center"/>
          </w:tcPr>
          <w:p w14:paraId="254F34E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14:paraId="6AAD41C1"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0.45 (0.000000000000000000021 -   1)</w:t>
            </w:r>
          </w:p>
        </w:tc>
      </w:tr>
      <w:tr w:rsidR="00785886" w14:paraId="6C7BAF12" w14:textId="77777777">
        <w:trPr>
          <w:cantSplit/>
          <w:jc w:val="center"/>
        </w:trPr>
        <w:tc>
          <w:tcPr>
            <w:tcW w:w="3131" w:type="dxa"/>
            <w:shd w:val="clear" w:color="auto" w:fill="FFFFFF"/>
            <w:tcMar>
              <w:top w:w="0" w:type="dxa"/>
              <w:left w:w="0" w:type="dxa"/>
              <w:bottom w:w="0" w:type="dxa"/>
              <w:right w:w="0" w:type="dxa"/>
            </w:tcMar>
            <w:vAlign w:val="center"/>
          </w:tcPr>
          <w:p w14:paraId="5AFC4A2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Grande Ronde River</w:t>
            </w:r>
          </w:p>
        </w:tc>
        <w:tc>
          <w:tcPr>
            <w:tcW w:w="3131" w:type="dxa"/>
            <w:shd w:val="clear" w:color="auto" w:fill="FFFFFF"/>
            <w:tcMar>
              <w:top w:w="0" w:type="dxa"/>
              <w:left w:w="0" w:type="dxa"/>
              <w:bottom w:w="0" w:type="dxa"/>
              <w:right w:w="0" w:type="dxa"/>
            </w:tcMar>
            <w:vAlign w:val="center"/>
          </w:tcPr>
          <w:p w14:paraId="1BB4E00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0503590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0.55 (0 -   1)</w:t>
            </w:r>
          </w:p>
        </w:tc>
      </w:tr>
      <w:tr w:rsidR="00785886" w14:paraId="69B3FD37" w14:textId="77777777">
        <w:trPr>
          <w:cantSplit/>
          <w:jc w:val="center"/>
        </w:trPr>
        <w:tc>
          <w:tcPr>
            <w:tcW w:w="3131" w:type="dxa"/>
            <w:shd w:val="clear" w:color="auto" w:fill="FFFFFF"/>
            <w:tcMar>
              <w:top w:w="0" w:type="dxa"/>
              <w:left w:w="0" w:type="dxa"/>
              <w:bottom w:w="0" w:type="dxa"/>
              <w:right w:w="0" w:type="dxa"/>
            </w:tcMar>
            <w:vAlign w:val="center"/>
          </w:tcPr>
          <w:p w14:paraId="5FF8289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lastRenderedPageBreak/>
              <w:t>Salmon River</w:t>
            </w:r>
          </w:p>
        </w:tc>
        <w:tc>
          <w:tcPr>
            <w:tcW w:w="3131" w:type="dxa"/>
            <w:shd w:val="clear" w:color="auto" w:fill="FFFFFF"/>
            <w:tcMar>
              <w:top w:w="0" w:type="dxa"/>
              <w:left w:w="0" w:type="dxa"/>
              <w:bottom w:w="0" w:type="dxa"/>
              <w:right w:w="0" w:type="dxa"/>
            </w:tcMar>
            <w:vAlign w:val="center"/>
          </w:tcPr>
          <w:p w14:paraId="4E3A2E2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14:paraId="29096D54"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0.49 (0.0000000000000000079 -   1)</w:t>
            </w:r>
          </w:p>
        </w:tc>
      </w:tr>
      <w:tr w:rsidR="00785886" w14:paraId="0B2B4538" w14:textId="77777777">
        <w:trPr>
          <w:cantSplit/>
          <w:jc w:val="center"/>
        </w:trPr>
        <w:tc>
          <w:tcPr>
            <w:tcW w:w="3131" w:type="dxa"/>
            <w:shd w:val="clear" w:color="auto" w:fill="FFFFFF"/>
            <w:tcMar>
              <w:top w:w="0" w:type="dxa"/>
              <w:left w:w="0" w:type="dxa"/>
              <w:bottom w:w="0" w:type="dxa"/>
              <w:right w:w="0" w:type="dxa"/>
            </w:tcMar>
            <w:vAlign w:val="center"/>
          </w:tcPr>
          <w:p w14:paraId="39060EAF"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Salmon River</w:t>
            </w:r>
          </w:p>
        </w:tc>
        <w:tc>
          <w:tcPr>
            <w:tcW w:w="3131" w:type="dxa"/>
            <w:shd w:val="clear" w:color="auto" w:fill="FFFFFF"/>
            <w:tcMar>
              <w:top w:w="0" w:type="dxa"/>
              <w:left w:w="0" w:type="dxa"/>
              <w:bottom w:w="0" w:type="dxa"/>
              <w:right w:w="0" w:type="dxa"/>
            </w:tcMar>
            <w:vAlign w:val="center"/>
          </w:tcPr>
          <w:p w14:paraId="386E1209"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shd w:val="clear" w:color="auto" w:fill="FFFFFF"/>
            <w:tcMar>
              <w:top w:w="0" w:type="dxa"/>
              <w:left w:w="0" w:type="dxa"/>
              <w:bottom w:w="0" w:type="dxa"/>
              <w:right w:w="0" w:type="dxa"/>
            </w:tcMar>
            <w:vAlign w:val="center"/>
          </w:tcPr>
          <w:p w14:paraId="71B6C18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0.51 (0 -   1)</w:t>
            </w:r>
          </w:p>
        </w:tc>
      </w:tr>
      <w:tr w:rsidR="00785886" w14:paraId="2E4F539C" w14:textId="77777777">
        <w:trPr>
          <w:cantSplit/>
          <w:jc w:val="center"/>
        </w:trPr>
        <w:tc>
          <w:tcPr>
            <w:tcW w:w="3131" w:type="dxa"/>
            <w:shd w:val="clear" w:color="auto" w:fill="FFFFFF"/>
            <w:tcMar>
              <w:top w:w="0" w:type="dxa"/>
              <w:left w:w="0" w:type="dxa"/>
              <w:bottom w:w="0" w:type="dxa"/>
              <w:right w:w="0" w:type="dxa"/>
            </w:tcMar>
            <w:vAlign w:val="center"/>
          </w:tcPr>
          <w:p w14:paraId="160B1B7C"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131" w:type="dxa"/>
            <w:shd w:val="clear" w:color="auto" w:fill="FFFFFF"/>
            <w:tcMar>
              <w:top w:w="0" w:type="dxa"/>
              <w:left w:w="0" w:type="dxa"/>
              <w:bottom w:w="0" w:type="dxa"/>
              <w:right w:w="0" w:type="dxa"/>
            </w:tcMar>
            <w:vAlign w:val="center"/>
          </w:tcPr>
          <w:p w14:paraId="432A28FB"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mainstem, upstream of LGR</w:t>
            </w:r>
          </w:p>
        </w:tc>
        <w:tc>
          <w:tcPr>
            <w:tcW w:w="5258" w:type="dxa"/>
            <w:shd w:val="clear" w:color="auto" w:fill="FFFFFF"/>
            <w:tcMar>
              <w:top w:w="0" w:type="dxa"/>
              <w:left w:w="0" w:type="dxa"/>
              <w:bottom w:w="0" w:type="dxa"/>
              <w:right w:w="0" w:type="dxa"/>
            </w:tcMar>
            <w:vAlign w:val="center"/>
          </w:tcPr>
          <w:p w14:paraId="43730338"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0.00064 (0.000046 - 0.0018)</w:t>
            </w:r>
          </w:p>
        </w:tc>
      </w:tr>
      <w:tr w:rsidR="00785886" w14:paraId="748D1851" w14:textId="77777777">
        <w:trPr>
          <w:cantSplit/>
          <w:jc w:val="center"/>
        </w:trPr>
        <w:tc>
          <w:tcPr>
            <w:tcW w:w="3131" w:type="dxa"/>
            <w:tcBorders>
              <w:bottom w:val="single" w:sz="16" w:space="0" w:color="666666"/>
            </w:tcBorders>
            <w:shd w:val="clear" w:color="auto" w:fill="FFFFFF"/>
            <w:tcMar>
              <w:top w:w="0" w:type="dxa"/>
              <w:left w:w="0" w:type="dxa"/>
              <w:bottom w:w="0" w:type="dxa"/>
              <w:right w:w="0" w:type="dxa"/>
            </w:tcMar>
            <w:vAlign w:val="center"/>
          </w:tcPr>
          <w:p w14:paraId="34476077"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Imnaha River</w:t>
            </w:r>
          </w:p>
        </w:tc>
        <w:tc>
          <w:tcPr>
            <w:tcW w:w="3131" w:type="dxa"/>
            <w:tcBorders>
              <w:bottom w:val="single" w:sz="16" w:space="0" w:color="666666"/>
            </w:tcBorders>
            <w:shd w:val="clear" w:color="auto" w:fill="FFFFFF"/>
            <w:tcMar>
              <w:top w:w="0" w:type="dxa"/>
              <w:left w:w="0" w:type="dxa"/>
              <w:bottom w:w="0" w:type="dxa"/>
              <w:right w:w="0" w:type="dxa"/>
            </w:tcMar>
            <w:vAlign w:val="center"/>
          </w:tcPr>
          <w:p w14:paraId="314C7213"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loss</w:t>
            </w:r>
          </w:p>
        </w:tc>
        <w:tc>
          <w:tcPr>
            <w:tcW w:w="5258" w:type="dxa"/>
            <w:tcBorders>
              <w:bottom w:val="single" w:sz="16" w:space="0" w:color="666666"/>
            </w:tcBorders>
            <w:shd w:val="clear" w:color="auto" w:fill="FFFFFF"/>
            <w:tcMar>
              <w:top w:w="0" w:type="dxa"/>
              <w:left w:w="0" w:type="dxa"/>
              <w:bottom w:w="0" w:type="dxa"/>
              <w:right w:w="0" w:type="dxa"/>
            </w:tcMar>
            <w:vAlign w:val="center"/>
          </w:tcPr>
          <w:p w14:paraId="5CC10942" w14:textId="77777777" w:rsidR="00785886" w:rsidRDefault="00C5045B">
            <w:pPr>
              <w:spacing w:before="100" w:after="100" w:line="240" w:lineRule="auto"/>
              <w:ind w:left="100" w:right="100"/>
            </w:pPr>
            <w:r>
              <w:rPr>
                <w:rFonts w:ascii="Times New Roman (Body)" w:eastAsia="Times New Roman (Body)" w:hAnsi="Times New Roman (Body)" w:cs="Times New Roman (Body)"/>
                <w:color w:val="000000"/>
                <w:sz w:val="20"/>
                <w:szCs w:val="20"/>
              </w:rPr>
              <w:t xml:space="preserve">  1 </w:t>
            </w:r>
            <w:proofErr w:type="gramStart"/>
            <w:r>
              <w:rPr>
                <w:rFonts w:ascii="Times New Roman (Body)" w:eastAsia="Times New Roman (Body)" w:hAnsi="Times New Roman (Body)" w:cs="Times New Roman (Body)"/>
                <w:color w:val="000000"/>
                <w:sz w:val="20"/>
                <w:szCs w:val="20"/>
              </w:rPr>
              <w:t>(  1</w:t>
            </w:r>
            <w:proofErr w:type="gramEnd"/>
            <w:r>
              <w:rPr>
                <w:rFonts w:ascii="Times New Roman (Body)" w:eastAsia="Times New Roman (Body)" w:hAnsi="Times New Roman (Body)" w:cs="Times New Roman (Body)"/>
                <w:color w:val="000000"/>
                <w:sz w:val="20"/>
                <w:szCs w:val="20"/>
              </w:rPr>
              <w:t xml:space="preserve"> -   1)</w:t>
            </w:r>
          </w:p>
        </w:tc>
      </w:tr>
    </w:tbl>
    <w:p w14:paraId="63EAD87B" w14:textId="77777777" w:rsidR="00785886" w:rsidRDefault="00C5045B">
      <w:pPr>
        <w:pStyle w:val="BodyText"/>
      </w:pPr>
      <w:r>
        <w:t xml:space="preserve">  </w:t>
      </w:r>
    </w:p>
    <w:bookmarkEnd w:id="208"/>
    <w:bookmarkEnd w:id="216"/>
    <w:p w14:paraId="437FC6AB" w14:textId="77777777" w:rsidR="00785886" w:rsidRDefault="00785886">
      <w:pPr>
        <w:pStyle w:val="BodyText"/>
      </w:pPr>
    </w:p>
    <w:sectPr w:rsidR="00785886" w:rsidSect="00DE43CE">
      <w:headerReference w:type="even" r:id="rId40"/>
      <w:headerReference w:type="default" r:id="rId41"/>
      <w:footerReference w:type="even" r:id="rId42"/>
      <w:headerReference w:type="first" r:id="rId43"/>
      <w:pgSz w:w="12240" w:h="15840" w:code="1"/>
      <w:pgMar w:top="720" w:right="720" w:bottom="720" w:left="720" w:header="720" w:footer="720" w:gutter="0"/>
      <w:pgNumType w:fmt="lowerRoman"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Rebecca Buchanan" w:date="2022-12-12T10:01:00Z" w:initials="RB">
    <w:p w14:paraId="4F44FF1B" w14:textId="45F82789" w:rsidR="002F194B" w:rsidRDefault="002F194B">
      <w:pPr>
        <w:pStyle w:val="CommentText"/>
      </w:pPr>
      <w:r>
        <w:rPr>
          <w:rStyle w:val="CommentReference"/>
        </w:rPr>
        <w:annotationRef/>
      </w:r>
      <w:r>
        <w:t>wow!</w:t>
      </w:r>
    </w:p>
  </w:comment>
  <w:comment w:id="13" w:author="Rebecca Buchanan" w:date="2022-12-12T10:02:00Z" w:initials="RB">
    <w:p w14:paraId="68AA68C9" w14:textId="50933B83" w:rsidR="002F194B" w:rsidRDefault="002F194B">
      <w:pPr>
        <w:pStyle w:val="CommentText"/>
      </w:pPr>
      <w:r>
        <w:rPr>
          <w:rStyle w:val="CommentReference"/>
        </w:rPr>
        <w:annotationRef/>
      </w:r>
      <w:r>
        <w:t>There are more than 10 hydroelectric dams in the FCRPS. I think you mean the 10 most downstream dams (although that is an awkward phrase)</w:t>
      </w:r>
    </w:p>
  </w:comment>
  <w:comment w:id="16" w:author="Rebecca Buchanan" w:date="2022-12-12T10:03:00Z" w:initials="RB">
    <w:p w14:paraId="40589200" w14:textId="7668FBAF" w:rsidR="002F194B" w:rsidRDefault="002F194B">
      <w:pPr>
        <w:pStyle w:val="CommentText"/>
      </w:pPr>
      <w:r>
        <w:rPr>
          <w:rStyle w:val="CommentReference"/>
        </w:rPr>
        <w:annotationRef/>
      </w:r>
      <w:r>
        <w:t>Well, I call it that. I don’t know that others do. If you are defining terminology here, consider putting “post-overshoot fallback” in italics or quotation marks. Same with “</w:t>
      </w:r>
      <w:proofErr w:type="spellStart"/>
      <w:r>
        <w:t>en</w:t>
      </w:r>
      <w:proofErr w:type="spellEnd"/>
      <w:r>
        <w:t>-route fallback”.</w:t>
      </w:r>
    </w:p>
  </w:comment>
  <w:comment w:id="24" w:author="Rebecca Buchanan" w:date="2022-12-12T10:16:00Z" w:initials="RB">
    <w:p w14:paraId="45824527" w14:textId="19860D5C" w:rsidR="002F194B" w:rsidRDefault="002F194B">
      <w:pPr>
        <w:pStyle w:val="CommentText"/>
      </w:pPr>
      <w:r>
        <w:rPr>
          <w:rStyle w:val="CommentReference"/>
        </w:rPr>
        <w:annotationRef/>
      </w:r>
      <w:r>
        <w:t>feel free to edit this. We should give the reader some reason why our more complicated model is needed.</w:t>
      </w:r>
    </w:p>
  </w:comment>
  <w:comment w:id="35" w:author="Rebecca Buchanan" w:date="2022-12-12T09:53:00Z" w:initials="RB">
    <w:p w14:paraId="7753D9A4" w14:textId="77777777" w:rsidR="002F194B" w:rsidRDefault="002F194B">
      <w:pPr>
        <w:pStyle w:val="CommentText"/>
      </w:pPr>
      <w:r>
        <w:rPr>
          <w:rStyle w:val="CommentReference"/>
        </w:rPr>
        <w:annotationRef/>
      </w:r>
      <w:r>
        <w:t>“retained” rather than “kept”. This happens a few places.</w:t>
      </w:r>
    </w:p>
  </w:comment>
  <w:comment w:id="40" w:author="Rebecca Buchanan" w:date="2022-12-12T09:57:00Z" w:initials="RB">
    <w:p w14:paraId="1396A271" w14:textId="503FAE50" w:rsidR="002F194B" w:rsidRDefault="002F194B">
      <w:pPr>
        <w:pStyle w:val="CommentText"/>
      </w:pPr>
      <w:r>
        <w:rPr>
          <w:rStyle w:val="CommentReference"/>
        </w:rPr>
        <w:annotationRef/>
      </w:r>
      <w:r>
        <w:t>This makes sense for fish whose origin is downstream of Wells or for wild fish originating from upstream of Wells. For hatchery fish from Wells Hatchery or upstream, being trapped at Wells dam should be considered homing. This is something that can be changed when rear type is included in the model.</w:t>
      </w:r>
    </w:p>
  </w:comment>
  <w:comment w:id="52" w:author="Rebecca Buchanan" w:date="2022-12-12T10:19:00Z" w:initials="RB">
    <w:p w14:paraId="62118C00" w14:textId="2C61EF01" w:rsidR="002F194B" w:rsidRDefault="002F194B">
      <w:pPr>
        <w:pStyle w:val="CommentText"/>
      </w:pPr>
      <w:r>
        <w:rPr>
          <w:rStyle w:val="CommentReference"/>
        </w:rPr>
        <w:annotationRef/>
      </w:r>
      <w:r>
        <w:t>or spawning in the previous state? Not all steelhead die after spawning.</w:t>
      </w:r>
    </w:p>
  </w:comment>
  <w:comment w:id="55" w:author="Rebecca Buchanan" w:date="2022-12-12T10:20:00Z" w:initials="RB">
    <w:p w14:paraId="1D4E5167" w14:textId="6033FC50" w:rsidR="002F194B" w:rsidRDefault="002F194B">
      <w:pPr>
        <w:pStyle w:val="CommentText"/>
      </w:pPr>
      <w:r>
        <w:rPr>
          <w:rStyle w:val="CommentReference"/>
        </w:rPr>
        <w:annotationRef/>
      </w:r>
      <w:r>
        <w:t>write out the URL</w:t>
      </w:r>
    </w:p>
  </w:comment>
  <w:comment w:id="56" w:author="Rebecca Buchanan" w:date="2022-12-12T10:21:00Z" w:initials="RB">
    <w:p w14:paraId="7A2242AC" w14:textId="0E6D794F" w:rsidR="002F194B" w:rsidRDefault="002F194B">
      <w:pPr>
        <w:pStyle w:val="CommentText"/>
      </w:pPr>
      <w:r>
        <w:rPr>
          <w:rStyle w:val="CommentReference"/>
        </w:rPr>
        <w:annotationRef/>
      </w:r>
      <w:r>
        <w:t xml:space="preserve">Identify the date in the caption, and also the source of the image (did you make </w:t>
      </w:r>
      <w:proofErr w:type="gramStart"/>
      <w:r>
        <w:t>it</w:t>
      </w:r>
      <w:proofErr w:type="gramEnd"/>
      <w:r>
        <w:t xml:space="preserve"> or did you download it?).</w:t>
      </w:r>
    </w:p>
    <w:p w14:paraId="0B830ED9" w14:textId="16F350D2" w:rsidR="002F194B" w:rsidRDefault="002F194B">
      <w:pPr>
        <w:pStyle w:val="CommentText"/>
      </w:pPr>
      <w:r>
        <w:t>Also, is this an example of the impact of high river stage on the channel coverage by the array? If so, then say this in the caption. Because the legend within the figure is hard to read here, please identify what the red and green lines are in the caption.</w:t>
      </w:r>
    </w:p>
  </w:comment>
  <w:comment w:id="64" w:author="Rebecca Buchanan" w:date="2022-12-12T10:25:00Z" w:initials="RB">
    <w:p w14:paraId="7AEB2014" w14:textId="3894A8FD" w:rsidR="002F194B" w:rsidRDefault="002F194B">
      <w:pPr>
        <w:pStyle w:val="CommentText"/>
      </w:pPr>
      <w:r>
        <w:rPr>
          <w:rStyle w:val="CommentReference"/>
        </w:rPr>
        <w:annotationRef/>
      </w:r>
      <w:r>
        <w:t xml:space="preserve">note that on the previous page, </w:t>
      </w:r>
      <w:proofErr w:type="spellStart"/>
      <w:r>
        <w:t>i</w:t>
      </w:r>
      <w:proofErr w:type="spellEnd"/>
      <w:r>
        <w:t xml:space="preserve"> refers to fish, not to the state.</w:t>
      </w:r>
    </w:p>
  </w:comment>
  <w:comment w:id="71" w:author="Rebecca Buchanan" w:date="2022-12-12T10:26:00Z" w:initials="RB">
    <w:p w14:paraId="1AA8C25C" w14:textId="247CC968" w:rsidR="002F194B" w:rsidRDefault="002F194B">
      <w:pPr>
        <w:pStyle w:val="CommentText"/>
      </w:pPr>
      <w:r>
        <w:rPr>
          <w:rStyle w:val="CommentReference"/>
        </w:rPr>
        <w:annotationRef/>
      </w:r>
      <w:r>
        <w:t>because it is uncorrected for detection probability</w:t>
      </w:r>
    </w:p>
  </w:comment>
  <w:comment w:id="73" w:author="Rebecca Buchanan" w:date="2022-12-12T10:27:00Z" w:initials="RB">
    <w:p w14:paraId="71837975" w14:textId="68B5B359" w:rsidR="002F194B" w:rsidRDefault="002F194B">
      <w:pPr>
        <w:pStyle w:val="CommentText"/>
      </w:pPr>
      <w:r>
        <w:t>shouldn’t it be: “</w:t>
      </w:r>
      <w:r>
        <w:rPr>
          <w:rStyle w:val="CommentReference"/>
        </w:rPr>
        <w:annotationRef/>
      </w:r>
      <w:r>
        <w:t>to estimate the actual movement probabilities from the vector of observed movement probabilities”</w:t>
      </w:r>
    </w:p>
  </w:comment>
  <w:comment w:id="78" w:author="Rebecca Buchanan" w:date="2022-12-12T10:29:00Z" w:initials="RB">
    <w:p w14:paraId="51B86606" w14:textId="242198A0" w:rsidR="002F194B" w:rsidRDefault="002F194B">
      <w:pPr>
        <w:pStyle w:val="CommentText"/>
      </w:pPr>
      <w:r>
        <w:rPr>
          <w:rStyle w:val="CommentReference"/>
        </w:rPr>
        <w:annotationRef/>
      </w:r>
      <w:r>
        <w:t xml:space="preserve">should there be a summation sign </w:t>
      </w:r>
      <w:proofErr w:type="gramStart"/>
      <w:r>
        <w:t>before  the</w:t>
      </w:r>
      <w:proofErr w:type="gramEnd"/>
      <w:r>
        <w:t xml:space="preserve"> p_[</w:t>
      </w:r>
      <w:proofErr w:type="spellStart"/>
      <w:r>
        <w:t>actual,j</w:t>
      </w:r>
      <w:proofErr w:type="spellEnd"/>
      <w:r>
        <w:t>] term? (sum over j)</w:t>
      </w:r>
    </w:p>
  </w:comment>
  <w:comment w:id="83" w:author="Rebecca Buchanan" w:date="2022-12-12T10:30:00Z" w:initials="RB">
    <w:p w14:paraId="7EC17A31" w14:textId="7B5E8C45" w:rsidR="002F194B" w:rsidRDefault="002F194B">
      <w:pPr>
        <w:pStyle w:val="CommentText"/>
      </w:pPr>
      <w:r>
        <w:t xml:space="preserve">Is the index “t+1” on </w:t>
      </w:r>
      <w:r>
        <w:rPr>
          <w:rStyle w:val="CommentReference"/>
        </w:rPr>
        <w:annotationRef/>
      </w:r>
      <w:r>
        <w:t xml:space="preserve">z correct? The movements that are modeling are all within the same run year, but this is one state to the next. The “t” </w:t>
      </w:r>
      <w:proofErr w:type="gramStart"/>
      <w:r>
        <w:t>look</w:t>
      </w:r>
      <w:proofErr w:type="gramEnd"/>
      <w:r>
        <w:t xml:space="preserve"> wrong.</w:t>
      </w:r>
    </w:p>
  </w:comment>
  <w:comment w:id="88" w:author="Rebecca Buchanan" w:date="2022-12-12T10:32:00Z" w:initials="RB">
    <w:p w14:paraId="4AFE8B6E" w14:textId="2A5EFC55" w:rsidR="002F194B" w:rsidRDefault="002F194B">
      <w:pPr>
        <w:pStyle w:val="CommentText"/>
      </w:pPr>
      <w:r>
        <w:rPr>
          <w:rStyle w:val="CommentReference"/>
        </w:rPr>
        <w:annotationRef/>
      </w:r>
      <w:r>
        <w:t xml:space="preserve">“eventual homing success” </w:t>
      </w:r>
      <w:proofErr w:type="gramStart"/>
      <w:r>
        <w:t>- ?</w:t>
      </w:r>
      <w:proofErr w:type="gramEnd"/>
    </w:p>
  </w:comment>
  <w:comment w:id="89" w:author="Rebecca Buchanan" w:date="2022-12-12T10:32:00Z" w:initials="RB">
    <w:p w14:paraId="5A2FFD02" w14:textId="437EF9FE" w:rsidR="002F194B" w:rsidRDefault="002F194B">
      <w:pPr>
        <w:pStyle w:val="CommentText"/>
      </w:pPr>
      <w:r>
        <w:rPr>
          <w:rStyle w:val="CommentReference"/>
        </w:rPr>
        <w:annotationRef/>
      </w:r>
      <w:r>
        <w:t xml:space="preserve">how were they compared? Computing a ratio and then calculating the 95% credibility interval would be the most efficient method of </w:t>
      </w:r>
      <w:proofErr w:type="spellStart"/>
      <w:r>
        <w:t>comparsion</w:t>
      </w:r>
      <w:proofErr w:type="spellEnd"/>
      <w:r>
        <w:t xml:space="preserve"> and would accommodate covariance in these two estimates, which a simple examination of overlapping credibility intervals will not do.</w:t>
      </w:r>
    </w:p>
  </w:comment>
  <w:comment w:id="99" w:author="Rebecca Buchanan" w:date="2022-12-12T11:40:00Z" w:initials="RB">
    <w:p w14:paraId="121F1621" w14:textId="1D258DF7" w:rsidR="002F194B" w:rsidRDefault="002F194B">
      <w:pPr>
        <w:pStyle w:val="CommentText"/>
      </w:pPr>
      <w:r>
        <w:rPr>
          <w:rStyle w:val="CommentReference"/>
        </w:rPr>
        <w:annotationRef/>
      </w:r>
      <w:r>
        <w:t>See comment about structure of this table</w:t>
      </w:r>
    </w:p>
  </w:comment>
  <w:comment w:id="102" w:author="Rebecca Buchanan" w:date="2022-12-12T11:40:00Z" w:initials="RB">
    <w:p w14:paraId="10F12FDE" w14:textId="67664FD3" w:rsidR="002F194B" w:rsidRDefault="002F194B">
      <w:pPr>
        <w:pStyle w:val="CommentText"/>
      </w:pPr>
      <w:r>
        <w:rPr>
          <w:rStyle w:val="CommentReference"/>
        </w:rPr>
        <w:annotationRef/>
      </w:r>
      <w:r>
        <w:rPr>
          <w:rStyle w:val="CommentReference"/>
        </w:rPr>
        <w:annotationRef/>
      </w:r>
      <w:r>
        <w:t>See comment about structure of this table</w:t>
      </w:r>
    </w:p>
  </w:comment>
  <w:comment w:id="103" w:author="Rebecca Buchanan" w:date="2022-12-12T11:40:00Z" w:initials="RB">
    <w:p w14:paraId="0AB49D5A" w14:textId="7F00DAEE" w:rsidR="002F194B" w:rsidRDefault="002F194B">
      <w:pPr>
        <w:pStyle w:val="CommentText"/>
      </w:pPr>
      <w:r>
        <w:rPr>
          <w:rStyle w:val="CommentReference"/>
        </w:rPr>
        <w:annotationRef/>
      </w:r>
      <w:r>
        <w:t>Replace 0 with NA for dams that are between the natal tributary and the ocean, because overshoot is not meaningful for that combination of dam and population.</w:t>
      </w:r>
    </w:p>
  </w:comment>
  <w:comment w:id="106" w:author="Rebecca Buchanan" w:date="2022-12-12T11:40:00Z" w:initials="RB">
    <w:p w14:paraId="4E15B16B" w14:textId="77777777" w:rsidR="002F194B" w:rsidRDefault="002F194B" w:rsidP="00A61D7F">
      <w:pPr>
        <w:pStyle w:val="CommentText"/>
      </w:pPr>
      <w:r>
        <w:rPr>
          <w:rStyle w:val="CommentReference"/>
        </w:rPr>
        <w:annotationRef/>
      </w:r>
      <w:r>
        <w:rPr>
          <w:rStyle w:val="CommentReference"/>
        </w:rPr>
        <w:annotationRef/>
      </w:r>
      <w:r>
        <w:t>See comment about structure of this table</w:t>
      </w:r>
    </w:p>
    <w:p w14:paraId="26901DB4" w14:textId="01D04B9A" w:rsidR="002F194B" w:rsidRDefault="002F194B">
      <w:pPr>
        <w:pStyle w:val="CommentText"/>
      </w:pPr>
    </w:p>
  </w:comment>
  <w:comment w:id="107" w:author="Rebecca Buchanan" w:date="2022-12-12T11:41:00Z" w:initials="RB">
    <w:p w14:paraId="78EB233A" w14:textId="7C1CA156" w:rsidR="002F194B" w:rsidRDefault="002F194B">
      <w:pPr>
        <w:pStyle w:val="CommentText"/>
      </w:pPr>
      <w:r>
        <w:rPr>
          <w:rStyle w:val="CommentReference"/>
        </w:rPr>
        <w:annotationRef/>
      </w:r>
      <w:r>
        <w:t>Also, change 0 to NA if there is no opportunity for FB (i.e., no fish passed the dam in the first place).</w:t>
      </w:r>
    </w:p>
  </w:comment>
  <w:comment w:id="108" w:author="Rebecca Buchanan" w:date="2022-12-12T11:42:00Z" w:initials="RB">
    <w:p w14:paraId="002551DB" w14:textId="123128D8" w:rsidR="002F194B" w:rsidRDefault="002F194B">
      <w:pPr>
        <w:pStyle w:val="CommentText"/>
      </w:pPr>
      <w:r>
        <w:rPr>
          <w:rStyle w:val="CommentReference"/>
        </w:rPr>
        <w:annotationRef/>
      </w:r>
      <w:r>
        <w:t>This reminds me that the Entiat is reportedly a poor place to overwinter, so it is not surprising that there was high fallback over Wells for these fish. It will be interesting to compare homing success for fish that fallback vs those that do not for the Entiat fish.</w:t>
      </w:r>
    </w:p>
  </w:comment>
  <w:comment w:id="110" w:author="Rebecca Buchanan" w:date="2022-12-12T11:43:00Z" w:initials="RB">
    <w:p w14:paraId="5BD23E2A" w14:textId="77777777" w:rsidR="002F194B" w:rsidRDefault="002F194B">
      <w:pPr>
        <w:pStyle w:val="CommentText"/>
      </w:pPr>
      <w:r>
        <w:rPr>
          <w:rStyle w:val="CommentReference"/>
        </w:rPr>
        <w:annotationRef/>
      </w:r>
      <w:r>
        <w:t>Related question: What proportion of fish known to pass the dam were also known to fall back over the dam?</w:t>
      </w:r>
    </w:p>
    <w:p w14:paraId="1BA1B411" w14:textId="77777777" w:rsidR="002F194B" w:rsidRDefault="002F194B">
      <w:pPr>
        <w:pStyle w:val="CommentText"/>
      </w:pPr>
    </w:p>
    <w:p w14:paraId="75847640" w14:textId="67080448" w:rsidR="002F194B" w:rsidRDefault="002F194B">
      <w:pPr>
        <w:pStyle w:val="CommentText"/>
      </w:pPr>
      <w:r>
        <w:t xml:space="preserve">This may not be necessary as a </w:t>
      </w:r>
      <w:proofErr w:type="spellStart"/>
      <w:r>
        <w:t>summar</w:t>
      </w:r>
      <w:proofErr w:type="spellEnd"/>
      <w:r>
        <w:t xml:space="preserve"> statistic, actually – but it is a valid question to address with the model output (using probabilities, not proportions, of course).</w:t>
      </w:r>
    </w:p>
  </w:comment>
  <w:comment w:id="114" w:author="Rebecca Buchanan" w:date="2022-12-12T11:51:00Z" w:initials="RB">
    <w:p w14:paraId="5BE841A5" w14:textId="5335A469" w:rsidR="002F194B" w:rsidRDefault="002F194B">
      <w:pPr>
        <w:pStyle w:val="CommentText"/>
      </w:pPr>
      <w:r>
        <w:rPr>
          <w:rStyle w:val="CommentReference"/>
        </w:rPr>
        <w:annotationRef/>
      </w:r>
      <w:r>
        <w:t>I like that you separated the results by ESU.</w:t>
      </w:r>
    </w:p>
  </w:comment>
  <w:comment w:id="116" w:author="Rebecca Buchanan" w:date="2022-12-12T11:49:00Z" w:initials="RB">
    <w:p w14:paraId="0C312EB2" w14:textId="795ABC0F" w:rsidR="002F194B" w:rsidRDefault="002F194B">
      <w:pPr>
        <w:pStyle w:val="CommentText"/>
      </w:pPr>
      <w:r>
        <w:rPr>
          <w:rStyle w:val="CommentReference"/>
        </w:rPr>
        <w:annotationRef/>
      </w:r>
      <w:r>
        <w:t>please confirm and edit as you see fit.</w:t>
      </w:r>
    </w:p>
  </w:comment>
  <w:comment w:id="126" w:author="Rebecca Buchanan" w:date="2022-12-12T11:49:00Z" w:initials="RB">
    <w:p w14:paraId="33A0C894" w14:textId="77777777" w:rsidR="002F194B" w:rsidRDefault="002F194B">
      <w:pPr>
        <w:pStyle w:val="CommentText"/>
      </w:pPr>
      <w:r>
        <w:rPr>
          <w:rStyle w:val="CommentReference"/>
        </w:rPr>
        <w:annotationRef/>
      </w:r>
      <w:r>
        <w:t>These are low! It would help to describe the largest non-home state (e.g., mainstem) for populations with low homing probabilities.</w:t>
      </w:r>
    </w:p>
    <w:p w14:paraId="37A06046" w14:textId="77777777" w:rsidR="002F194B" w:rsidRDefault="002F194B">
      <w:pPr>
        <w:pStyle w:val="CommentText"/>
      </w:pPr>
    </w:p>
    <w:p w14:paraId="7AAA9E5F" w14:textId="77777777" w:rsidR="002F194B" w:rsidRDefault="002F194B">
      <w:pPr>
        <w:pStyle w:val="CommentText"/>
      </w:pPr>
      <w:r>
        <w:t>Also, it will help the reader if you identify which of the dominant states represents overshoot or fallback.</w:t>
      </w:r>
    </w:p>
    <w:p w14:paraId="720BD437" w14:textId="77777777" w:rsidR="002F194B" w:rsidRDefault="002F194B">
      <w:pPr>
        <w:pStyle w:val="CommentText"/>
      </w:pPr>
    </w:p>
    <w:p w14:paraId="13B28AF6" w14:textId="238FC1FF" w:rsidR="002F194B" w:rsidRDefault="002F194B">
      <w:pPr>
        <w:pStyle w:val="CommentText"/>
      </w:pPr>
      <w:r>
        <w:t>(applies to all results in this section)</w:t>
      </w:r>
    </w:p>
  </w:comment>
  <w:comment w:id="127" w:author="Rebecca Buchanan" w:date="2022-12-12T11:52:00Z" w:initials="RB">
    <w:p w14:paraId="4A189DD4" w14:textId="0E58D97F" w:rsidR="002F194B" w:rsidRDefault="002F194B">
      <w:pPr>
        <w:pStyle w:val="CommentText"/>
      </w:pPr>
      <w:r>
        <w:rPr>
          <w:rStyle w:val="CommentReference"/>
        </w:rPr>
        <w:annotationRef/>
      </w:r>
      <w:r>
        <w:t>These are nice plots. Be sure to identify what the intervals represent in the caption.</w:t>
      </w:r>
    </w:p>
  </w:comment>
  <w:comment w:id="130" w:author="Rebecca Buchanan" w:date="2022-12-12T11:53:00Z" w:initials="RB">
    <w:p w14:paraId="40589F9B" w14:textId="40B7AEC7" w:rsidR="002F194B" w:rsidRDefault="002F194B">
      <w:pPr>
        <w:pStyle w:val="CommentText"/>
      </w:pPr>
      <w:r>
        <w:rPr>
          <w:rStyle w:val="CommentReference"/>
        </w:rPr>
        <w:annotationRef/>
      </w:r>
      <w:r>
        <w:t>remind readers which origins these are</w:t>
      </w:r>
    </w:p>
  </w:comment>
  <w:comment w:id="131" w:author="Rebecca Buchanan" w:date="2022-12-12T11:56:00Z" w:initials="RB">
    <w:p w14:paraId="652C8ABC" w14:textId="2176BFF7" w:rsidR="002F194B" w:rsidRDefault="002F194B">
      <w:pPr>
        <w:pStyle w:val="CommentText"/>
      </w:pPr>
      <w:r>
        <w:rPr>
          <w:rStyle w:val="CommentReference"/>
        </w:rPr>
        <w:annotationRef/>
      </w:r>
      <w:r>
        <w:t>provide 95% CI</w:t>
      </w:r>
    </w:p>
  </w:comment>
  <w:comment w:id="132" w:author="Rebecca Buchanan" w:date="2022-12-12T11:53:00Z" w:initials="RB">
    <w:p w14:paraId="6131397A" w14:textId="6C5A28FC" w:rsidR="002F194B" w:rsidRDefault="002F194B">
      <w:pPr>
        <w:pStyle w:val="CommentText"/>
      </w:pPr>
      <w:r>
        <w:rPr>
          <w:rStyle w:val="CommentReference"/>
        </w:rPr>
        <w:annotationRef/>
      </w:r>
      <w:r>
        <w:t>for which origin?</w:t>
      </w:r>
    </w:p>
  </w:comment>
  <w:comment w:id="136" w:author="Rebecca Buchanan" w:date="2022-12-12T11:59:00Z" w:initials="RB">
    <w:p w14:paraId="580B105C" w14:textId="4A97EA8B" w:rsidR="002F194B" w:rsidRDefault="002F194B">
      <w:pPr>
        <w:pStyle w:val="CommentText"/>
      </w:pPr>
      <w:r>
        <w:rPr>
          <w:rStyle w:val="CommentReference"/>
        </w:rPr>
        <w:annotationRef/>
      </w:r>
      <w:r>
        <w:t>do you mean in the mainstem above LGR? Or does this include tributary detections (homing)?</w:t>
      </w:r>
    </w:p>
  </w:comment>
  <w:comment w:id="139" w:author="Rebecca Buchanan" w:date="2022-12-12T12:12:00Z" w:initials="RB">
    <w:p w14:paraId="687BFE58" w14:textId="07E92A26" w:rsidR="002F194B" w:rsidRDefault="002F194B">
      <w:pPr>
        <w:pStyle w:val="CommentText"/>
      </w:pPr>
      <w:r>
        <w:rPr>
          <w:rStyle w:val="CommentReference"/>
        </w:rPr>
        <w:annotationRef/>
      </w:r>
      <w:r>
        <w:t>See comments on including ratio</w:t>
      </w:r>
    </w:p>
  </w:comment>
  <w:comment w:id="142" w:author="Rebecca Buchanan" w:date="2022-12-12T12:15:00Z" w:initials="RB">
    <w:p w14:paraId="3F178642" w14:textId="6EB04868" w:rsidR="002F194B" w:rsidRDefault="002F194B">
      <w:pPr>
        <w:pStyle w:val="CommentText"/>
      </w:pPr>
      <w:r>
        <w:rPr>
          <w:rStyle w:val="CommentReference"/>
        </w:rPr>
        <w:annotationRef/>
      </w:r>
      <w:r>
        <w:t>see comments</w:t>
      </w:r>
    </w:p>
  </w:comment>
  <w:comment w:id="144" w:author="Rebecca Buchanan" w:date="2022-12-12T12:12:00Z" w:initials="RB">
    <w:p w14:paraId="3855CB1C" w14:textId="717FB9B6" w:rsidR="002F194B" w:rsidRDefault="002F194B">
      <w:pPr>
        <w:pStyle w:val="CommentText"/>
      </w:pPr>
      <w:r>
        <w:rPr>
          <w:rStyle w:val="CommentReference"/>
        </w:rPr>
        <w:annotationRef/>
      </w:r>
      <w:r>
        <w:t>Is this more accurately the minimum probability of falling back? considering that not all fallback is observed</w:t>
      </w:r>
    </w:p>
  </w:comment>
  <w:comment w:id="143" w:author="Rebecca Buchanan" w:date="2022-12-12T12:14:00Z" w:initials="RB">
    <w:p w14:paraId="7D3ADF52" w14:textId="42AA0BA0" w:rsidR="002F194B" w:rsidRDefault="002F194B">
      <w:pPr>
        <w:pStyle w:val="CommentText"/>
      </w:pPr>
      <w:r>
        <w:rPr>
          <w:rStyle w:val="CommentReference"/>
        </w:rPr>
        <w:annotationRef/>
      </w:r>
      <w:r>
        <w:t>Define the intervals</w:t>
      </w:r>
    </w:p>
  </w:comment>
  <w:comment w:id="145" w:author="Rebecca Buchanan" w:date="2022-12-12T12:28:00Z" w:initials="RB">
    <w:p w14:paraId="3057DE52" w14:textId="2970C864" w:rsidR="002F194B" w:rsidRDefault="002F194B">
      <w:pPr>
        <w:pStyle w:val="CommentText"/>
      </w:pPr>
      <w:r>
        <w:rPr>
          <w:rStyle w:val="CommentReference"/>
        </w:rPr>
        <w:annotationRef/>
      </w:r>
      <w:r>
        <w:t xml:space="preserve">Point out that these are </w:t>
      </w:r>
      <w:proofErr w:type="spellStart"/>
      <w:r>
        <w:t>mimimum</w:t>
      </w:r>
      <w:proofErr w:type="spellEnd"/>
      <w:r>
        <w:t xml:space="preserve"> fallback probabilities; also, they are estimates. (Minimum estimates of fallback)</w:t>
      </w:r>
    </w:p>
  </w:comment>
  <w:comment w:id="161" w:author="Rebecca Buchanan" w:date="2022-12-12T12:32:00Z" w:initials="RB">
    <w:p w14:paraId="6F4941F7" w14:textId="5F855433" w:rsidR="002F194B" w:rsidRDefault="002F194B">
      <w:pPr>
        <w:pStyle w:val="CommentText"/>
      </w:pPr>
      <w:r>
        <w:rPr>
          <w:rStyle w:val="CommentReference"/>
        </w:rPr>
        <w:annotationRef/>
      </w:r>
      <w:r>
        <w:t xml:space="preserve">was this winter spill in particular? if so, please indicate </w:t>
      </w:r>
    </w:p>
  </w:comment>
  <w:comment w:id="160" w:author="Rebecca Buchanan" w:date="2022-12-12T12:33:00Z" w:initials="RB">
    <w:p w14:paraId="61B808D6" w14:textId="5C0AF948" w:rsidR="002F194B" w:rsidRDefault="002F194B">
      <w:pPr>
        <w:pStyle w:val="CommentText"/>
      </w:pPr>
      <w:r>
        <w:rPr>
          <w:rStyle w:val="CommentReference"/>
        </w:rPr>
        <w:annotationRef/>
      </w:r>
      <w:r>
        <w:t xml:space="preserve">These sentences </w:t>
      </w:r>
      <w:proofErr w:type="gramStart"/>
      <w:r>
        <w:t>seems</w:t>
      </w:r>
      <w:proofErr w:type="gramEnd"/>
      <w:r>
        <w:t xml:space="preserve"> to be saying the same thing.</w:t>
      </w:r>
    </w:p>
  </w:comment>
  <w:comment w:id="166" w:author="Rebecca Buchanan" w:date="2022-12-12T12:34:00Z" w:initials="RB">
    <w:p w14:paraId="65A3603A" w14:textId="0079B6F7" w:rsidR="002F194B" w:rsidRDefault="002F194B">
      <w:pPr>
        <w:pStyle w:val="CommentText"/>
      </w:pPr>
      <w:r>
        <w:rPr>
          <w:rStyle w:val="CommentReference"/>
        </w:rPr>
        <w:annotationRef/>
      </w:r>
      <w:r>
        <w:t>also: identify the role of winter spill after warmer vs cooler summers (I would expect more fish will need to pass downstream during winter after warmer summers if they are more likely to overshoot during high temps/low flows).</w:t>
      </w:r>
    </w:p>
  </w:comment>
  <w:comment w:id="167" w:author="Rebecca Buchanan" w:date="2022-12-12T12:35:00Z" w:initials="RB">
    <w:p w14:paraId="302D2B39" w14:textId="470D603A" w:rsidR="002F194B" w:rsidRDefault="002F194B">
      <w:pPr>
        <w:pStyle w:val="CommentText"/>
      </w:pPr>
      <w:r>
        <w:rPr>
          <w:rStyle w:val="CommentReference"/>
        </w:rPr>
        <w:annotationRef/>
      </w:r>
      <w:r>
        <w:t xml:space="preserve">What season does most overshoot occur in? My understanding is that most overshoot is during summer and most post-overshoot fallback is in winter. </w:t>
      </w:r>
      <w:proofErr w:type="gramStart"/>
      <w:r>
        <w:t>So</w:t>
      </w:r>
      <w:proofErr w:type="gramEnd"/>
      <w:r>
        <w:t xml:space="preserve"> spill in the summer may affect </w:t>
      </w:r>
      <w:proofErr w:type="spellStart"/>
      <w:r>
        <w:t>en</w:t>
      </w:r>
      <w:proofErr w:type="spellEnd"/>
      <w:r>
        <w:t xml:space="preserve">-route fallback and overshoot, whereas spill in the winter may promote post-overshoot fallback and homing. </w:t>
      </w:r>
    </w:p>
  </w:comment>
  <w:comment w:id="209" w:author="Rebecca Buchanan" w:date="2022-12-12T12:43:00Z" w:initials="RB">
    <w:p w14:paraId="310CC72F" w14:textId="4114B413" w:rsidR="002F194B" w:rsidRDefault="002F194B">
      <w:pPr>
        <w:pStyle w:val="CommentText"/>
      </w:pPr>
      <w:r>
        <w:rPr>
          <w:rStyle w:val="CommentReference"/>
        </w:rPr>
        <w:annotationRef/>
      </w:r>
      <w:r>
        <w:t>What are your thoughts on providing detailed and sizeable movement probabilities for movements that were not observed in the data set? Options: (1) replace with NA, (2) mark with asterisk that indicates it was equated with other natal origins from the same ESU, (3) other? For these tables, I prefer option (2), and actually recommend doing that for all equated parameters, not only those with 0 counts.</w:t>
      </w:r>
    </w:p>
  </w:comment>
  <w:comment w:id="212" w:author="Rebecca Buchanan" w:date="2022-12-12T12:43:00Z" w:initials="RB">
    <w:p w14:paraId="5649A448" w14:textId="3BEF003C" w:rsidR="002F194B" w:rsidRDefault="002F194B">
      <w:pPr>
        <w:pStyle w:val="CommentText"/>
      </w:pPr>
      <w:r>
        <w:rPr>
          <w:rStyle w:val="CommentReference"/>
        </w:rPr>
        <w:annotationRef/>
      </w:r>
      <w:r>
        <w:t>Define intervals here and in other tables.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44FF1B" w15:done="0"/>
  <w15:commentEx w15:paraId="68AA68C9" w15:done="0"/>
  <w15:commentEx w15:paraId="40589200" w15:done="0"/>
  <w15:commentEx w15:paraId="45824527" w15:done="0"/>
  <w15:commentEx w15:paraId="7753D9A4" w15:done="0"/>
  <w15:commentEx w15:paraId="1396A271" w15:done="0"/>
  <w15:commentEx w15:paraId="62118C00" w15:done="0"/>
  <w15:commentEx w15:paraId="1D4E5167" w15:done="0"/>
  <w15:commentEx w15:paraId="0B830ED9" w15:done="0"/>
  <w15:commentEx w15:paraId="7AEB2014" w15:done="0"/>
  <w15:commentEx w15:paraId="1AA8C25C" w15:done="0"/>
  <w15:commentEx w15:paraId="71837975" w15:done="0"/>
  <w15:commentEx w15:paraId="51B86606" w15:done="0"/>
  <w15:commentEx w15:paraId="7EC17A31" w15:done="0"/>
  <w15:commentEx w15:paraId="4AFE8B6E" w15:done="0"/>
  <w15:commentEx w15:paraId="5A2FFD02" w15:done="0"/>
  <w15:commentEx w15:paraId="121F1621" w15:done="0"/>
  <w15:commentEx w15:paraId="10F12FDE" w15:done="0"/>
  <w15:commentEx w15:paraId="0AB49D5A" w15:done="0"/>
  <w15:commentEx w15:paraId="26901DB4" w15:done="0"/>
  <w15:commentEx w15:paraId="78EB233A" w15:done="0"/>
  <w15:commentEx w15:paraId="002551DB" w15:done="0"/>
  <w15:commentEx w15:paraId="75847640" w15:done="0"/>
  <w15:commentEx w15:paraId="5BE841A5" w15:done="0"/>
  <w15:commentEx w15:paraId="0C312EB2" w15:done="0"/>
  <w15:commentEx w15:paraId="13B28AF6" w15:done="0"/>
  <w15:commentEx w15:paraId="4A189DD4" w15:done="0"/>
  <w15:commentEx w15:paraId="40589F9B" w15:done="0"/>
  <w15:commentEx w15:paraId="652C8ABC" w15:done="0"/>
  <w15:commentEx w15:paraId="6131397A" w15:done="0"/>
  <w15:commentEx w15:paraId="580B105C" w15:done="0"/>
  <w15:commentEx w15:paraId="687BFE58" w15:done="0"/>
  <w15:commentEx w15:paraId="3F178642" w15:done="0"/>
  <w15:commentEx w15:paraId="3855CB1C" w15:done="0"/>
  <w15:commentEx w15:paraId="7D3ADF52" w15:done="0"/>
  <w15:commentEx w15:paraId="3057DE52" w15:done="0"/>
  <w15:commentEx w15:paraId="6F4941F7" w15:done="0"/>
  <w15:commentEx w15:paraId="61B808D6" w15:done="0"/>
  <w15:commentEx w15:paraId="65A3603A" w15:done="0"/>
  <w15:commentEx w15:paraId="302D2B39" w15:done="0"/>
  <w15:commentEx w15:paraId="310CC72F" w15:done="0"/>
  <w15:commentEx w15:paraId="5649A4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44FF1B" w16cid:durableId="2741B992"/>
  <w16cid:commentId w16cid:paraId="68AA68C9" w16cid:durableId="2741B993"/>
  <w16cid:commentId w16cid:paraId="40589200" w16cid:durableId="2741B994"/>
  <w16cid:commentId w16cid:paraId="45824527" w16cid:durableId="2741B995"/>
  <w16cid:commentId w16cid:paraId="7753D9A4" w16cid:durableId="2741B996"/>
  <w16cid:commentId w16cid:paraId="1396A271" w16cid:durableId="2741B997"/>
  <w16cid:commentId w16cid:paraId="62118C00" w16cid:durableId="2741B998"/>
  <w16cid:commentId w16cid:paraId="1D4E5167" w16cid:durableId="2741B999"/>
  <w16cid:commentId w16cid:paraId="0B830ED9" w16cid:durableId="2741B99A"/>
  <w16cid:commentId w16cid:paraId="7AEB2014" w16cid:durableId="2741B99B"/>
  <w16cid:commentId w16cid:paraId="1AA8C25C" w16cid:durableId="2741B99C"/>
  <w16cid:commentId w16cid:paraId="71837975" w16cid:durableId="2741B99D"/>
  <w16cid:commentId w16cid:paraId="51B86606" w16cid:durableId="2741B99E"/>
  <w16cid:commentId w16cid:paraId="7EC17A31" w16cid:durableId="2741B99F"/>
  <w16cid:commentId w16cid:paraId="4AFE8B6E" w16cid:durableId="2741B9A0"/>
  <w16cid:commentId w16cid:paraId="5A2FFD02" w16cid:durableId="2741B9A1"/>
  <w16cid:commentId w16cid:paraId="121F1621" w16cid:durableId="2741B9A2"/>
  <w16cid:commentId w16cid:paraId="10F12FDE" w16cid:durableId="2741B9A3"/>
  <w16cid:commentId w16cid:paraId="0AB49D5A" w16cid:durableId="2741B9A4"/>
  <w16cid:commentId w16cid:paraId="26901DB4" w16cid:durableId="2741B9A5"/>
  <w16cid:commentId w16cid:paraId="78EB233A" w16cid:durableId="2741B9A6"/>
  <w16cid:commentId w16cid:paraId="002551DB" w16cid:durableId="2741B9A7"/>
  <w16cid:commentId w16cid:paraId="75847640" w16cid:durableId="2741B9A8"/>
  <w16cid:commentId w16cid:paraId="5BE841A5" w16cid:durableId="2741B9A9"/>
  <w16cid:commentId w16cid:paraId="0C312EB2" w16cid:durableId="2741B9AA"/>
  <w16cid:commentId w16cid:paraId="13B28AF6" w16cid:durableId="2741B9AB"/>
  <w16cid:commentId w16cid:paraId="4A189DD4" w16cid:durableId="2741B9AC"/>
  <w16cid:commentId w16cid:paraId="40589F9B" w16cid:durableId="2741B9AD"/>
  <w16cid:commentId w16cid:paraId="652C8ABC" w16cid:durableId="2741B9AE"/>
  <w16cid:commentId w16cid:paraId="6131397A" w16cid:durableId="2741B9AF"/>
  <w16cid:commentId w16cid:paraId="580B105C" w16cid:durableId="2741B9B0"/>
  <w16cid:commentId w16cid:paraId="687BFE58" w16cid:durableId="2741B9B1"/>
  <w16cid:commentId w16cid:paraId="3F178642" w16cid:durableId="2741B9B2"/>
  <w16cid:commentId w16cid:paraId="3855CB1C" w16cid:durableId="2741B9B3"/>
  <w16cid:commentId w16cid:paraId="7D3ADF52" w16cid:durableId="2741B9B4"/>
  <w16cid:commentId w16cid:paraId="3057DE52" w16cid:durableId="2741B9B5"/>
  <w16cid:commentId w16cid:paraId="6F4941F7" w16cid:durableId="2741B9B6"/>
  <w16cid:commentId w16cid:paraId="61B808D6" w16cid:durableId="2741B9B7"/>
  <w16cid:commentId w16cid:paraId="65A3603A" w16cid:durableId="2741B9B8"/>
  <w16cid:commentId w16cid:paraId="302D2B39" w16cid:durableId="2741B9B9"/>
  <w16cid:commentId w16cid:paraId="310CC72F" w16cid:durableId="2741B9BA"/>
  <w16cid:commentId w16cid:paraId="5649A448" w16cid:durableId="2741B9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53E04" w14:textId="77777777" w:rsidR="00DA3B3A" w:rsidRDefault="00DA3B3A">
      <w:pPr>
        <w:spacing w:after="0" w:line="240" w:lineRule="auto"/>
      </w:pPr>
      <w:r>
        <w:separator/>
      </w:r>
    </w:p>
  </w:endnote>
  <w:endnote w:type="continuationSeparator" w:id="0">
    <w:p w14:paraId="2733E02B" w14:textId="77777777" w:rsidR="00DA3B3A" w:rsidRDefault="00DA3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 New Roman (Body)">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3B299" w14:textId="77777777" w:rsidR="002F194B" w:rsidRDefault="002F194B">
    <w:pPr>
      <w:pStyle w:val="Footer"/>
    </w:pPr>
    <w:r w:rsidRPr="00D447B2">
      <w:rPr>
        <w:noProof/>
      </w:rPr>
      <w:drawing>
        <wp:anchor distT="0" distB="0" distL="114300" distR="114300" simplePos="0" relativeHeight="251661312" behindDoc="1" locked="0" layoutInCell="1" allowOverlap="1" wp14:anchorId="2B91151B" wp14:editId="77E37AA8">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oel="http://schemas.microsoft.com/office/2019/extlst" xmlns:w16sdtdh="http://schemas.microsoft.com/office/word/2020/wordml/sdtdatahash"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260A3E" w14:textId="77777777" w:rsidR="00DA3B3A" w:rsidRDefault="00DA3B3A">
      <w:r>
        <w:separator/>
      </w:r>
    </w:p>
  </w:footnote>
  <w:footnote w:type="continuationSeparator" w:id="0">
    <w:p w14:paraId="6F3BA73C" w14:textId="77777777" w:rsidR="00DA3B3A" w:rsidRDefault="00DA3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0377170"/>
      <w:docPartObj>
        <w:docPartGallery w:val="Page Numbers (Top of Page)"/>
        <w:docPartUnique/>
      </w:docPartObj>
    </w:sdtPr>
    <w:sdtEndPr>
      <w:rPr>
        <w:color w:val="7F7F7F" w:themeColor="background1" w:themeShade="7F"/>
        <w:spacing w:val="60"/>
      </w:rPr>
    </w:sdtEndPr>
    <w:sdtContent>
      <w:p w14:paraId="386838FE" w14:textId="40ACD5C1" w:rsidR="002F194B" w:rsidRDefault="002F194B">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137730">
          <w:rPr>
            <w:b/>
            <w:bCs/>
            <w:noProof/>
          </w:rPr>
          <w:t>xl</w:t>
        </w:r>
        <w:r>
          <w:rPr>
            <w:b/>
            <w:bCs/>
            <w:noProof/>
          </w:rPr>
          <w:fldChar w:fldCharType="end"/>
        </w:r>
        <w:r>
          <w:rPr>
            <w:b/>
            <w:bCs/>
          </w:rPr>
          <w:t xml:space="preserve"> | </w:t>
        </w:r>
        <w:r>
          <w:rPr>
            <w:color w:val="7F7F7F" w:themeColor="background1" w:themeShade="7F"/>
            <w:spacing w:val="60"/>
          </w:rPr>
          <w:t>Page</w:t>
        </w:r>
      </w:p>
    </w:sdtContent>
  </w:sdt>
  <w:p w14:paraId="115F4BEE" w14:textId="77777777" w:rsidR="002F194B" w:rsidRDefault="002F19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14:paraId="201A0E53" w14:textId="40CCC25D" w:rsidR="002F194B" w:rsidRDefault="002F194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137730">
          <w:rPr>
            <w:b/>
            <w:bCs/>
            <w:noProof/>
          </w:rPr>
          <w:t>xli</w:t>
        </w:r>
        <w:r>
          <w:rPr>
            <w:b/>
            <w:bCs/>
            <w:noProof/>
          </w:rPr>
          <w:fldChar w:fldCharType="end"/>
        </w:r>
      </w:p>
    </w:sdtContent>
  </w:sdt>
  <w:p w14:paraId="22A438BB" w14:textId="77777777" w:rsidR="002F194B" w:rsidRDefault="002F19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14:paraId="48AD09B6" w14:textId="49981F14" w:rsidR="002F194B" w:rsidRDefault="002F194B" w:rsidP="00DE43C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noProof/>
          </w:rPr>
          <w:t>i</w:t>
        </w:r>
        <w:r>
          <w:rPr>
            <w:b/>
            <w:bCs/>
            <w:noProof/>
          </w:rPr>
          <w:fldChar w:fldCharType="end"/>
        </w:r>
      </w:p>
    </w:sdtContent>
  </w:sdt>
  <w:p w14:paraId="315A682E" w14:textId="77777777" w:rsidR="002F194B" w:rsidRDefault="002F19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7D7698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5289AC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4572529"/>
    <w:multiLevelType w:val="hybridMultilevel"/>
    <w:tmpl w:val="EDE0620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768638D"/>
    <w:multiLevelType w:val="hybridMultilevel"/>
    <w:tmpl w:val="A2702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171D3"/>
    <w:multiLevelType w:val="hybridMultilevel"/>
    <w:tmpl w:val="1E947B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55745"/>
    <w:multiLevelType w:val="hybridMultilevel"/>
    <w:tmpl w:val="60BEF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80716"/>
    <w:multiLevelType w:val="hybridMultilevel"/>
    <w:tmpl w:val="6D9C7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662219"/>
    <w:multiLevelType w:val="hybridMultilevel"/>
    <w:tmpl w:val="4394FDC4"/>
    <w:lvl w:ilvl="0" w:tplc="4FEA3546">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1570247E"/>
    <w:multiLevelType w:val="hybridMultilevel"/>
    <w:tmpl w:val="403802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59B0EF6"/>
    <w:multiLevelType w:val="hybridMultilevel"/>
    <w:tmpl w:val="C076121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9AF7C30"/>
    <w:multiLevelType w:val="hybridMultilevel"/>
    <w:tmpl w:val="48E86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A113A3"/>
    <w:multiLevelType w:val="hybridMultilevel"/>
    <w:tmpl w:val="66C65670"/>
    <w:lvl w:ilvl="0" w:tplc="CD745E0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EC3E8D"/>
    <w:multiLevelType w:val="hybridMultilevel"/>
    <w:tmpl w:val="B1929FE6"/>
    <w:lvl w:ilvl="0" w:tplc="F440CA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EE02A3E"/>
    <w:multiLevelType w:val="hybridMultilevel"/>
    <w:tmpl w:val="53A2D6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865E5"/>
    <w:multiLevelType w:val="hybridMultilevel"/>
    <w:tmpl w:val="A5A89396"/>
    <w:lvl w:ilvl="0" w:tplc="44A85A7C">
      <w:start w:val="1"/>
      <w:numFmt w:val="decimal"/>
      <w:lvlText w:val="%1."/>
      <w:lvlJc w:val="left"/>
      <w:pPr>
        <w:ind w:left="2520" w:hanging="360"/>
      </w:pPr>
      <w:rPr>
        <w:rFonts w:asciiTheme="minorHAnsi" w:hAnsiTheme="minorHAnsi" w:cstheme="minorBidi" w:hint="default"/>
        <w:sz w:val="2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DFB2024"/>
    <w:multiLevelType w:val="hybridMultilevel"/>
    <w:tmpl w:val="A2702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26399E"/>
    <w:multiLevelType w:val="hybridMultilevel"/>
    <w:tmpl w:val="C5781B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1E0242B"/>
    <w:multiLevelType w:val="hybridMultilevel"/>
    <w:tmpl w:val="AFBC6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E4094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B59684F"/>
    <w:multiLevelType w:val="hybridMultilevel"/>
    <w:tmpl w:val="3E7C6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D1982"/>
    <w:multiLevelType w:val="hybridMultilevel"/>
    <w:tmpl w:val="031CAB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4E10493"/>
    <w:multiLevelType w:val="hybridMultilevel"/>
    <w:tmpl w:val="EDE0620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E7A3783"/>
    <w:multiLevelType w:val="hybridMultilevel"/>
    <w:tmpl w:val="A5A89396"/>
    <w:lvl w:ilvl="0" w:tplc="44A85A7C">
      <w:start w:val="1"/>
      <w:numFmt w:val="decimal"/>
      <w:lvlText w:val="%1."/>
      <w:lvlJc w:val="left"/>
      <w:pPr>
        <w:ind w:left="2520" w:hanging="360"/>
      </w:pPr>
      <w:rPr>
        <w:rFonts w:asciiTheme="minorHAnsi" w:hAnsiTheme="minorHAnsi" w:cstheme="minorBidi" w:hint="default"/>
        <w:sz w:val="2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61D73EB4"/>
    <w:multiLevelType w:val="hybridMultilevel"/>
    <w:tmpl w:val="21BC708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620A686E"/>
    <w:multiLevelType w:val="hybridMultilevel"/>
    <w:tmpl w:val="35986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611D79"/>
    <w:multiLevelType w:val="hybridMultilevel"/>
    <w:tmpl w:val="A2702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8F5993"/>
    <w:multiLevelType w:val="hybridMultilevel"/>
    <w:tmpl w:val="3E7C6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82049"/>
    <w:multiLevelType w:val="hybridMultilevel"/>
    <w:tmpl w:val="E20CA7A6"/>
    <w:lvl w:ilvl="0" w:tplc="10A61FCA">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C15319"/>
    <w:multiLevelType w:val="hybridMultilevel"/>
    <w:tmpl w:val="21BC70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75D12A19"/>
    <w:multiLevelType w:val="hybridMultilevel"/>
    <w:tmpl w:val="AFBC6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FF3AA4"/>
    <w:multiLevelType w:val="hybridMultilevel"/>
    <w:tmpl w:val="31E239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90044A"/>
    <w:multiLevelType w:val="hybridMultilevel"/>
    <w:tmpl w:val="E30CD53E"/>
    <w:lvl w:ilvl="0" w:tplc="77765C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num>
  <w:num w:numId="2">
    <w:abstractNumId w:val="7"/>
  </w:num>
  <w:num w:numId="3">
    <w:abstractNumId w:val="25"/>
  </w:num>
  <w:num w:numId="4">
    <w:abstractNumId w:val="15"/>
  </w:num>
  <w:num w:numId="5">
    <w:abstractNumId w:val="12"/>
  </w:num>
  <w:num w:numId="6">
    <w:abstractNumId w:val="31"/>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4"/>
  </w:num>
  <w:num w:numId="11">
    <w:abstractNumId w:val="22"/>
  </w:num>
  <w:num w:numId="12">
    <w:abstractNumId w:val="8"/>
  </w:num>
  <w:num w:numId="13">
    <w:abstractNumId w:val="11"/>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2"/>
  </w:num>
  <w:num w:numId="22">
    <w:abstractNumId w:val="19"/>
  </w:num>
  <w:num w:numId="23">
    <w:abstractNumId w:val="29"/>
  </w:num>
  <w:num w:numId="24">
    <w:abstractNumId w:val="17"/>
  </w:num>
  <w:num w:numId="25">
    <w:abstractNumId w:val="5"/>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13"/>
  </w:num>
  <w:num w:numId="31">
    <w:abstractNumId w:val="27"/>
  </w:num>
  <w:num w:numId="32">
    <w:abstractNumId w:val="3"/>
  </w:num>
  <w:num w:numId="33">
    <w:abstractNumId w:val="30"/>
  </w:num>
  <w:num w:numId="34">
    <w:abstractNumId w:val="4"/>
  </w:num>
  <w:num w:numId="35">
    <w:abstractNumId w:val="6"/>
  </w:num>
  <w:num w:numId="36">
    <w:abstractNumId w:val="0"/>
  </w:num>
  <w:num w:numId="37">
    <w:abstractNumId w:val="1"/>
  </w:num>
  <w:num w:numId="3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US MIN">
    <w15:presenceInfo w15:providerId="AD" w15:userId="S::mmin@uw.edu::494d7664-fd19-4feb-b831-79530aaf4188"/>
  </w15:person>
  <w15:person w15:author="Rebecca Buchanan">
    <w15:presenceInfo w15:providerId="None" w15:userId="Rebecca Buchan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886"/>
    <w:rsid w:val="00045AF9"/>
    <w:rsid w:val="00082B9E"/>
    <w:rsid w:val="000A5DEE"/>
    <w:rsid w:val="00137730"/>
    <w:rsid w:val="00183495"/>
    <w:rsid w:val="001B2A1D"/>
    <w:rsid w:val="0027675F"/>
    <w:rsid w:val="002A0BB4"/>
    <w:rsid w:val="002C53B3"/>
    <w:rsid w:val="002F194B"/>
    <w:rsid w:val="002F567C"/>
    <w:rsid w:val="003168C2"/>
    <w:rsid w:val="00373135"/>
    <w:rsid w:val="0044057D"/>
    <w:rsid w:val="004F4875"/>
    <w:rsid w:val="00521797"/>
    <w:rsid w:val="0057575C"/>
    <w:rsid w:val="005D521E"/>
    <w:rsid w:val="005F38CC"/>
    <w:rsid w:val="00777226"/>
    <w:rsid w:val="00785886"/>
    <w:rsid w:val="007A1D08"/>
    <w:rsid w:val="00845F97"/>
    <w:rsid w:val="00874E45"/>
    <w:rsid w:val="008928D3"/>
    <w:rsid w:val="00892EFF"/>
    <w:rsid w:val="0090533E"/>
    <w:rsid w:val="00914C69"/>
    <w:rsid w:val="00A11385"/>
    <w:rsid w:val="00A43780"/>
    <w:rsid w:val="00A61D7F"/>
    <w:rsid w:val="00A93263"/>
    <w:rsid w:val="00B36002"/>
    <w:rsid w:val="00BF08BD"/>
    <w:rsid w:val="00BF1D53"/>
    <w:rsid w:val="00C5045B"/>
    <w:rsid w:val="00CA4BCC"/>
    <w:rsid w:val="00DA3B3A"/>
    <w:rsid w:val="00DE151D"/>
    <w:rsid w:val="00DE43CE"/>
    <w:rsid w:val="00F26A2C"/>
    <w:rsid w:val="00FF2E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9A4DB"/>
  <w15:docId w15:val="{BA39A6D8-0B5E-5D48-995A-9BD28CD58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E4DFF"/>
  </w:style>
  <w:style w:type="paragraph" w:styleId="Heading1">
    <w:name w:val="heading 1"/>
    <w:basedOn w:val="Normal"/>
    <w:next w:val="Normal"/>
    <w:link w:val="Heading1Char"/>
    <w:qFormat/>
    <w:rsid w:val="00C33B9B"/>
    <w:pPr>
      <w:keepNext/>
      <w:keepLines/>
      <w:numPr>
        <w:numId w:val="1"/>
      </w:numPr>
      <w:spacing w:before="480" w:after="240"/>
      <w:outlineLvl w:val="0"/>
    </w:pPr>
    <w:rPr>
      <w:rFonts w:asciiTheme="majorHAnsi" w:eastAsiaTheme="majorEastAsia" w:hAnsiTheme="majorHAnsi" w:cstheme="majorBidi"/>
      <w:b/>
      <w:bCs/>
      <w:color w:val="403152" w:themeColor="accent4" w:themeShade="80"/>
      <w:sz w:val="28"/>
      <w:szCs w:val="28"/>
    </w:rPr>
  </w:style>
  <w:style w:type="paragraph" w:styleId="Heading2">
    <w:name w:val="heading 2"/>
    <w:basedOn w:val="Normal"/>
    <w:next w:val="Normal"/>
    <w:link w:val="Heading2Char"/>
    <w:unhideWhenUsed/>
    <w:qFormat/>
    <w:rsid w:val="0083070B"/>
    <w:pPr>
      <w:keepNext/>
      <w:keepLines/>
      <w:numPr>
        <w:ilvl w:val="1"/>
        <w:numId w:val="1"/>
      </w:numPr>
      <w:spacing w:before="360" w:after="240"/>
      <w:outlineLvl w:val="1"/>
    </w:pPr>
    <w:rPr>
      <w:rFonts w:asciiTheme="majorHAnsi" w:eastAsiaTheme="majorEastAsia" w:hAnsiTheme="majorHAnsi" w:cstheme="majorBidi"/>
      <w:b/>
      <w:bCs/>
      <w:color w:val="5F497A" w:themeColor="accent4" w:themeShade="BF"/>
      <w:sz w:val="26"/>
      <w:szCs w:val="26"/>
    </w:rPr>
  </w:style>
  <w:style w:type="paragraph" w:styleId="Heading3">
    <w:name w:val="heading 3"/>
    <w:basedOn w:val="Normal"/>
    <w:next w:val="Normal"/>
    <w:link w:val="Heading3Char"/>
    <w:unhideWhenUsed/>
    <w:qFormat/>
    <w:rsid w:val="00BA35BF"/>
    <w:pPr>
      <w:keepNext/>
      <w:keepLines/>
      <w:numPr>
        <w:ilvl w:val="2"/>
        <w:numId w:val="1"/>
      </w:numPr>
      <w:spacing w:before="240" w:after="240"/>
      <w:outlineLvl w:val="2"/>
    </w:pPr>
    <w:rPr>
      <w:rFonts w:asciiTheme="majorHAnsi" w:eastAsiaTheme="majorEastAsia" w:hAnsiTheme="majorHAnsi" w:cstheme="majorBidi"/>
      <w:b/>
      <w:bCs/>
      <w:color w:val="5F497A" w:themeColor="accent4" w:themeShade="BF"/>
    </w:rPr>
  </w:style>
  <w:style w:type="paragraph" w:styleId="Heading4">
    <w:name w:val="heading 4"/>
    <w:basedOn w:val="Normal"/>
    <w:next w:val="Normal"/>
    <w:link w:val="Heading4Char"/>
    <w:unhideWhenUsed/>
    <w:qFormat/>
    <w:rsid w:val="00C33B9B"/>
    <w:pPr>
      <w:keepNext/>
      <w:keepLines/>
      <w:numPr>
        <w:ilvl w:val="3"/>
        <w:numId w:val="1"/>
      </w:numPr>
      <w:spacing w:before="200" w:after="240"/>
      <w:outlineLvl w:val="3"/>
    </w:pPr>
    <w:rPr>
      <w:rFonts w:asciiTheme="majorHAnsi" w:eastAsiaTheme="majorEastAsia" w:hAnsiTheme="majorHAnsi" w:cstheme="majorBidi"/>
      <w:b/>
      <w:bCs/>
      <w:iCs/>
      <w:color w:val="5F497A" w:themeColor="accent4" w:themeShade="BF"/>
    </w:rPr>
  </w:style>
  <w:style w:type="paragraph" w:styleId="Heading5">
    <w:name w:val="heading 5"/>
    <w:basedOn w:val="Normal"/>
    <w:next w:val="Normal"/>
    <w:link w:val="Heading5Char"/>
    <w:unhideWhenUsed/>
    <w:qFormat/>
    <w:rsid w:val="000C7CC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0C7CC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0C7CC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C7CC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C7CC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33B9B"/>
    <w:rPr>
      <w:rFonts w:asciiTheme="majorHAnsi" w:eastAsiaTheme="majorEastAsia" w:hAnsiTheme="majorHAnsi" w:cstheme="majorBidi"/>
      <w:b/>
      <w:bCs/>
      <w:color w:val="403152" w:themeColor="accent4" w:themeShade="80"/>
      <w:sz w:val="28"/>
      <w:szCs w:val="28"/>
    </w:rPr>
  </w:style>
  <w:style w:type="character" w:customStyle="1" w:styleId="Heading2Char">
    <w:name w:val="Heading 2 Char"/>
    <w:basedOn w:val="DefaultParagraphFont"/>
    <w:link w:val="Heading2"/>
    <w:rsid w:val="0083070B"/>
    <w:rPr>
      <w:rFonts w:asciiTheme="majorHAnsi" w:eastAsiaTheme="majorEastAsia" w:hAnsiTheme="majorHAnsi" w:cstheme="majorBidi"/>
      <w:b/>
      <w:bCs/>
      <w:color w:val="5F497A" w:themeColor="accent4" w:themeShade="BF"/>
      <w:sz w:val="26"/>
      <w:szCs w:val="26"/>
    </w:rPr>
  </w:style>
  <w:style w:type="character" w:customStyle="1" w:styleId="Heading3Char">
    <w:name w:val="Heading 3 Char"/>
    <w:basedOn w:val="DefaultParagraphFont"/>
    <w:link w:val="Heading3"/>
    <w:rsid w:val="00BA35BF"/>
    <w:rPr>
      <w:rFonts w:asciiTheme="majorHAnsi" w:eastAsiaTheme="majorEastAsia" w:hAnsiTheme="majorHAnsi" w:cstheme="majorBidi"/>
      <w:b/>
      <w:bCs/>
      <w:color w:val="5F497A" w:themeColor="accent4" w:themeShade="BF"/>
    </w:rPr>
  </w:style>
  <w:style w:type="character" w:customStyle="1" w:styleId="Heading4Char">
    <w:name w:val="Heading 4 Char"/>
    <w:basedOn w:val="DefaultParagraphFont"/>
    <w:link w:val="Heading4"/>
    <w:rsid w:val="00C33B9B"/>
    <w:rPr>
      <w:rFonts w:asciiTheme="majorHAnsi" w:eastAsiaTheme="majorEastAsia" w:hAnsiTheme="majorHAnsi" w:cstheme="majorBidi"/>
      <w:b/>
      <w:bCs/>
      <w:iCs/>
      <w:color w:val="5F497A" w:themeColor="accent4" w:themeShade="BF"/>
    </w:rPr>
  </w:style>
  <w:style w:type="character" w:customStyle="1" w:styleId="Heading5Char">
    <w:name w:val="Heading 5 Char"/>
    <w:basedOn w:val="DefaultParagraphFont"/>
    <w:link w:val="Heading5"/>
    <w:rsid w:val="000C7CC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0C7CC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0C7CC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0C7CC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C7CC3"/>
    <w:rPr>
      <w:rFonts w:asciiTheme="majorHAnsi" w:eastAsiaTheme="majorEastAsia" w:hAnsiTheme="majorHAnsi" w:cstheme="majorBidi"/>
      <w:i/>
      <w:iCs/>
      <w:color w:val="404040" w:themeColor="text1" w:themeTint="BF"/>
      <w:sz w:val="20"/>
      <w:szCs w:val="20"/>
    </w:rPr>
  </w:style>
  <w:style w:type="paragraph" w:styleId="Title">
    <w:name w:val="Title"/>
    <w:basedOn w:val="BasicParagraph"/>
    <w:next w:val="Normal"/>
    <w:link w:val="TitleChar"/>
    <w:uiPriority w:val="10"/>
    <w:qFormat/>
    <w:rsid w:val="00C85E2D"/>
    <w:pPr>
      <w:ind w:left="720"/>
    </w:pPr>
    <w:rPr>
      <w:rFonts w:ascii="Times New Roman" w:hAnsi="Times New Roman" w:cs="Times New Roman"/>
      <w:b/>
      <w:bCs/>
      <w:color w:val="D1B786"/>
      <w:spacing w:val="10"/>
      <w:sz w:val="48"/>
      <w:szCs w:val="48"/>
    </w:rPr>
  </w:style>
  <w:style w:type="character" w:customStyle="1" w:styleId="TitleChar">
    <w:name w:val="Title Char"/>
    <w:basedOn w:val="DefaultParagraphFont"/>
    <w:link w:val="Title"/>
    <w:uiPriority w:val="10"/>
    <w:rsid w:val="00C85E2D"/>
    <w:rPr>
      <w:rFonts w:eastAsiaTheme="minorEastAsia"/>
      <w:b/>
      <w:bCs/>
      <w:color w:val="D1B786"/>
      <w:spacing w:val="10"/>
      <w:sz w:val="48"/>
      <w:szCs w:val="48"/>
      <w:lang w:eastAsia="ja-JP"/>
    </w:rPr>
  </w:style>
  <w:style w:type="paragraph" w:styleId="NoSpacing">
    <w:name w:val="No Spacing"/>
    <w:uiPriority w:val="1"/>
    <w:qFormat/>
    <w:rsid w:val="00E62013"/>
    <w:pPr>
      <w:spacing w:after="0" w:line="240" w:lineRule="auto"/>
    </w:pPr>
  </w:style>
  <w:style w:type="paragraph" w:styleId="Header">
    <w:name w:val="header"/>
    <w:basedOn w:val="Normal"/>
    <w:link w:val="HeaderChar"/>
    <w:uiPriority w:val="99"/>
    <w:unhideWhenUsed/>
    <w:rsid w:val="00E62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013"/>
  </w:style>
  <w:style w:type="paragraph" w:styleId="Footer">
    <w:name w:val="footer"/>
    <w:basedOn w:val="Normal"/>
    <w:link w:val="FooterChar"/>
    <w:uiPriority w:val="99"/>
    <w:unhideWhenUsed/>
    <w:rsid w:val="00E62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013"/>
  </w:style>
  <w:style w:type="paragraph" w:styleId="ListParagraph">
    <w:name w:val="List Paragraph"/>
    <w:basedOn w:val="Normal"/>
    <w:uiPriority w:val="34"/>
    <w:qFormat/>
    <w:rsid w:val="00E62013"/>
    <w:pPr>
      <w:ind w:left="720"/>
      <w:contextualSpacing/>
    </w:pPr>
  </w:style>
  <w:style w:type="character" w:styleId="PlaceholderText">
    <w:name w:val="Placeholder Text"/>
    <w:basedOn w:val="DefaultParagraphFont"/>
    <w:uiPriority w:val="99"/>
    <w:semiHidden/>
    <w:rsid w:val="00E5410D"/>
    <w:rPr>
      <w:color w:val="808080"/>
    </w:rPr>
  </w:style>
  <w:style w:type="paragraph" w:styleId="BalloonText">
    <w:name w:val="Balloon Text"/>
    <w:basedOn w:val="Normal"/>
    <w:link w:val="BalloonTextChar"/>
    <w:uiPriority w:val="99"/>
    <w:semiHidden/>
    <w:unhideWhenUsed/>
    <w:rsid w:val="00E54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10D"/>
    <w:rPr>
      <w:rFonts w:ascii="Tahoma" w:hAnsi="Tahoma" w:cs="Tahoma"/>
      <w:sz w:val="16"/>
      <w:szCs w:val="16"/>
    </w:rPr>
  </w:style>
  <w:style w:type="character" w:styleId="Hyperlink">
    <w:name w:val="Hyperlink"/>
    <w:basedOn w:val="DefaultParagraphFont"/>
    <w:uiPriority w:val="99"/>
    <w:unhideWhenUsed/>
    <w:rsid w:val="00095078"/>
    <w:rPr>
      <w:color w:val="0000FF" w:themeColor="hyperlink"/>
      <w:u w:val="single"/>
    </w:rPr>
  </w:style>
  <w:style w:type="table" w:styleId="TableGrid">
    <w:name w:val="Table Grid"/>
    <w:basedOn w:val="TableNormal"/>
    <w:uiPriority w:val="39"/>
    <w:rsid w:val="00965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47EB5"/>
    <w:pPr>
      <w:spacing w:line="240" w:lineRule="auto"/>
    </w:pPr>
    <w:rPr>
      <w:b/>
      <w:bCs/>
      <w:szCs w:val="18"/>
    </w:rPr>
  </w:style>
  <w:style w:type="paragraph" w:styleId="TOCHeading">
    <w:name w:val="TOC Heading"/>
    <w:basedOn w:val="Heading1"/>
    <w:next w:val="Normal"/>
    <w:uiPriority w:val="39"/>
    <w:unhideWhenUsed/>
    <w:qFormat/>
    <w:rsid w:val="003D62B5"/>
    <w:pPr>
      <w:numPr>
        <w:numId w:val="0"/>
      </w:numPr>
      <w:spacing w:after="0"/>
      <w:outlineLvl w:val="9"/>
    </w:pPr>
    <w:rPr>
      <w:lang w:eastAsia="ja-JP"/>
    </w:rPr>
  </w:style>
  <w:style w:type="paragraph" w:styleId="TOC1">
    <w:name w:val="toc 1"/>
    <w:basedOn w:val="Normal"/>
    <w:next w:val="Normal"/>
    <w:autoRedefine/>
    <w:uiPriority w:val="39"/>
    <w:unhideWhenUsed/>
    <w:rsid w:val="003D62B5"/>
    <w:pPr>
      <w:spacing w:after="100"/>
    </w:pPr>
  </w:style>
  <w:style w:type="paragraph" w:styleId="TOC2">
    <w:name w:val="toc 2"/>
    <w:basedOn w:val="Normal"/>
    <w:next w:val="Normal"/>
    <w:autoRedefine/>
    <w:uiPriority w:val="39"/>
    <w:unhideWhenUsed/>
    <w:rsid w:val="003D62B5"/>
    <w:pPr>
      <w:spacing w:after="100"/>
      <w:ind w:left="220"/>
    </w:pPr>
  </w:style>
  <w:style w:type="paragraph" w:styleId="TOC3">
    <w:name w:val="toc 3"/>
    <w:basedOn w:val="Normal"/>
    <w:next w:val="Normal"/>
    <w:autoRedefine/>
    <w:uiPriority w:val="39"/>
    <w:unhideWhenUsed/>
    <w:rsid w:val="003D62B5"/>
    <w:pPr>
      <w:spacing w:after="100"/>
      <w:ind w:left="440"/>
    </w:pPr>
  </w:style>
  <w:style w:type="character" w:styleId="CommentReference">
    <w:name w:val="annotation reference"/>
    <w:basedOn w:val="DefaultParagraphFont"/>
    <w:uiPriority w:val="99"/>
    <w:semiHidden/>
    <w:unhideWhenUsed/>
    <w:rsid w:val="00F8212E"/>
    <w:rPr>
      <w:sz w:val="16"/>
      <w:szCs w:val="16"/>
    </w:rPr>
  </w:style>
  <w:style w:type="paragraph" w:styleId="CommentText">
    <w:name w:val="annotation text"/>
    <w:basedOn w:val="Normal"/>
    <w:link w:val="CommentTextChar"/>
    <w:uiPriority w:val="99"/>
    <w:unhideWhenUsed/>
    <w:rsid w:val="00F8212E"/>
    <w:pPr>
      <w:spacing w:line="240" w:lineRule="auto"/>
    </w:pPr>
    <w:rPr>
      <w:sz w:val="20"/>
      <w:szCs w:val="20"/>
    </w:rPr>
  </w:style>
  <w:style w:type="character" w:customStyle="1" w:styleId="CommentTextChar">
    <w:name w:val="Comment Text Char"/>
    <w:basedOn w:val="DefaultParagraphFont"/>
    <w:link w:val="CommentText"/>
    <w:uiPriority w:val="99"/>
    <w:rsid w:val="00F8212E"/>
    <w:rPr>
      <w:sz w:val="20"/>
      <w:szCs w:val="20"/>
    </w:rPr>
  </w:style>
  <w:style w:type="paragraph" w:styleId="CommentSubject">
    <w:name w:val="annotation subject"/>
    <w:basedOn w:val="CommentText"/>
    <w:next w:val="CommentText"/>
    <w:link w:val="CommentSubjectChar"/>
    <w:uiPriority w:val="99"/>
    <w:semiHidden/>
    <w:unhideWhenUsed/>
    <w:rsid w:val="00F8212E"/>
    <w:rPr>
      <w:b/>
      <w:bCs/>
    </w:rPr>
  </w:style>
  <w:style w:type="character" w:customStyle="1" w:styleId="CommentSubjectChar">
    <w:name w:val="Comment Subject Char"/>
    <w:basedOn w:val="CommentTextChar"/>
    <w:link w:val="CommentSubject"/>
    <w:uiPriority w:val="99"/>
    <w:semiHidden/>
    <w:rsid w:val="00F8212E"/>
    <w:rPr>
      <w:b/>
      <w:bCs/>
      <w:sz w:val="20"/>
      <w:szCs w:val="20"/>
    </w:rPr>
  </w:style>
  <w:style w:type="paragraph" w:customStyle="1" w:styleId="Basic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eastAsiaTheme="minorEastAsia" w:hAnsi="MinionPro-Regular" w:cs="MinionPro-Regular"/>
      <w:color w:val="000000"/>
      <w:sz w:val="24"/>
      <w:szCs w:val="24"/>
      <w:lang w:eastAsia="ja-JP"/>
    </w:rPr>
  </w:style>
  <w:style w:type="paragraph" w:styleId="BodyText">
    <w:name w:val="Body Text"/>
    <w:basedOn w:val="Normal"/>
    <w:link w:val="BodyTextChar"/>
    <w:uiPriority w:val="99"/>
    <w:qFormat/>
    <w:rsid w:val="006D46C1"/>
    <w:pPr>
      <w:spacing w:after="0" w:line="288" w:lineRule="auto"/>
    </w:pPr>
  </w:style>
  <w:style w:type="character" w:customStyle="1" w:styleId="BodyTextChar">
    <w:name w:val="Body Text Char"/>
    <w:basedOn w:val="DefaultParagraphFont"/>
    <w:link w:val="BodyText"/>
    <w:uiPriority w:val="99"/>
    <w:rsid w:val="006D46C1"/>
    <w:rPr>
      <w:rFonts w:ascii="Times New Roman" w:hAnsi="Times New Roman" w:cs="Times New Roman"/>
      <w:color w:val="000000" w:themeColor="text1"/>
    </w:rPr>
  </w:style>
  <w:style w:type="paragraph" w:customStyle="1" w:styleId="EquationDescription">
    <w:name w:val="Equation Description"/>
    <w:basedOn w:val="Normal"/>
    <w:next w:val="Normal"/>
    <w:uiPriority w:val="1"/>
    <w:qFormat/>
    <w:rsid w:val="00136D90"/>
    <w:pPr>
      <w:tabs>
        <w:tab w:val="left" w:pos="1800"/>
        <w:tab w:val="left" w:pos="2160"/>
      </w:tabs>
      <w:overflowPunct w:val="0"/>
      <w:autoSpaceDE w:val="0"/>
      <w:autoSpaceDN w:val="0"/>
      <w:adjustRightInd w:val="0"/>
      <w:spacing w:before="120" w:line="288" w:lineRule="auto"/>
      <w:ind w:left="2160" w:hanging="1440"/>
      <w:contextualSpacing/>
      <w:textAlignment w:val="baseline"/>
    </w:pPr>
    <w:rPr>
      <w:rFonts w:ascii="Sylfaen" w:eastAsia="Times New Roman" w:hAnsi="Sylfaen"/>
      <w:sz w:val="24"/>
      <w:szCs w:val="20"/>
    </w:rPr>
  </w:style>
  <w:style w:type="paragraph" w:customStyle="1" w:styleId="Equation">
    <w:name w:val="Equation"/>
    <w:basedOn w:val="Normal"/>
    <w:next w:val="EquationDescription"/>
    <w:uiPriority w:val="1"/>
    <w:qFormat/>
    <w:rsid w:val="00136D90"/>
    <w:pPr>
      <w:tabs>
        <w:tab w:val="center" w:pos="4680"/>
        <w:tab w:val="right" w:pos="9360"/>
      </w:tabs>
      <w:overflowPunct w:val="0"/>
      <w:autoSpaceDE w:val="0"/>
      <w:autoSpaceDN w:val="0"/>
      <w:adjustRightInd w:val="0"/>
      <w:spacing w:before="360" w:after="360" w:line="288" w:lineRule="auto"/>
      <w:contextualSpacing/>
      <w:jc w:val="both"/>
      <w:textAlignment w:val="baseline"/>
    </w:pPr>
    <w:rPr>
      <w:rFonts w:ascii="Sylfaen" w:eastAsia="Times New Roman" w:hAnsi="Sylfaen"/>
      <w:sz w:val="24"/>
      <w:szCs w:val="20"/>
    </w:rPr>
  </w:style>
  <w:style w:type="paragraph" w:customStyle="1" w:styleId="FigureTitle">
    <w:name w:val="Figure Title"/>
    <w:basedOn w:val="Normal"/>
    <w:next w:val="BodyText"/>
    <w:link w:val="FigureTitleCharChar"/>
    <w:uiPriority w:val="4"/>
    <w:rsid w:val="00136D90"/>
    <w:pPr>
      <w:spacing w:line="288" w:lineRule="auto"/>
    </w:pPr>
    <w:rPr>
      <w:rFonts w:ascii="Calibri" w:hAnsi="Calibri" w:cs="Arial"/>
      <w:b/>
      <w:sz w:val="24"/>
      <w:szCs w:val="24"/>
    </w:rPr>
  </w:style>
  <w:style w:type="character" w:customStyle="1" w:styleId="FigureTitleCharChar">
    <w:name w:val="Figure Title Char Char"/>
    <w:link w:val="FigureTitle"/>
    <w:uiPriority w:val="4"/>
    <w:rsid w:val="00136D90"/>
    <w:rPr>
      <w:rFonts w:ascii="Calibri" w:hAnsi="Calibri" w:cs="Arial"/>
      <w:b/>
      <w:sz w:val="24"/>
      <w:szCs w:val="24"/>
    </w:rPr>
  </w:style>
  <w:style w:type="paragraph" w:styleId="NormalWeb">
    <w:name w:val="Normal (Web)"/>
    <w:basedOn w:val="Normal"/>
    <w:uiPriority w:val="99"/>
    <w:semiHidden/>
    <w:unhideWhenUsed/>
    <w:rsid w:val="00516BC0"/>
    <w:pPr>
      <w:spacing w:before="100" w:beforeAutospacing="1" w:after="100" w:afterAutospacing="1" w:line="240" w:lineRule="auto"/>
    </w:pPr>
    <w:rPr>
      <w:rFonts w:eastAsia="Times New Roman"/>
      <w:sz w:val="24"/>
      <w:szCs w:val="24"/>
    </w:rPr>
  </w:style>
  <w:style w:type="paragraph" w:customStyle="1" w:styleId="MTDisplayEquation">
    <w:name w:val="MTDisplayEquation"/>
    <w:basedOn w:val="Normal"/>
    <w:next w:val="Normal"/>
    <w:link w:val="MTDisplayEquationChar"/>
    <w:rsid w:val="003422C4"/>
    <w:pPr>
      <w:tabs>
        <w:tab w:val="center" w:pos="4680"/>
        <w:tab w:val="right" w:pos="9360"/>
      </w:tabs>
    </w:pPr>
  </w:style>
  <w:style w:type="character" w:customStyle="1" w:styleId="MTDisplayEquationChar">
    <w:name w:val="MTDisplayEquation Char"/>
    <w:basedOn w:val="DefaultParagraphFont"/>
    <w:link w:val="MTDisplayEquation"/>
    <w:rsid w:val="003422C4"/>
  </w:style>
  <w:style w:type="paragraph" w:styleId="FootnoteText">
    <w:name w:val="footnote text"/>
    <w:basedOn w:val="Normal"/>
    <w:link w:val="FootnoteTextChar"/>
    <w:uiPriority w:val="99"/>
    <w:semiHidden/>
    <w:unhideWhenUsed/>
    <w:rsid w:val="003422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22C4"/>
    <w:rPr>
      <w:sz w:val="20"/>
      <w:szCs w:val="20"/>
    </w:rPr>
  </w:style>
  <w:style w:type="character" w:styleId="FootnoteReference">
    <w:name w:val="footnote reference"/>
    <w:basedOn w:val="DefaultParagraphFont"/>
    <w:uiPriority w:val="99"/>
    <w:semiHidden/>
    <w:unhideWhenUsed/>
    <w:rsid w:val="00C13DBA"/>
    <w:rPr>
      <w:vertAlign w:val="superscript"/>
    </w:rPr>
  </w:style>
  <w:style w:type="paragraph" w:customStyle="1" w:styleId="Tables">
    <w:name w:val="Tables"/>
    <w:basedOn w:val="Normal"/>
    <w:next w:val="Normal"/>
    <w:link w:val="TablesChar"/>
    <w:qFormat/>
    <w:rsid w:val="007F0ED2"/>
    <w:pPr>
      <w:keepNext/>
      <w:keepLines/>
      <w:spacing w:after="160" w:line="259" w:lineRule="auto"/>
    </w:pPr>
  </w:style>
  <w:style w:type="character" w:customStyle="1" w:styleId="TablesChar">
    <w:name w:val="Tables Char"/>
    <w:basedOn w:val="DefaultParagraphFont"/>
    <w:link w:val="Tables"/>
    <w:rsid w:val="007F0ED2"/>
  </w:style>
  <w:style w:type="paragraph" w:customStyle="1" w:styleId="Figures">
    <w:name w:val="Figures"/>
    <w:basedOn w:val="Normal"/>
    <w:next w:val="Normal"/>
    <w:link w:val="FiguresChar"/>
    <w:qFormat/>
    <w:rsid w:val="007F0ED2"/>
    <w:pPr>
      <w:keepNext/>
      <w:keepLines/>
      <w:spacing w:after="160" w:line="259" w:lineRule="auto"/>
    </w:pPr>
  </w:style>
  <w:style w:type="character" w:customStyle="1" w:styleId="FiguresChar">
    <w:name w:val="Figures Char"/>
    <w:basedOn w:val="TablesChar"/>
    <w:link w:val="Figures"/>
    <w:rsid w:val="007F0ED2"/>
  </w:style>
  <w:style w:type="paragraph" w:styleId="TableofFigures">
    <w:name w:val="table of figures"/>
    <w:basedOn w:val="Normal"/>
    <w:next w:val="Normal"/>
    <w:uiPriority w:val="99"/>
    <w:unhideWhenUsed/>
    <w:rsid w:val="007F0ED2"/>
    <w:pPr>
      <w:spacing w:after="0" w:line="259" w:lineRule="auto"/>
    </w:pPr>
  </w:style>
  <w:style w:type="character" w:customStyle="1" w:styleId="UnresolvedMention1">
    <w:name w:val="Unresolved Mention1"/>
    <w:basedOn w:val="DefaultParagraphFont"/>
    <w:uiPriority w:val="99"/>
    <w:semiHidden/>
    <w:unhideWhenUsed/>
    <w:rsid w:val="003E4DFF"/>
    <w:rPr>
      <w:color w:val="605E5C"/>
      <w:shd w:val="clear" w:color="auto" w:fill="E1DFDD"/>
    </w:rPr>
  </w:style>
  <w:style w:type="character" w:styleId="PageNumber">
    <w:name w:val="page number"/>
    <w:basedOn w:val="DefaultParagraphFont"/>
    <w:rsid w:val="00C71538"/>
  </w:style>
  <w:style w:type="table" w:customStyle="1" w:styleId="TableGrid1">
    <w:name w:val="Table Grid1"/>
    <w:basedOn w:val="TableNormal"/>
    <w:next w:val="TableGrid"/>
    <w:uiPriority w:val="59"/>
    <w:rsid w:val="002E5D56"/>
    <w:pPr>
      <w:tabs>
        <w:tab w:val="left" w:pos="720"/>
      </w:tabs>
      <w:spacing w:before="120" w:after="120" w:line="36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E5D56"/>
    <w:pPr>
      <w:tabs>
        <w:tab w:val="left" w:pos="720"/>
      </w:tabs>
      <w:spacing w:before="120" w:after="120" w:line="36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rsid w:val="002A7C31"/>
    <w:pPr>
      <w:shd w:val="clear" w:color="auto" w:fill="F8F8F8"/>
      <w:wordWrap w:val="0"/>
    </w:pPr>
  </w:style>
  <w:style w:type="character" w:customStyle="1" w:styleId="KeywordTok">
    <w:name w:val="KeywordTok"/>
    <w:rsid w:val="002A7C31"/>
    <w:rPr>
      <w:rFonts w:ascii="Lucida Console" w:hAnsi="Lucida Console"/>
      <w:color w:val="17365D" w:themeColor="text2" w:themeShade="BF"/>
      <w:sz w:val="20"/>
      <w:szCs w:val="20"/>
      <w:shd w:val="clear" w:color="auto" w:fill="F8F8F8"/>
    </w:rPr>
  </w:style>
  <w:style w:type="character" w:customStyle="1" w:styleId="FloatTok">
    <w:name w:val="FloatTok"/>
    <w:rsid w:val="002A7C31"/>
    <w:rPr>
      <w:rFonts w:ascii="Lucida Console" w:hAnsi="Lucida Console"/>
      <w:color w:val="17365D" w:themeColor="text2" w:themeShade="BF"/>
      <w:sz w:val="20"/>
      <w:szCs w:val="20"/>
      <w:shd w:val="clear" w:color="auto" w:fill="F8F8F8"/>
    </w:rPr>
  </w:style>
  <w:style w:type="character" w:customStyle="1" w:styleId="StringTok">
    <w:name w:val="StringTok"/>
    <w:rsid w:val="00D72B4F"/>
    <w:rPr>
      <w:rFonts w:ascii="Lucida Console" w:hAnsi="Lucida Console"/>
      <w:color w:val="17365D" w:themeColor="text2" w:themeShade="BF"/>
      <w:sz w:val="20"/>
      <w:szCs w:val="20"/>
      <w:shd w:val="clear" w:color="auto" w:fill="F8F8F8"/>
    </w:rPr>
  </w:style>
  <w:style w:type="character" w:customStyle="1" w:styleId="CommentTok">
    <w:name w:val="CommentTok"/>
    <w:rsid w:val="002A7C31"/>
    <w:rPr>
      <w:rFonts w:ascii="Lucida Console" w:hAnsi="Lucida Console"/>
      <w:i/>
      <w:color w:val="17365D" w:themeColor="text2" w:themeShade="BF"/>
      <w:sz w:val="20"/>
      <w:szCs w:val="20"/>
      <w:shd w:val="clear" w:color="auto" w:fill="F8F8F8"/>
    </w:rPr>
  </w:style>
  <w:style w:type="character" w:customStyle="1" w:styleId="OperatorTok">
    <w:name w:val="OperatorTok"/>
    <w:rsid w:val="002A7C31"/>
    <w:rPr>
      <w:rFonts w:ascii="Lucida Console" w:hAnsi="Lucida Console"/>
      <w:color w:val="17365D" w:themeColor="text2" w:themeShade="BF"/>
      <w:sz w:val="20"/>
      <w:szCs w:val="20"/>
      <w:shd w:val="clear" w:color="auto" w:fill="F8F8F8"/>
    </w:rPr>
  </w:style>
  <w:style w:type="character" w:customStyle="1" w:styleId="ErrorTok">
    <w:name w:val="ErrorTok"/>
    <w:rsid w:val="002A7C31"/>
    <w:rPr>
      <w:rFonts w:ascii="Lucida Console" w:hAnsi="Lucida Console"/>
      <w:bCs/>
      <w:color w:val="17365D" w:themeColor="text2" w:themeShade="BF"/>
      <w:sz w:val="20"/>
      <w:szCs w:val="20"/>
      <w:shd w:val="clear" w:color="auto" w:fill="F8F8F8"/>
    </w:rPr>
  </w:style>
  <w:style w:type="character" w:customStyle="1" w:styleId="NormalTok">
    <w:name w:val="NormalTok"/>
    <w:rsid w:val="002A7C31"/>
    <w:rPr>
      <w:rFonts w:ascii="Lucida Console" w:hAnsi="Lucida Console"/>
      <w:color w:val="17365D" w:themeColor="text2" w:themeShade="BF"/>
      <w:sz w:val="20"/>
      <w:szCs w:val="20"/>
      <w:shd w:val="clear" w:color="auto" w:fill="F8F8F8"/>
    </w:rPr>
  </w:style>
  <w:style w:type="character" w:styleId="LineNumber">
    <w:name w:val="line number"/>
    <w:basedOn w:val="DefaultParagraphFont"/>
    <w:uiPriority w:val="99"/>
    <w:semiHidden/>
    <w:unhideWhenUsed/>
    <w:rsid w:val="00295B09"/>
  </w:style>
  <w:style w:type="character" w:customStyle="1" w:styleId="DataTypeTok">
    <w:name w:val="DataTypeTok"/>
    <w:rsid w:val="0065746F"/>
    <w:rPr>
      <w:rFonts w:ascii="Lucida Console" w:hAnsi="Lucida Console"/>
      <w:color w:val="204A87"/>
      <w:sz w:val="20"/>
      <w:szCs w:val="20"/>
      <w:shd w:val="clear" w:color="auto" w:fill="F8F8F8"/>
    </w:rPr>
  </w:style>
  <w:style w:type="paragraph" w:styleId="Subtitle">
    <w:name w:val="Subtitle"/>
    <w:basedOn w:val="BasicParagraph"/>
    <w:next w:val="Normal"/>
    <w:link w:val="SubtitleChar"/>
    <w:uiPriority w:val="11"/>
    <w:qFormat/>
    <w:rsid w:val="00E24A04"/>
    <w:pPr>
      <w:tabs>
        <w:tab w:val="left" w:pos="2696"/>
      </w:tabs>
      <w:spacing w:before="360" w:after="360" w:line="240" w:lineRule="auto"/>
      <w:ind w:left="720"/>
    </w:pPr>
    <w:rPr>
      <w:rFonts w:ascii="Times New Roman" w:hAnsi="Times New Roman" w:cs="Times New Roman"/>
      <w:b/>
      <w:smallCaps/>
      <w:color w:val="D1B786"/>
      <w:spacing w:val="10"/>
      <w:sz w:val="40"/>
      <w:szCs w:val="40"/>
    </w:rPr>
  </w:style>
  <w:style w:type="character" w:customStyle="1" w:styleId="SubtitleCha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styleId="FollowedHyperlink">
    <w:name w:val="FollowedHyperlink"/>
    <w:basedOn w:val="DefaultParagraphFont"/>
    <w:uiPriority w:val="99"/>
    <w:semiHidden/>
    <w:unhideWhenUsed/>
    <w:rsid w:val="002F19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rkusmin/steelhead" TargetMode="External"/><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0.emf"/><Relationship Id="rId21" Type="http://schemas.openxmlformats.org/officeDocument/2006/relationships/image" Target="media/image11.emf"/><Relationship Id="rId34" Type="http://schemas.openxmlformats.org/officeDocument/2006/relationships/hyperlink" Target="https://doi.org/10.1139/f04-246" TargetMode="External"/><Relationship Id="rId42" Type="http://schemas.openxmlformats.org/officeDocument/2006/relationships/footer" Target="footer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image" Target="media/image1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4.emf"/><Relationship Id="rId32" Type="http://schemas.openxmlformats.org/officeDocument/2006/relationships/hyperlink" Target="https://doi.org/10.1577/t04-224.1" TargetMode="External"/><Relationship Id="rId37" Type="http://schemas.openxmlformats.org/officeDocument/2006/relationships/hyperlink" Target="https://doi.org/10.1002/ecs2.4265" TargetMode="External"/><Relationship Id="rId40" Type="http://schemas.openxmlformats.org/officeDocument/2006/relationships/header" Target="header1.xml"/><Relationship Id="rId45"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hyperlink" Target="https://doi.org/10.1002/nafm.10219" TargetMode="External"/><Relationship Id="rId10" Type="http://schemas.openxmlformats.org/officeDocument/2006/relationships/image" Target="media/image1.emf"/><Relationship Id="rId19" Type="http://schemas.openxmlformats.org/officeDocument/2006/relationships/image" Target="media/image9.emf"/><Relationship Id="rId31" Type="http://schemas.openxmlformats.org/officeDocument/2006/relationships/hyperlink" Target="https://doi.org/10.1093/icesjms/fsw120"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hyperlink" Target="https://doi.org/10.1577/t03-133.1" TargetMode="External"/><Relationship Id="rId35" Type="http://schemas.openxmlformats.org/officeDocument/2006/relationships/hyperlink" Target="https://doi.org/10.1080/02755947.2013.793629" TargetMode="External"/><Relationship Id="rId43" Type="http://schemas.openxmlformats.org/officeDocument/2006/relationships/header" Target="header3.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hyperlink" Target="https://doi.org/10.1577/m07-011.1" TargetMode="External"/><Relationship Id="rId38" Type="http://schemas.openxmlformats.org/officeDocument/2006/relationships/hyperlink" Target="https://doi.org/10.1577/t04-219.1" TargetMode="External"/><Relationship Id="rId46"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83</Pages>
  <Words>21193</Words>
  <Characters>120801</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Columbia Basin Research</vt:lpstr>
    </vt:vector>
  </TitlesOfParts>
  <Company/>
  <LinksUpToDate>false</LinksUpToDate>
  <CharactersWithSpaces>141711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Columbia Basin Research</dc:title>
  <dc:creator>Markus Min</dc:creator>
  <cp:keywords/>
  <cp:lastModifiedBy>MARKUS MIN</cp:lastModifiedBy>
  <cp:revision>34</cp:revision>
  <dcterms:created xsi:type="dcterms:W3CDTF">2022-12-12T17:51:00Z</dcterms:created>
  <dcterms:modified xsi:type="dcterms:W3CDTF">2022-12-13T16:54:00Z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09 December 2022</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Progress Report: 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